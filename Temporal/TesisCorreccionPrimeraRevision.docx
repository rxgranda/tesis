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09E4D5" w14:textId="77777777" w:rsidR="00124828" w:rsidRDefault="00124828" w:rsidP="0018321E">
      <w:pPr>
        <w:pStyle w:val="NumeroCapitulo"/>
        <w:ind w:left="1416" w:hanging="1416"/>
      </w:pPr>
    </w:p>
    <w:p w14:paraId="18C7DC81" w14:textId="77777777" w:rsidR="0010297E" w:rsidRDefault="0010297E" w:rsidP="0010297E">
      <w:pPr>
        <w:pStyle w:val="NumeroCapitulo"/>
      </w:pPr>
      <w:bookmarkStart w:id="0" w:name="_Toc397264969"/>
    </w:p>
    <w:p w14:paraId="466306B2" w14:textId="77777777" w:rsidR="0010297E" w:rsidRDefault="0010297E" w:rsidP="0010297E">
      <w:pPr>
        <w:pStyle w:val="NumeroCapitulo"/>
      </w:pPr>
    </w:p>
    <w:p w14:paraId="6004BF97" w14:textId="77777777" w:rsidR="0010297E" w:rsidRDefault="0010297E" w:rsidP="0010297E">
      <w:pPr>
        <w:pStyle w:val="NumeroCapitulo"/>
      </w:pPr>
    </w:p>
    <w:p w14:paraId="3136F765" w14:textId="77777777" w:rsidR="0010297E" w:rsidRDefault="0010297E" w:rsidP="0010297E">
      <w:pPr>
        <w:pStyle w:val="NumeroCapitulo"/>
      </w:pPr>
    </w:p>
    <w:p w14:paraId="24BDBAFB" w14:textId="77777777" w:rsidR="0010297E" w:rsidRDefault="0010297E" w:rsidP="0010297E">
      <w:pPr>
        <w:pStyle w:val="NumeroCapitulo"/>
      </w:pPr>
    </w:p>
    <w:p w14:paraId="5E16B7A3" w14:textId="679EA6DC" w:rsidR="0010297E" w:rsidRDefault="0010297E" w:rsidP="0010297E">
      <w:pPr>
        <w:pStyle w:val="NumeroCapitulo"/>
      </w:pPr>
      <w:r w:rsidRPr="00D44937">
        <w:t>CAPÍTULO I</w:t>
      </w:r>
      <w:r>
        <w:t>.</w:t>
      </w:r>
      <w:bookmarkEnd w:id="0"/>
    </w:p>
    <w:p w14:paraId="288FE113" w14:textId="3FE9FA29" w:rsidR="0010297E" w:rsidRDefault="0010297E" w:rsidP="0010297E"/>
    <w:p w14:paraId="32BA6F38" w14:textId="77777777" w:rsidR="0010297E" w:rsidRDefault="0010297E" w:rsidP="0010297E">
      <w:pPr>
        <w:pStyle w:val="NombreCapitulo"/>
      </w:pPr>
      <w:bookmarkStart w:id="1" w:name="_Toc397264971"/>
      <w:r w:rsidRPr="00080C4E">
        <w:t>PROBLEMA DE INVESTIGACIÓN</w:t>
      </w:r>
    </w:p>
    <w:p w14:paraId="3017DA1D" w14:textId="1F6B3A16" w:rsidR="00182063" w:rsidRDefault="00182063" w:rsidP="00182063">
      <w:pPr>
        <w:pStyle w:val="Texto"/>
        <w:ind w:left="360"/>
      </w:pPr>
      <w:r>
        <w:t>E</w:t>
      </w:r>
      <w:ins w:id="2" w:author="Katherine Chiluiza" w:date="2015-03-10T12:18:00Z">
        <w:r w:rsidR="006C77A4">
          <w:t>n e</w:t>
        </w:r>
      </w:ins>
      <w:r>
        <w:t xml:space="preserve">ste capítulo </w:t>
      </w:r>
      <w:ins w:id="3" w:author="Katherine Chiluiza" w:date="2015-03-10T12:18:00Z">
        <w:r w:rsidR="006C77A4">
          <w:t xml:space="preserve">se incluyen </w:t>
        </w:r>
      </w:ins>
      <w:del w:id="4" w:author="Katherine Chiluiza" w:date="2015-03-10T12:19:00Z">
        <w:r w:rsidDel="006C77A4">
          <w:delText xml:space="preserve">contiene </w:delText>
        </w:r>
      </w:del>
      <w:r>
        <w:t>una revisión de los antecedentes</w:t>
      </w:r>
      <w:del w:id="5" w:author="Katherine Chiluiza" w:date="2015-03-10T12:19:00Z">
        <w:r w:rsidDel="006C77A4">
          <w:delText>,</w:delText>
        </w:r>
      </w:del>
      <w:r>
        <w:t xml:space="preserve"> y </w:t>
      </w:r>
      <w:del w:id="6" w:author="Katherine Chiluiza" w:date="2015-03-10T12:19:00Z">
        <w:r w:rsidDel="006C77A4">
          <w:delText xml:space="preserve">una </w:delText>
        </w:r>
      </w:del>
      <w:r>
        <w:t xml:space="preserve">descripción del  problema </w:t>
      </w:r>
      <w:del w:id="7" w:author="Katherine Chiluiza" w:date="2015-03-10T12:19:00Z">
        <w:r w:rsidDel="006C77A4">
          <w:delText>que considera</w:delText>
        </w:r>
      </w:del>
      <w:ins w:id="8" w:author="Katherine Chiluiza" w:date="2015-03-10T12:19:00Z">
        <w:r w:rsidR="006C77A4">
          <w:t>de</w:t>
        </w:r>
      </w:ins>
      <w:r>
        <w:t xml:space="preserve"> este estudio. Se presenta la justificación de la realización del trabajo</w:t>
      </w:r>
      <w:ins w:id="9" w:author="Katherine Chiluiza" w:date="2015-03-10T12:19:00Z">
        <w:r w:rsidR="006C77A4">
          <w:t>, así como los</w:t>
        </w:r>
      </w:ins>
      <w:del w:id="10" w:author="Katherine Chiluiza" w:date="2015-03-10T12:19:00Z">
        <w:r w:rsidDel="006C77A4">
          <w:delText>. Luego, se muestran</w:delText>
        </w:r>
      </w:del>
      <w:r>
        <w:t xml:space="preserve"> los objetivos generales y específicos</w:t>
      </w:r>
      <w:del w:id="11" w:author="Katherine Chiluiza" w:date="2015-03-10T12:19:00Z">
        <w:r w:rsidDel="006C77A4">
          <w:delText xml:space="preserve"> de este trabajo</w:delText>
        </w:r>
      </w:del>
      <w:r>
        <w:t>. Después, se presentan las preguntas de investigación e hipótesis asociadas</w:t>
      </w:r>
      <w:ins w:id="12" w:author="Katherine Chiluiza" w:date="2015-03-10T12:20:00Z">
        <w:r w:rsidR="006C77A4">
          <w:t xml:space="preserve"> y </w:t>
        </w:r>
      </w:ins>
      <w:del w:id="13" w:author="Katherine Chiluiza" w:date="2015-03-10T12:20:00Z">
        <w:r w:rsidDel="006C77A4">
          <w:delText>.</w:delText>
        </w:r>
      </w:del>
      <w:r>
        <w:t xml:space="preserve"> </w:t>
      </w:r>
      <w:ins w:id="14" w:author="Katherine Chiluiza" w:date="2015-03-10T12:20:00Z">
        <w:r w:rsidR="006C77A4">
          <w:t>f</w:t>
        </w:r>
      </w:ins>
      <w:del w:id="15" w:author="Katherine Chiluiza" w:date="2015-03-10T12:20:00Z">
        <w:r w:rsidDel="006C77A4">
          <w:delText>F</w:delText>
        </w:r>
      </w:del>
      <w:r>
        <w:t>inalmente, se</w:t>
      </w:r>
      <w:del w:id="16" w:author="Katherine Chiluiza" w:date="2015-03-10T12:20:00Z">
        <w:r w:rsidDel="006C77A4">
          <w:delText xml:space="preserve"> muestra</w:delText>
        </w:r>
      </w:del>
      <w:ins w:id="17" w:author="Katherine Chiluiza" w:date="2015-03-10T12:20:00Z">
        <w:r w:rsidR="006C77A4">
          <w:t xml:space="preserve"> presenta</w:t>
        </w:r>
      </w:ins>
      <w:r>
        <w:t xml:space="preserve"> la metodología que se seguirá en este estudio.</w:t>
      </w:r>
    </w:p>
    <w:p w14:paraId="33F3E280" w14:textId="77777777" w:rsidR="00182063" w:rsidRDefault="00182063" w:rsidP="00182063">
      <w:pPr>
        <w:pStyle w:val="Texto"/>
        <w:ind w:left="360"/>
      </w:pPr>
    </w:p>
    <w:p w14:paraId="2E451288" w14:textId="77777777" w:rsidR="00182063" w:rsidRDefault="00182063" w:rsidP="00182063">
      <w:pPr>
        <w:pStyle w:val="Texto"/>
        <w:ind w:left="360"/>
      </w:pPr>
    </w:p>
    <w:p w14:paraId="35497E9A" w14:textId="37F4C7EE" w:rsidR="0010297E" w:rsidRDefault="0010297E" w:rsidP="0010297E">
      <w:pPr>
        <w:pStyle w:val="Subtitulocapitulo"/>
        <w:rPr>
          <w:sz w:val="24"/>
        </w:rPr>
      </w:pPr>
      <w:r w:rsidRPr="006F70AC">
        <w:t>Antecedentes</w:t>
      </w:r>
      <w:bookmarkEnd w:id="1"/>
    </w:p>
    <w:p w14:paraId="5F8AA9D1" w14:textId="2CF7333B" w:rsidR="0010297E" w:rsidRDefault="0010297E" w:rsidP="0010297E">
      <w:pPr>
        <w:pStyle w:val="Subtitulocapitulo"/>
        <w:numPr>
          <w:ilvl w:val="0"/>
          <w:numId w:val="0"/>
        </w:numPr>
        <w:ind w:left="1416"/>
        <w:jc w:val="both"/>
        <w:rPr>
          <w:b w:val="0"/>
          <w:sz w:val="24"/>
        </w:rPr>
      </w:pPr>
      <w:r>
        <w:rPr>
          <w:b w:val="0"/>
          <w:sz w:val="24"/>
        </w:rPr>
        <w:lastRenderedPageBreak/>
        <w:t xml:space="preserve">Desarrollar habilidades de trabajo colaborativo es un aspecto importante durante la formación académica de los estudiantes. Los empleadores consideran este tipo de habilidades como un requisito fundamental a la hora de contratar profesionales </w:t>
      </w:r>
      <w:r>
        <w:rPr>
          <w:b w:val="0"/>
          <w:sz w:val="24"/>
        </w:rPr>
        <w:fldChar w:fldCharType="begin" w:fldLock="1"/>
      </w:r>
      <w:r>
        <w:rPr>
          <w:b w:val="0"/>
          <w:sz w:val="24"/>
        </w:rPr>
        <w:instrText>ADDIN CSL_CITATION { "citationItems" : [ { "id" : "ITEM-1", "itemData" : { "author" : [ { "dropping-particle" : "", "family" : "Kaplan", "given" : "", "non-dropping-particle" : "", "parse-names" : false, "suffix" : "" } ], "id" : "ITEM-1", "issued" : { "date-parts" : [ [ "2014" ] ] }, "title" : "Graduate Recruitment Report: Employer Perspectives", "type" : "article-journal" }, "uris" : [ "http://www.mendeley.com/documents/?uuid=71cb372a-24fa-4f5c-be72-8a18faf9c3b1" ] }, { "id" : "ITEM-2", "itemData" : { "URL" : "http://www.naceweb.org/s10242012/skills-abilities-qualities-new-hires/", "accessed" : { "date-parts" : [ [ "2015", "2", "16" ] ] }, "author" : [ { "dropping-particle" : "", "family" : "National Association of Colleges and Employers", "given" : "", "non-dropping-particle" : "", "parse-names" : false, "suffix" : "" } ], "id" : "ITEM-2", "issued" : { "date-parts" : [ [ "2012" ] ] }, "title" : "The Skills and Qualities Employers Want in Their Class of 2013 Recruits", "type" : "webpage" }, "uris" : [ "http://www.mendeley.com/documents/?uuid=51b50cf7-553f-42bd-827f-b6f8ebffe494" ] } ], "mendeley" : { "formattedCitation" : "[1], [2]", "plainTextFormattedCitation" : "[1], [2]", "previouslyFormattedCitation" : "[1], [2]" }, "properties" : { "noteIndex" : 0 }, "schema" : "https://github.com/citation-style-language/schema/raw/master/csl-citation.json" }</w:instrText>
      </w:r>
      <w:r>
        <w:rPr>
          <w:b w:val="0"/>
          <w:sz w:val="24"/>
        </w:rPr>
        <w:fldChar w:fldCharType="separate"/>
      </w:r>
      <w:r w:rsidRPr="00746F13">
        <w:rPr>
          <w:b w:val="0"/>
          <w:noProof/>
          <w:sz w:val="24"/>
        </w:rPr>
        <w:t>[1], [2]</w:t>
      </w:r>
      <w:r>
        <w:rPr>
          <w:b w:val="0"/>
          <w:sz w:val="24"/>
        </w:rPr>
        <w:fldChar w:fldCharType="end"/>
      </w:r>
      <w:r>
        <w:rPr>
          <w:b w:val="0"/>
          <w:sz w:val="24"/>
        </w:rPr>
        <w:t>.</w:t>
      </w:r>
    </w:p>
    <w:p w14:paraId="65A1A8E4" w14:textId="77777777" w:rsidR="0010297E" w:rsidRDefault="0010297E" w:rsidP="0010297E">
      <w:pPr>
        <w:pStyle w:val="Subtitulocapitulo"/>
        <w:numPr>
          <w:ilvl w:val="0"/>
          <w:numId w:val="0"/>
        </w:numPr>
        <w:ind w:left="1416"/>
        <w:jc w:val="both"/>
        <w:rPr>
          <w:b w:val="0"/>
          <w:sz w:val="24"/>
        </w:rPr>
      </w:pPr>
    </w:p>
    <w:p w14:paraId="05D9173C" w14:textId="6496F77F" w:rsidR="0010297E" w:rsidRDefault="0010297E" w:rsidP="0010297E">
      <w:pPr>
        <w:pStyle w:val="Subtitulocapitulo"/>
        <w:numPr>
          <w:ilvl w:val="0"/>
          <w:numId w:val="0"/>
        </w:numPr>
        <w:ind w:left="1416"/>
        <w:jc w:val="both"/>
        <w:rPr>
          <w:b w:val="0"/>
          <w:sz w:val="24"/>
        </w:rPr>
      </w:pPr>
      <w:r>
        <w:rPr>
          <w:b w:val="0"/>
          <w:sz w:val="24"/>
        </w:rPr>
        <w:t xml:space="preserve">Investigación previa ha mostrado que se han desarrollado algunas propuestas tecnológicas asistidas por computador para promover y mejorar la participación y aprendizaje colaborativo de los alumnos </w:t>
      </w:r>
      <w:r>
        <w:rPr>
          <w:b w:val="0"/>
          <w:sz w:val="24"/>
        </w:rPr>
        <w:fldChar w:fldCharType="begin" w:fldLock="1"/>
      </w:r>
      <w:r>
        <w:rPr>
          <w:b w:val="0"/>
          <w:sz w:val="24"/>
        </w:rPr>
        <w:instrText>ADDIN CSL_CITATION { "citationItems" : [ { "id" : "ITEM-1", "itemData" : { "DOI" : "http://doi.acm.org/10.1145/1999030.1999043", "ISBN" : "9781450307512", "abstract" : "Previous research has demonstrated the capacity of interactive tabletops to support co-located collaborative learning; however, these analyses have been at a coarse scale\u2014focusing on general trends across conditions. In this paper, we offer a complimentary per- spective by focusing on specific group dynamics. We detail three cases of dyads using the DigiTile application to work on fraction challenges. While all pairs perform well, their group dynamics are distinctive; as a consequence, the benefits of working together and the benefits of using an interactive tabletop are different for each pair. Thus, we demonstrate that one size does not fit all when char- acterizing howinteractive tabletops support collaborative learning.", "author" : [ { "dropping-particle" : "", "family" : "Rick", "given" : "J", "non-dropping-particle" : "", "parse-names" : false, "suffix" : "" }, { "dropping-particle" : "", "family" : "Marshall", "given" : "P", "non-dropping-particle" : "", "parse-names" : false, "suffix" : "" }, { "dropping-particle" : "", "family" : "Yuill", "given" : "N", "non-dropping-particle" : "", "parse-names" : false, "suffix" : "" } ], "id" : "ITEM-1", "issued" : { "date-parts" : [ [ "2011" ] ] }, "title" : "Beyond one-size-fits-all: how interactive tabletops support collaborative learning", "type" : "article-journal" }, "uris" : [ "http://www.mendeley.com/documents/?uuid=29ab5a1c-1e6a-402f-8f27-d7f97b505447" ] } ], "mendeley" : { "formattedCitation" : "[3]", "plainTextFormattedCitation" : "[3]", "previouslyFormattedCitation" : "[3]" }, "properties" : { "noteIndex" : 0 }, "schema" : "https://github.com/citation-style-language/schema/raw/master/csl-citation.json" }</w:instrText>
      </w:r>
      <w:r>
        <w:rPr>
          <w:b w:val="0"/>
          <w:sz w:val="24"/>
        </w:rPr>
        <w:fldChar w:fldCharType="separate"/>
      </w:r>
      <w:r w:rsidRPr="00F20552">
        <w:rPr>
          <w:b w:val="0"/>
          <w:noProof/>
          <w:sz w:val="24"/>
        </w:rPr>
        <w:t>[3]</w:t>
      </w:r>
      <w:r>
        <w:rPr>
          <w:b w:val="0"/>
          <w:sz w:val="24"/>
        </w:rPr>
        <w:fldChar w:fldCharType="end"/>
      </w:r>
      <w:r>
        <w:rPr>
          <w:b w:val="0"/>
          <w:sz w:val="24"/>
        </w:rPr>
        <w:fldChar w:fldCharType="begin" w:fldLock="1"/>
      </w:r>
      <w:r>
        <w:rPr>
          <w:b w:val="0"/>
          <w:sz w:val="24"/>
        </w:rPr>
        <w:instrText>ADDIN CSL_CITATION { "citationItems" : [ { "id" : "ITEM-1", "itemData" : { "DOI" : "10.1007/978-3-642-30950-2_62", "ISBN" : "9783642309496", "ISSN" : "03029743", "abstract" : "One of the main challenges for teachers in facilitating and orchestrating collaborative activities within multiple groups is that they cannot see information in real time and typically see only the final product of the groups' activity. This is a problem as it means that teachers may find it hard to be aware of the learners' collaborative processes, partial solutions and the contribution of each student. Emerging shared devices have the potential to provide new forms of support for face-to-face collaboration and also open new opportunities for capturing and analysing the collaborative process. This can enable teachers to monitor students' learning more effectively. This paper presents an interactive dashboard that summarises student data captured from a multi-tabletop learning environment and allows teachers to drill down to more specific information when required. It consists of a set of visual real-time indicators of the groups' activity and collaboration. This study evaluates how teachers used the dashboard determine when to intervene in a group. The key contributions of the paper are the implementation and evaluation of the dashboard, which shows a form of learner model from a concept mapping tabletop application designed to both support collaborative learning and capture traces of activity.", "author" : [ { "dropping-particle" : "", "family" : "Martinez Maldonado", "given" : "Roberto", "non-dropping-particle" : "", "parse-names" : false, "suffix" : "" }, { "dropping-particle" : "", "family" : "Kay", "given" : "Judy", "non-dropping-particle" : "", "parse-names" : false, "suffix" : "" }, { "dropping-particle" : "", "family" : "Yacef", "given" : "Kalina", "non-dropping-particle" : "", "parse-names" : false, "suffix" : "" }, { "dropping-particle" : "", "family" : "Schwendimann", "given" : "Beat", "non-dropping-particle" : "", "parse-names" : false, "suffix" : "" } ], "container-title" : "Lecture Notes in Computer Science (including subseries Lecture Notes in Artificial Intelligence and Lecture Notes in Bioinformatics)", "id" : "ITEM-1", "issued" : { "date-parts" : [ [ "2012" ] ] }, "title" : "An interactive teacher's dashboard for monitoring groups in a multi-tabletop learning environment", "type" : "paper-conference", "volume" : "7315 LNCS" }, "uris" : [ "http://www.mendeley.com/documents/?uuid=3479376a-5680-4612-a2af-2521721c28bf" ] } ], "mendeley" : { "formattedCitation" : "[4]", "plainTextFormattedCitation" : "[4]", "previouslyFormattedCitation" : "[4]" }, "properties" : { "noteIndex" : 0 }, "schema" : "https://github.com/citation-style-language/schema/raw/master/csl-citation.json" }</w:instrText>
      </w:r>
      <w:r>
        <w:rPr>
          <w:b w:val="0"/>
          <w:sz w:val="24"/>
        </w:rPr>
        <w:fldChar w:fldCharType="separate"/>
      </w:r>
      <w:r w:rsidRPr="00F20552">
        <w:rPr>
          <w:b w:val="0"/>
          <w:noProof/>
          <w:sz w:val="24"/>
        </w:rPr>
        <w:t>[4]</w:t>
      </w:r>
      <w:r>
        <w:rPr>
          <w:b w:val="0"/>
          <w:sz w:val="24"/>
        </w:rPr>
        <w:fldChar w:fldCharType="end"/>
      </w:r>
      <w:r>
        <w:rPr>
          <w:b w:val="0"/>
          <w:sz w:val="24"/>
        </w:rPr>
        <w:fldChar w:fldCharType="begin" w:fldLock="1"/>
      </w:r>
      <w:r>
        <w:rPr>
          <w:b w:val="0"/>
          <w:sz w:val="24"/>
        </w:rPr>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rPr>
          <w:b w:val="0"/>
          <w:sz w:val="24"/>
        </w:rPr>
        <w:fldChar w:fldCharType="separate"/>
      </w:r>
      <w:r w:rsidRPr="00F20552">
        <w:rPr>
          <w:b w:val="0"/>
          <w:noProof/>
          <w:sz w:val="24"/>
        </w:rPr>
        <w:t>[5]</w:t>
      </w:r>
      <w:r>
        <w:rPr>
          <w:b w:val="0"/>
          <w:sz w:val="24"/>
        </w:rPr>
        <w:fldChar w:fldCharType="end"/>
      </w:r>
      <w:r>
        <w:rPr>
          <w:b w:val="0"/>
          <w:sz w:val="24"/>
        </w:rPr>
        <w:t xml:space="preserve">. Sin embargo, la forma en la que se trabaja en  éste y otros tipos de ambientes colaborativos no ha cambiado significativamente a través de los años, ya que </w:t>
      </w:r>
      <w:ins w:id="18" w:author="Katherine Chiluiza" w:date="2015-03-10T12:36:00Z">
        <w:r w:rsidR="009F6FDA">
          <w:rPr>
            <w:b w:val="0"/>
            <w:sz w:val="24"/>
          </w:rPr>
          <w:t>algunos</w:t>
        </w:r>
      </w:ins>
      <w:del w:id="19" w:author="Katherine Chiluiza" w:date="2015-03-10T12:36:00Z">
        <w:r w:rsidDel="009F6FDA">
          <w:rPr>
            <w:b w:val="0"/>
            <w:sz w:val="24"/>
          </w:rPr>
          <w:delText>otr</w:delText>
        </w:r>
      </w:del>
      <w:del w:id="20" w:author="Katherine Chiluiza" w:date="2015-03-10T12:35:00Z">
        <w:r w:rsidDel="009F6FDA">
          <w:rPr>
            <w:b w:val="0"/>
            <w:sz w:val="24"/>
          </w:rPr>
          <w:delText xml:space="preserve">os </w:delText>
        </w:r>
      </w:del>
      <w:r>
        <w:rPr>
          <w:b w:val="0"/>
          <w:sz w:val="24"/>
        </w:rPr>
        <w:t>estudios muestran que la utilización de papel y lápiz aún continúa</w:t>
      </w:r>
      <w:del w:id="21" w:author="Katherine Chiluiza" w:date="2015-03-10T12:36:00Z">
        <w:r w:rsidDel="009F6FDA">
          <w:rPr>
            <w:b w:val="0"/>
            <w:sz w:val="24"/>
          </w:rPr>
          <w:delText>n</w:delText>
        </w:r>
      </w:del>
      <w:r>
        <w:rPr>
          <w:b w:val="0"/>
          <w:sz w:val="24"/>
        </w:rPr>
        <w:t xml:space="preserve"> siendo ampliamente utilizad</w:t>
      </w:r>
      <w:ins w:id="22" w:author="Katherine Chiluiza" w:date="2015-03-10T12:36:00Z">
        <w:r w:rsidR="009F6FDA">
          <w:rPr>
            <w:b w:val="0"/>
            <w:sz w:val="24"/>
          </w:rPr>
          <w:t>a</w:t>
        </w:r>
      </w:ins>
      <w:del w:id="23" w:author="Katherine Chiluiza" w:date="2015-03-10T12:36:00Z">
        <w:r w:rsidDel="009F6FDA">
          <w:rPr>
            <w:b w:val="0"/>
            <w:sz w:val="24"/>
          </w:rPr>
          <w:delText xml:space="preserve">os </w:delText>
        </w:r>
      </w:del>
      <w:r>
        <w:rPr>
          <w:b w:val="0"/>
          <w:sz w:val="24"/>
        </w:rPr>
        <w:t xml:space="preserve">a la hora de diseñar </w:t>
      </w:r>
      <w:r>
        <w:rPr>
          <w:b w:val="0"/>
          <w:sz w:val="24"/>
        </w:rPr>
        <w:fldChar w:fldCharType="begin" w:fldLock="1"/>
      </w:r>
      <w:r>
        <w:rPr>
          <w:b w:val="0"/>
          <w:sz w:val="24"/>
        </w:rPr>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Pr>
          <w:b w:val="0"/>
          <w:sz w:val="24"/>
        </w:rPr>
        <w:fldChar w:fldCharType="separate"/>
      </w:r>
      <w:r w:rsidRPr="00A548D8">
        <w:rPr>
          <w:b w:val="0"/>
          <w:noProof/>
          <w:sz w:val="24"/>
        </w:rPr>
        <w:t>[6]</w:t>
      </w:r>
      <w:r>
        <w:rPr>
          <w:b w:val="0"/>
          <w:sz w:val="24"/>
        </w:rPr>
        <w:fldChar w:fldCharType="end"/>
      </w:r>
      <w:r>
        <w:rPr>
          <w:b w:val="0"/>
          <w:sz w:val="24"/>
        </w:rPr>
        <w:t xml:space="preserve">. La tecnología no ha logrado desplazar a las herramientas tradicionales principalmente por las siguientes razones: flexibilidad espacial que presentan; facilidades que prestan para la comunicación entre individuos; </w:t>
      </w:r>
      <w:ins w:id="24" w:author="Katherine Chiluiza" w:date="2015-03-10T12:36:00Z">
        <w:r w:rsidR="009F6FDA">
          <w:rPr>
            <w:b w:val="0"/>
            <w:sz w:val="24"/>
          </w:rPr>
          <w:t xml:space="preserve">y, </w:t>
        </w:r>
      </w:ins>
      <w:del w:id="25" w:author="Katherine Chiluiza" w:date="2015-03-10T12:36:00Z">
        <w:r w:rsidDel="009F6FDA">
          <w:rPr>
            <w:b w:val="0"/>
            <w:sz w:val="24"/>
          </w:rPr>
          <w:delText xml:space="preserve">además de su </w:delText>
        </w:r>
      </w:del>
      <w:r>
        <w:rPr>
          <w:b w:val="0"/>
          <w:sz w:val="24"/>
        </w:rPr>
        <w:t xml:space="preserve">portabilidad </w:t>
      </w:r>
      <w:r>
        <w:rPr>
          <w:b w:val="0"/>
          <w:sz w:val="24"/>
        </w:rPr>
        <w:fldChar w:fldCharType="begin" w:fldLock="1"/>
      </w:r>
      <w:r>
        <w:rPr>
          <w:b w:val="0"/>
          <w:sz w:val="24"/>
        </w:rPr>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Pr>
          <w:b w:val="0"/>
          <w:sz w:val="24"/>
        </w:rPr>
        <w:fldChar w:fldCharType="separate"/>
      </w:r>
      <w:r w:rsidRPr="00F20552">
        <w:rPr>
          <w:b w:val="0"/>
          <w:noProof/>
          <w:sz w:val="24"/>
        </w:rPr>
        <w:t>[6]</w:t>
      </w:r>
      <w:r>
        <w:rPr>
          <w:b w:val="0"/>
          <w:sz w:val="24"/>
        </w:rPr>
        <w:fldChar w:fldCharType="end"/>
      </w:r>
      <w:r>
        <w:rPr>
          <w:b w:val="0"/>
          <w:sz w:val="24"/>
        </w:rPr>
        <w:t xml:space="preserve">. </w:t>
      </w:r>
    </w:p>
    <w:p w14:paraId="32F710B8" w14:textId="6CEFBEE0" w:rsidR="0010297E" w:rsidRDefault="0010297E" w:rsidP="009C5E8E">
      <w:pPr>
        <w:pStyle w:val="Subtitulocapitulo"/>
        <w:numPr>
          <w:ilvl w:val="0"/>
          <w:numId w:val="0"/>
        </w:numPr>
        <w:ind w:left="1416"/>
        <w:jc w:val="both"/>
        <w:rPr>
          <w:b w:val="0"/>
          <w:sz w:val="24"/>
        </w:rPr>
      </w:pPr>
      <w:r>
        <w:rPr>
          <w:b w:val="0"/>
          <w:sz w:val="24"/>
        </w:rPr>
        <w:t>Si bien realizar trabajos colaborativos de la forma tradicional (por ejemplo sobre un pizarrón o papel) facilita la comunicació</w:t>
      </w:r>
      <w:r w:rsidR="00407F22">
        <w:rPr>
          <w:b w:val="0"/>
          <w:sz w:val="24"/>
        </w:rPr>
        <w:t>n cara a cara entre individuos,</w:t>
      </w:r>
      <w:r>
        <w:rPr>
          <w:b w:val="0"/>
          <w:sz w:val="24"/>
        </w:rPr>
        <w:t xml:space="preserve"> también conduce a ciertos inconvenientes como: dificultad al documentar el trabajo final</w:t>
      </w:r>
      <w:r w:rsidR="00626CB6">
        <w:rPr>
          <w:b w:val="0"/>
          <w:sz w:val="24"/>
        </w:rPr>
        <w:t>,</w:t>
      </w:r>
      <w:r>
        <w:rPr>
          <w:b w:val="0"/>
          <w:sz w:val="24"/>
        </w:rPr>
        <w:t xml:space="preserve">  replicar o compartir estos trabajos en repositorios digitales (que </w:t>
      </w:r>
      <w:r>
        <w:rPr>
          <w:b w:val="0"/>
          <w:sz w:val="24"/>
        </w:rPr>
        <w:lastRenderedPageBreak/>
        <w:t xml:space="preserve">a menudo es deseable observar en un trabajo grupal) </w:t>
      </w:r>
      <w:r>
        <w:rPr>
          <w:b w:val="0"/>
          <w:sz w:val="24"/>
        </w:rPr>
        <w:fldChar w:fldCharType="begin" w:fldLock="1"/>
      </w:r>
      <w:r>
        <w:rPr>
          <w:b w:val="0"/>
          <w:sz w:val="24"/>
        </w:rPr>
        <w:instrText>ADDIN CSL_CITATION { "citationItems" : [ { "id" : "ITEM-1", "itemData" : { "DOI" : "10.1145/2069618.2069647", "ISBN" : "9781450308205", "abstract" : "Using affinity diagramming as an example, we investigate reality-based interfaces for supporting creative group work. Based on an observational study grounded in the reality- based interaction framework, we identified power vs. reality tradeoffs that can be addressed to find a close fit to embodied practice. Using this knowledge, we designed and implemented a digital workspace for supporting affinity diagramming. Its hybrid interaction techniques combine digital pen &amp; paper with an interactive table and tangible tokens. An additional vertical display is used to support reflection-in-action and for enhancing discussion and coordination. A preliminary user study confirmed the applicability of our tradeoffs and the general acceptance of the tool design.", "author" : [ { "dropping-particle" : "", "family" : "Geyer", "given" : "Florian", "non-dropping-particle" : "", "parse-names" : false, "suffix" : "" }, { "dropping-particle" : "", "family" : "Pfeil", "given" : "Ulrike", "non-dropping-particle" : "", "parse-names" : false, "suffix" : "" }, { "dropping-particle" : "", "family" : "H\u00f6chtl", "given" : "Anita", "non-dropping-particle" : "", "parse-names" : false, "suffix" : "" }, { "dropping-particle" : "", "family" : "Budzinski", "given" : "Jochen", "non-dropping-particle" : "", "parse-names" : false, "suffix" : "" }, { "dropping-particle" : "", "family" : "Reiterer", "given" : "Harald", "non-dropping-particle" : "", "parse-names" : false, "suffix" : "" } ], "container-title" : "Human-Computer Interaction", "id" : "ITEM-1", "issued" : { "date-parts" : [ [ "2011" ] ] }, "page" : "165-174", "title" : "Designing Reality-Based Interfaces for Creative Group Work", "type" : "article-journal" }, "uris" : [ "http://www.mendeley.com/documents/?uuid=f75a6df2-0467-45fb-87b1-cc47e81059d0" ] } ], "mendeley" : { "formattedCitation" : "[7]", "plainTextFormattedCitation" : "[7]", "previouslyFormattedCitation" : "[7]" }, "properties" : { "noteIndex" : 0 }, "schema" : "https://github.com/citation-style-language/schema/raw/master/csl-citation.json" }</w:instrText>
      </w:r>
      <w:r>
        <w:rPr>
          <w:b w:val="0"/>
          <w:sz w:val="24"/>
        </w:rPr>
        <w:fldChar w:fldCharType="separate"/>
      </w:r>
      <w:r w:rsidRPr="0075299C">
        <w:rPr>
          <w:b w:val="0"/>
          <w:noProof/>
          <w:sz w:val="24"/>
        </w:rPr>
        <w:t>[7]</w:t>
      </w:r>
      <w:r>
        <w:rPr>
          <w:b w:val="0"/>
          <w:sz w:val="24"/>
        </w:rPr>
        <w:fldChar w:fldCharType="end"/>
      </w:r>
      <w:r>
        <w:rPr>
          <w:b w:val="0"/>
          <w:sz w:val="24"/>
        </w:rPr>
        <w:t>. En un aula de clases, las herramientas tradicionales también ocasionan cierta</w:t>
      </w:r>
      <w:r w:rsidR="00626CB6">
        <w:rPr>
          <w:b w:val="0"/>
          <w:sz w:val="24"/>
        </w:rPr>
        <w:t xml:space="preserve">s limitaciones; por ejemplo, </w:t>
      </w:r>
      <w:r>
        <w:rPr>
          <w:b w:val="0"/>
          <w:sz w:val="24"/>
        </w:rPr>
        <w:t>dificultad</w:t>
      </w:r>
      <w:r w:rsidR="00626CB6">
        <w:rPr>
          <w:b w:val="0"/>
          <w:sz w:val="24"/>
        </w:rPr>
        <w:t xml:space="preserve"> para </w:t>
      </w:r>
      <w:r>
        <w:rPr>
          <w:b w:val="0"/>
          <w:sz w:val="24"/>
        </w:rPr>
        <w:t xml:space="preserve"> </w:t>
      </w:r>
      <w:r w:rsidR="00626CB6">
        <w:rPr>
          <w:b w:val="0"/>
          <w:sz w:val="24"/>
        </w:rPr>
        <w:t xml:space="preserve">monitorear </w:t>
      </w:r>
      <w:r>
        <w:rPr>
          <w:b w:val="0"/>
          <w:sz w:val="24"/>
        </w:rPr>
        <w:t>el proceso de elaboración y</w:t>
      </w:r>
      <w:del w:id="26" w:author="Katherine Chiluiza" w:date="2015-03-10T12:37:00Z">
        <w:r w:rsidDel="009F6FDA">
          <w:rPr>
            <w:b w:val="0"/>
            <w:sz w:val="24"/>
          </w:rPr>
          <w:delText xml:space="preserve"> </w:delText>
        </w:r>
        <w:r w:rsidR="00626CB6" w:rsidDel="009F6FDA">
          <w:rPr>
            <w:b w:val="0"/>
            <w:sz w:val="24"/>
          </w:rPr>
          <w:delText>una</w:delText>
        </w:r>
      </w:del>
      <w:r w:rsidR="00626CB6">
        <w:rPr>
          <w:b w:val="0"/>
          <w:sz w:val="24"/>
        </w:rPr>
        <w:t xml:space="preserve"> posterior </w:t>
      </w:r>
      <w:r>
        <w:rPr>
          <w:b w:val="0"/>
          <w:sz w:val="24"/>
        </w:rPr>
        <w:t xml:space="preserve">evaluación de trabajos colaborativos, pues generalmente los profesores solo </w:t>
      </w:r>
      <w:r w:rsidR="00407F22">
        <w:rPr>
          <w:b w:val="0"/>
          <w:sz w:val="24"/>
        </w:rPr>
        <w:t>cuentan con la versión final de estos</w:t>
      </w:r>
      <w:r>
        <w:rPr>
          <w:b w:val="0"/>
          <w:sz w:val="24"/>
        </w:rPr>
        <w:t>. Esto es un problema debido a que los profesores podrían encontrar difícil  asignar una calificación, así también como conocer la carga de trabajo</w:t>
      </w:r>
      <w:r w:rsidR="006D6526">
        <w:rPr>
          <w:b w:val="0"/>
          <w:sz w:val="24"/>
        </w:rPr>
        <w:t xml:space="preserve"> invertida por los estudiantes, sus contribuciones individuales y la calidad de estas </w:t>
      </w:r>
      <w:r>
        <w:rPr>
          <w:b w:val="0"/>
          <w:sz w:val="24"/>
        </w:rPr>
        <w:fldChar w:fldCharType="begin" w:fldLock="1"/>
      </w:r>
      <w:r>
        <w:rPr>
          <w:b w:val="0"/>
          <w:sz w:val="24"/>
        </w:rPr>
        <w:instrText>ADDIN CSL_CITATION { "citationItems" : [ { "id" : "ITEM-1", "itemData" : { "DOI" : "10.1007/978-3-642-30950-2_62", "ISBN" : "9783642309496", "ISSN" : "03029743", "abstract" : "One of the main challenges for teachers in facilitating and orchestrating collaborative activities within multiple groups is that they cannot see information in real time and typically see only the final product of the groups' activity. This is a problem as it means that teachers may find it hard to be aware of the learners' collaborative processes, partial solutions and the contribution of each student. Emerging shared devices have the potential to provide new forms of support for face-to-face collaboration and also open new opportunities for capturing and analysing the collaborative process. This can enable teachers to monitor students' learning more effectively. This paper presents an interactive dashboard that summarises student data captured from a multi-tabletop learning environment and allows teachers to drill down to more specific information when required. It consists of a set of visual real-time indicators of the groups' activity and collaboration. This study evaluates how teachers used the dashboard determine when to intervene in a group. The key contributions of the paper are the implementation and evaluation of the dashboard, which shows a form of learner model from a concept mapping tabletop application designed to both support collaborative learning and capture traces of activity.", "author" : [ { "dropping-particle" : "", "family" : "Martinez Maldonado", "given" : "Roberto", "non-dropping-particle" : "", "parse-names" : false, "suffix" : "" }, { "dropping-particle" : "", "family" : "Kay", "given" : "Judy", "non-dropping-particle" : "", "parse-names" : false, "suffix" : "" }, { "dropping-particle" : "", "family" : "Yacef", "given" : "Kalina", "non-dropping-particle" : "", "parse-names" : false, "suffix" : "" }, { "dropping-particle" : "", "family" : "Schwendimann", "given" : "Beat", "non-dropping-particle" : "", "parse-names" : false, "suffix" : "" } ], "container-title" : "Lecture Notes in Computer Science (including subseries Lecture Notes in Artificial Intelligence and Lecture Notes in Bioinformatics)", "id" : "ITEM-1", "issued" : { "date-parts" : [ [ "2012" ] ] }, "title" : "An interactive teacher's dashboard for monitoring groups in a multi-tabletop learning environment", "type" : "paper-conference", "volume" : "7315 LNCS" }, "uris" : [ "http://www.mendeley.com/documents/?uuid=3479376a-5680-4612-a2af-2521721c28bf" ] } ], "mendeley" : { "formattedCitation" : "[4]", "plainTextFormattedCitation" : "[4]", "previouslyFormattedCitation" : "[4]" }, "properties" : { "noteIndex" : 0 }, "schema" : "https://github.com/citation-style-language/schema/raw/master/csl-citation.json" }</w:instrText>
      </w:r>
      <w:r>
        <w:rPr>
          <w:b w:val="0"/>
          <w:sz w:val="24"/>
        </w:rPr>
        <w:fldChar w:fldCharType="separate"/>
      </w:r>
      <w:r w:rsidRPr="00C17BFB">
        <w:rPr>
          <w:b w:val="0"/>
          <w:noProof/>
          <w:sz w:val="24"/>
        </w:rPr>
        <w:t>[4]</w:t>
      </w:r>
      <w:r>
        <w:rPr>
          <w:b w:val="0"/>
          <w:sz w:val="24"/>
        </w:rPr>
        <w:fldChar w:fldCharType="end"/>
      </w:r>
      <w:r>
        <w:rPr>
          <w:b w:val="0"/>
          <w:sz w:val="24"/>
        </w:rPr>
        <w:t xml:space="preserve">. </w:t>
      </w:r>
    </w:p>
    <w:p w14:paraId="4B493FAE" w14:textId="4A52862B" w:rsidR="0010297E" w:rsidRDefault="009C5E8E" w:rsidP="0010297E">
      <w:pPr>
        <w:pStyle w:val="Subtitulocapitulo"/>
        <w:numPr>
          <w:ilvl w:val="0"/>
          <w:numId w:val="0"/>
        </w:numPr>
        <w:ind w:left="1416"/>
        <w:jc w:val="both"/>
        <w:rPr>
          <w:b w:val="0"/>
          <w:sz w:val="24"/>
        </w:rPr>
      </w:pPr>
      <w:r>
        <w:rPr>
          <w:b w:val="0"/>
          <w:sz w:val="24"/>
        </w:rPr>
        <w:t>Todo esto</w:t>
      </w:r>
      <w:r w:rsidR="0010297E">
        <w:rPr>
          <w:b w:val="0"/>
          <w:sz w:val="24"/>
        </w:rPr>
        <w:t xml:space="preserve"> puede ocasionar</w:t>
      </w:r>
      <w:r w:rsidR="0065430B">
        <w:rPr>
          <w:b w:val="0"/>
          <w:sz w:val="24"/>
        </w:rPr>
        <w:t xml:space="preserve"> inconformidad en el estudiante con respecto a sus calificaciones,</w:t>
      </w:r>
      <w:r w:rsidR="0010297E">
        <w:rPr>
          <w:b w:val="0"/>
          <w:sz w:val="24"/>
        </w:rPr>
        <w:t xml:space="preserve"> </w:t>
      </w:r>
      <w:r w:rsidR="0065430B">
        <w:rPr>
          <w:b w:val="0"/>
          <w:sz w:val="24"/>
        </w:rPr>
        <w:t xml:space="preserve"> y posteriormente a una percepción de injusta evaluación de parte del profesor</w:t>
      </w:r>
      <w:r w:rsidR="0010297E">
        <w:rPr>
          <w:b w:val="0"/>
          <w:sz w:val="24"/>
        </w:rPr>
        <w:t xml:space="preserve">. Investigadores han encontrado </w:t>
      </w:r>
      <w:r w:rsidR="0065430B">
        <w:rPr>
          <w:b w:val="0"/>
          <w:sz w:val="24"/>
        </w:rPr>
        <w:t xml:space="preserve">que la percepción de una injusta evaluación </w:t>
      </w:r>
      <w:r w:rsidR="0010297E">
        <w:rPr>
          <w:b w:val="0"/>
          <w:sz w:val="24"/>
        </w:rPr>
        <w:t xml:space="preserve"> debe ser tomada en cuenta </w:t>
      </w:r>
      <w:ins w:id="27" w:author="Katherine Chiluiza" w:date="2015-03-10T12:41:00Z">
        <w:r w:rsidR="00041895">
          <w:rPr>
            <w:b w:val="0"/>
            <w:sz w:val="24"/>
          </w:rPr>
          <w:t xml:space="preserve">en el dictado de una asignatura, </w:t>
        </w:r>
      </w:ins>
      <w:del w:id="28" w:author="Katherine Chiluiza" w:date="2015-03-10T12:40:00Z">
        <w:r w:rsidR="0010297E" w:rsidDel="00041895">
          <w:rPr>
            <w:b w:val="0"/>
            <w:sz w:val="24"/>
          </w:rPr>
          <w:delText>en el curso de</w:delText>
        </w:r>
      </w:del>
      <w:del w:id="29" w:author="Katherine Chiluiza" w:date="2015-03-10T12:41:00Z">
        <w:r w:rsidR="0010297E" w:rsidDel="00041895">
          <w:rPr>
            <w:b w:val="0"/>
            <w:sz w:val="24"/>
          </w:rPr>
          <w:delText xml:space="preserve"> aprendizaje de </w:delText>
        </w:r>
        <w:r w:rsidR="0065430B" w:rsidDel="00041895">
          <w:rPr>
            <w:b w:val="0"/>
            <w:sz w:val="24"/>
          </w:rPr>
          <w:delText xml:space="preserve">los </w:delText>
        </w:r>
        <w:r w:rsidR="0010297E" w:rsidDel="00041895">
          <w:rPr>
            <w:b w:val="0"/>
            <w:sz w:val="24"/>
          </w:rPr>
          <w:delText xml:space="preserve">estudiantes, </w:delText>
        </w:r>
      </w:del>
      <w:r w:rsidR="0010297E">
        <w:rPr>
          <w:b w:val="0"/>
          <w:sz w:val="24"/>
        </w:rPr>
        <w:t xml:space="preserve">ya que </w:t>
      </w:r>
      <w:ins w:id="30" w:author="Katherine Chiluiza" w:date="2015-03-10T12:41:00Z">
        <w:r w:rsidR="00041895">
          <w:rPr>
            <w:b w:val="0"/>
            <w:sz w:val="24"/>
          </w:rPr>
          <w:t xml:space="preserve">estos </w:t>
        </w:r>
      </w:ins>
      <w:del w:id="31" w:author="Katherine Chiluiza" w:date="2015-03-10T12:41:00Z">
        <w:r w:rsidR="0010297E" w:rsidDel="00041895">
          <w:rPr>
            <w:b w:val="0"/>
            <w:sz w:val="24"/>
          </w:rPr>
          <w:delText>sus</w:delText>
        </w:r>
      </w:del>
      <w:del w:id="32" w:author="Katherine Chiluiza" w:date="2015-03-10T12:43:00Z">
        <w:r w:rsidR="0010297E" w:rsidDel="00041895">
          <w:rPr>
            <w:b w:val="0"/>
            <w:sz w:val="24"/>
          </w:rPr>
          <w:delText xml:space="preserve"> estudios sugieren que </w:delText>
        </w:r>
      </w:del>
      <w:ins w:id="33" w:author="Katherine Chiluiza" w:date="2015-03-10T12:42:00Z">
        <w:r w:rsidR="00041895">
          <w:rPr>
            <w:b w:val="0"/>
            <w:sz w:val="24"/>
          </w:rPr>
          <w:t xml:space="preserve">ésta es </w:t>
        </w:r>
      </w:ins>
      <w:del w:id="34" w:author="Katherine Chiluiza" w:date="2015-03-10T12:41:00Z">
        <w:r w:rsidR="0065430B" w:rsidDel="00041895">
          <w:rPr>
            <w:b w:val="0"/>
            <w:sz w:val="24"/>
          </w:rPr>
          <w:delText>esto</w:delText>
        </w:r>
      </w:del>
      <w:del w:id="35" w:author="Katherine Chiluiza" w:date="2015-03-10T12:42:00Z">
        <w:r w:rsidR="0065430B" w:rsidDel="00041895">
          <w:rPr>
            <w:b w:val="0"/>
            <w:sz w:val="24"/>
          </w:rPr>
          <w:delText xml:space="preserve"> es un</w:delText>
        </w:r>
        <w:r w:rsidR="0010297E" w:rsidDel="00041895">
          <w:rPr>
            <w:b w:val="0"/>
            <w:sz w:val="24"/>
          </w:rPr>
          <w:delText xml:space="preserve"> </w:delText>
        </w:r>
      </w:del>
      <w:r w:rsidR="0010297E" w:rsidRPr="00206366">
        <w:rPr>
          <w:b w:val="0"/>
          <w:sz w:val="24"/>
        </w:rPr>
        <w:t>predictor</w:t>
      </w:r>
      <w:ins w:id="36" w:author="Katherine Chiluiza" w:date="2015-03-10T12:42:00Z">
        <w:r w:rsidR="00041895">
          <w:rPr>
            <w:b w:val="0"/>
            <w:sz w:val="24"/>
          </w:rPr>
          <w:t>a</w:t>
        </w:r>
      </w:ins>
      <w:r w:rsidR="0010297E" w:rsidRPr="00206366">
        <w:rPr>
          <w:b w:val="0"/>
          <w:sz w:val="24"/>
        </w:rPr>
        <w:t xml:space="preserve"> de la motivación, el aprendizaje</w:t>
      </w:r>
      <w:r w:rsidR="0010297E">
        <w:rPr>
          <w:b w:val="0"/>
          <w:sz w:val="24"/>
        </w:rPr>
        <w:t>,</w:t>
      </w:r>
      <w:r w:rsidR="0010297E" w:rsidRPr="00206366">
        <w:rPr>
          <w:b w:val="0"/>
          <w:sz w:val="24"/>
        </w:rPr>
        <w:t xml:space="preserve"> y la agresi</w:t>
      </w:r>
      <w:ins w:id="37" w:author="Katherine Chiluiza" w:date="2015-03-10T12:42:00Z">
        <w:r w:rsidR="00041895">
          <w:rPr>
            <w:b w:val="0"/>
            <w:sz w:val="24"/>
          </w:rPr>
          <w:t xml:space="preserve">vidad que los estudiantes </w:t>
        </w:r>
      </w:ins>
      <w:del w:id="38" w:author="Katherine Chiluiza" w:date="2015-03-10T12:42:00Z">
        <w:r w:rsidR="0010297E" w:rsidRPr="00206366" w:rsidDel="00041895">
          <w:rPr>
            <w:b w:val="0"/>
            <w:sz w:val="24"/>
          </w:rPr>
          <w:delText>ón</w:delText>
        </w:r>
        <w:r w:rsidR="0010297E" w:rsidDel="00041895">
          <w:rPr>
            <w:b w:val="0"/>
            <w:sz w:val="24"/>
          </w:rPr>
          <w:delText xml:space="preserve"> que estos </w:delText>
        </w:r>
      </w:del>
      <w:r w:rsidR="0010297E">
        <w:rPr>
          <w:b w:val="0"/>
          <w:sz w:val="24"/>
        </w:rPr>
        <w:t>muestran hacia</w:t>
      </w:r>
      <w:del w:id="39" w:author="Katherine Chiluiza" w:date="2015-03-10T12:43:00Z">
        <w:r w:rsidR="0010297E" w:rsidDel="00041895">
          <w:rPr>
            <w:b w:val="0"/>
            <w:sz w:val="24"/>
          </w:rPr>
          <w:delText>/en una clase</w:delText>
        </w:r>
      </w:del>
      <w:ins w:id="40" w:author="Katherine Chiluiza" w:date="2015-03-10T12:43:00Z">
        <w:r w:rsidR="00041895">
          <w:rPr>
            <w:b w:val="0"/>
            <w:sz w:val="24"/>
          </w:rPr>
          <w:t xml:space="preserve"> una asignatura</w:t>
        </w:r>
      </w:ins>
      <w:r w:rsidR="0010297E">
        <w:rPr>
          <w:b w:val="0"/>
          <w:sz w:val="24"/>
        </w:rPr>
        <w:t xml:space="preserve"> en particular</w:t>
      </w:r>
      <w:r w:rsidR="0010297E">
        <w:rPr>
          <w:b w:val="0"/>
          <w:sz w:val="24"/>
        </w:rPr>
        <w:fldChar w:fldCharType="begin" w:fldLock="1"/>
      </w:r>
      <w:r w:rsidR="0010297E">
        <w:rPr>
          <w:b w:val="0"/>
          <w:sz w:val="24"/>
        </w:rPr>
        <w:instrText>ADDIN CSL_CITATION { "citationItems" : [ { "id" : "ITEM-1", "itemData" : { "DOI" : "10.1080/01463370209385646", "ISSN" : "0146-3373", "abstract" : "The present study examined the relationship between students\u2019 perceptions of distributive and procedural justice in a college course and student motivation concerning the course, affective learning in the course, and aggression toward the course instructor. Although student perceptions of both distributive and procedural justice were positively correlated with student motivation and affective learning and negatively correlated with student aggression toward the course instructor, multiple regression analyses indicated that only perceptions of procedural justice predicted the three criterion variables at a statistically significant level while distributive justice perceptions did not. Implications and suggestions for future research in classroom justice are offered.", "author" : [ { "dropping-particle" : "", "family" : "Chory\u2010Assad", "given" : "Rebecca M.", "non-dropping-particle" : "", "parse-names" : false, "suffix" : "" } ], "container-title" : "Communication Quarterly", "id" : "ITEM-1", "issue" : "1", "issued" : { "date-parts" : [ [ "2002", "1", "21" ] ] }, "page" : "58-77", "publisher" : "Taylor &amp; Francis Group", "title" : "Classroom justice: Perceptions of fairness as a predictor of student motivation, learning, and aggression", "type" : "article-journal", "volume" : "50" }, "uris" : [ "http://www.mendeley.com/documents/?uuid=6f4429d6-89bb-4892-91d3-247570bafef3" ] } ], "mendeley" : { "formattedCitation" : "[8]", "plainTextFormattedCitation" : "[8]", "previouslyFormattedCitation" : "[8]" }, "properties" : { "noteIndex" : 0 }, "schema" : "https://github.com/citation-style-language/schema/raw/master/csl-citation.json" }</w:instrText>
      </w:r>
      <w:r w:rsidR="0010297E">
        <w:rPr>
          <w:b w:val="0"/>
          <w:sz w:val="24"/>
        </w:rPr>
        <w:fldChar w:fldCharType="separate"/>
      </w:r>
      <w:r w:rsidR="0010297E" w:rsidRPr="0075299C">
        <w:rPr>
          <w:b w:val="0"/>
          <w:noProof/>
          <w:sz w:val="24"/>
        </w:rPr>
        <w:t>[8]</w:t>
      </w:r>
      <w:r w:rsidR="0010297E">
        <w:rPr>
          <w:b w:val="0"/>
          <w:sz w:val="24"/>
        </w:rPr>
        <w:fldChar w:fldCharType="end"/>
      </w:r>
      <w:r w:rsidR="0010297E">
        <w:rPr>
          <w:b w:val="0"/>
          <w:sz w:val="24"/>
        </w:rPr>
        <w:t>.</w:t>
      </w:r>
    </w:p>
    <w:p w14:paraId="541CD212" w14:textId="77777777" w:rsidR="0010297E" w:rsidRDefault="0010297E" w:rsidP="0010297E">
      <w:pPr>
        <w:pStyle w:val="Subtitulocapitulo"/>
        <w:numPr>
          <w:ilvl w:val="0"/>
          <w:numId w:val="0"/>
        </w:numPr>
        <w:ind w:left="1416"/>
        <w:jc w:val="both"/>
        <w:rPr>
          <w:b w:val="0"/>
          <w:sz w:val="24"/>
        </w:rPr>
      </w:pPr>
    </w:p>
    <w:p w14:paraId="70B3F0E6" w14:textId="121B3D19" w:rsidR="0010297E" w:rsidRDefault="0010297E" w:rsidP="0010297E">
      <w:pPr>
        <w:pStyle w:val="Subtitulocapitulo"/>
        <w:numPr>
          <w:ilvl w:val="0"/>
          <w:numId w:val="0"/>
        </w:numPr>
        <w:ind w:left="1416"/>
        <w:jc w:val="both"/>
        <w:rPr>
          <w:b w:val="0"/>
          <w:sz w:val="24"/>
        </w:rPr>
      </w:pPr>
      <w:r>
        <w:rPr>
          <w:b w:val="0"/>
          <w:sz w:val="24"/>
        </w:rPr>
        <w:t xml:space="preserve">En los últimos años se ha presenciado el desarrollo de nuevas herramientas tecnológicas (in situ) que tienen el propósito de </w:t>
      </w:r>
      <w:r>
        <w:rPr>
          <w:b w:val="0"/>
          <w:sz w:val="24"/>
        </w:rPr>
        <w:lastRenderedPageBreak/>
        <w:t xml:space="preserve">facilitar tareas </w:t>
      </w:r>
      <w:ins w:id="41" w:author="Katherine Chiluiza" w:date="2015-03-10T12:43:00Z">
        <w:r w:rsidR="00041895">
          <w:rPr>
            <w:b w:val="0"/>
            <w:sz w:val="24"/>
          </w:rPr>
          <w:t xml:space="preserve">colaborativas </w:t>
        </w:r>
      </w:ins>
      <w:del w:id="42" w:author="Katherine Chiluiza" w:date="2015-03-10T12:43:00Z">
        <w:r w:rsidDel="00041895">
          <w:rPr>
            <w:b w:val="0"/>
            <w:sz w:val="24"/>
          </w:rPr>
          <w:delText xml:space="preserve">de esta índole </w:delText>
        </w:r>
      </w:del>
      <w:r>
        <w:rPr>
          <w:b w:val="0"/>
          <w:sz w:val="24"/>
        </w:rPr>
        <w:t xml:space="preserve">y dar solución parcialmente a  los inconvenientes anteriormente mencionados. </w:t>
      </w:r>
    </w:p>
    <w:p w14:paraId="422DAB21" w14:textId="52A2837A" w:rsidR="0010297E" w:rsidRDefault="0010297E" w:rsidP="0010297E">
      <w:pPr>
        <w:pStyle w:val="Subtitulocapitulo"/>
        <w:numPr>
          <w:ilvl w:val="0"/>
          <w:numId w:val="0"/>
        </w:numPr>
        <w:ind w:left="1416"/>
        <w:jc w:val="both"/>
        <w:rPr>
          <w:b w:val="0"/>
          <w:sz w:val="24"/>
        </w:rPr>
      </w:pPr>
      <w:r>
        <w:rPr>
          <w:b w:val="0"/>
          <w:sz w:val="24"/>
        </w:rPr>
        <w:t>Como el trabajo propuesto por</w:t>
      </w:r>
      <w:del w:id="43" w:author="Katherine Chiluiza" w:date="2015-03-10T12:44:00Z">
        <w:r w:rsidDel="00041895">
          <w:rPr>
            <w:b w:val="0"/>
            <w:sz w:val="24"/>
          </w:rPr>
          <w:delText xml:space="preserve"> R.</w:delText>
        </w:r>
      </w:del>
      <w:r>
        <w:rPr>
          <w:b w:val="0"/>
          <w:sz w:val="24"/>
        </w:rPr>
        <w:t xml:space="preserve"> Martínez et al. </w:t>
      </w:r>
      <w:r>
        <w:rPr>
          <w:b w:val="0"/>
          <w:sz w:val="24"/>
        </w:rPr>
        <w:fldChar w:fldCharType="begin" w:fldLock="1"/>
      </w:r>
      <w:r>
        <w:rPr>
          <w:b w:val="0"/>
          <w:sz w:val="24"/>
        </w:rPr>
        <w:instrText>ADDIN CSL_CITATION { "citationItems" : [ { "id" : "ITEM-1", "itemData" : { "DOI" : "10.1145/2076354.2076387", "ISBN" : "9781450308717", "author" : [ { "dropping-particle" : "", "family" : "Mart\u00ednez", "given" : "Roberto", "non-dropping-particle" : "", "parse-names" : false, "suffix" : "" }, { "dropping-particle" : "", "family" : "Collins", "given" : "Anthony", "non-dropping-particle" : "", "parse-names" : false, "suffix" : "" }, { "dropping-particle" : "", "family" : "Kay", "given" : "Judy", "non-dropping-particle" : "", "parse-names" : false, "suffix" : "" }, { "dropping-particle" : "", "family" : "Yacef", "given" : "Kalina", "non-dropping-particle" : "", "parse-names" : false, "suffix" : "" } ], "container-title" : "Proceedings of the ACM International Conference on Interactive Tabletops and Surfaces - ITS '11", "id" : "ITEM-1", "issued" : { "date-parts" : [ [ "2011", "11", "13" ] ] }, "publisher" : "ACM Press", "publisher-place" : "New York, New York, USA", "title" : "Who did what? Who said that?", "type" : "paper-conference" }, "uris" : [ "http://www.mendeley.com/documents/?uuid=9648de70-9805-4c4c-b5d9-64c268aabba1" ] } ], "mendeley" : { "formattedCitation" : "[9]", "plainTextFormattedCitation" : "[9]", "previouslyFormattedCitation" : "[9]" }, "properties" : { "noteIndex" : 0 }, "schema" : "https://github.com/citation-style-language/schema/raw/master/csl-citation.json" }</w:instrText>
      </w:r>
      <w:r>
        <w:rPr>
          <w:b w:val="0"/>
          <w:sz w:val="24"/>
        </w:rPr>
        <w:fldChar w:fldCharType="separate"/>
      </w:r>
      <w:r w:rsidRPr="0075299C">
        <w:rPr>
          <w:b w:val="0"/>
          <w:noProof/>
          <w:sz w:val="24"/>
        </w:rPr>
        <w:t>[9]</w:t>
      </w:r>
      <w:r>
        <w:rPr>
          <w:b w:val="0"/>
          <w:sz w:val="24"/>
        </w:rPr>
        <w:fldChar w:fldCharType="end"/>
      </w:r>
      <w:r>
        <w:rPr>
          <w:b w:val="0"/>
          <w:sz w:val="24"/>
        </w:rPr>
        <w:t xml:space="preserve">, con una solución llamada “Collaid”. Este trabajo ha sido desarrollado con el propósito de potenciar el aprendizaje y el trabajo en equipo. </w:t>
      </w:r>
      <w:r w:rsidRPr="00A5142E">
        <w:rPr>
          <w:b w:val="0"/>
          <w:i/>
          <w:sz w:val="24"/>
        </w:rPr>
        <w:t>Collaid</w:t>
      </w:r>
      <w:r>
        <w:rPr>
          <w:b w:val="0"/>
          <w:sz w:val="24"/>
        </w:rPr>
        <w:t xml:space="preserve"> utiliza una pantalla táctil como soporte para la participación de los individuos en el diseño de mapas conceptuales. Además utiliza información sobre la posición de cada persona y su interacción verbal, con el objetivo de ayudar a determinar el aporte de cada individuo (ver Figura 1</w:t>
      </w:r>
      <w:r w:rsidR="000231D3">
        <w:rPr>
          <w:b w:val="0"/>
          <w:sz w:val="24"/>
        </w:rPr>
        <w:t>.1</w:t>
      </w:r>
      <w:r>
        <w:rPr>
          <w:b w:val="0"/>
          <w:sz w:val="24"/>
        </w:rPr>
        <w:t xml:space="preserve">) y mostrar una lista de sugerencias sobre tópicos que cada usuario podría querer utilizar. Los usuarios alimentan de información a su trabajo colaborativo </w:t>
      </w:r>
      <w:del w:id="44" w:author="Katherine Chiluiza" w:date="2015-03-10T12:45:00Z">
        <w:r w:rsidDel="00041895">
          <w:rPr>
            <w:b w:val="0"/>
            <w:sz w:val="24"/>
          </w:rPr>
          <w:delText xml:space="preserve"> </w:delText>
        </w:r>
      </w:del>
      <w:r>
        <w:rPr>
          <w:b w:val="0"/>
          <w:sz w:val="24"/>
        </w:rPr>
        <w:t>en Collaid, utilizando sus dedos  para escribir sobre un teclado virtual. Esta solución viene integrada con un componente de monitoreo del trabajo colaborativo, que es utilizada por el orquestador del trabajo (</w:t>
      </w:r>
      <w:r w:rsidR="002D3CDD">
        <w:rPr>
          <w:b w:val="0"/>
          <w:sz w:val="24"/>
        </w:rPr>
        <w:t>el profesor</w:t>
      </w:r>
      <w:r>
        <w:rPr>
          <w:b w:val="0"/>
          <w:sz w:val="24"/>
        </w:rPr>
        <w:t>) para conocer el estado del desarrollo del trabajo en todo momento.</w:t>
      </w:r>
    </w:p>
    <w:p w14:paraId="6D0AE954" w14:textId="77777777" w:rsidR="0010297E" w:rsidRDefault="0010297E" w:rsidP="0010297E">
      <w:pPr>
        <w:pStyle w:val="Subtitulocapitulo"/>
        <w:keepNext/>
        <w:numPr>
          <w:ilvl w:val="0"/>
          <w:numId w:val="0"/>
        </w:numPr>
        <w:ind w:left="1416"/>
        <w:jc w:val="center"/>
      </w:pPr>
      <w:r>
        <w:rPr>
          <w:noProof/>
        </w:rPr>
        <w:lastRenderedPageBreak/>
        <w:drawing>
          <wp:inline distT="0" distB="0" distL="0" distR="0" wp14:anchorId="2E6C15D0" wp14:editId="038D98EB">
            <wp:extent cx="3933825" cy="26384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33825" cy="2638425"/>
                    </a:xfrm>
                    <a:prstGeom prst="rect">
                      <a:avLst/>
                    </a:prstGeom>
                    <a:noFill/>
                    <a:ln>
                      <a:noFill/>
                    </a:ln>
                  </pic:spPr>
                </pic:pic>
              </a:graphicData>
            </a:graphic>
          </wp:inline>
        </w:drawing>
      </w:r>
    </w:p>
    <w:p w14:paraId="56A61B46" w14:textId="02008C60" w:rsidR="0010297E" w:rsidRDefault="0010297E" w:rsidP="0010297E">
      <w:pPr>
        <w:pStyle w:val="Descripcin"/>
        <w:ind w:left="624"/>
        <w:jc w:val="center"/>
      </w:pPr>
      <w:r>
        <w:t xml:space="preserve">Figura </w:t>
      </w:r>
      <w:fldSimple w:instr=" SEQ Figura \* ARABIC ">
        <w:r>
          <w:rPr>
            <w:noProof/>
          </w:rPr>
          <w:t>1</w:t>
        </w:r>
      </w:fldSimple>
      <w:r>
        <w:t>.1: Esquema de la solución de trabajo grupal Collaid</w:t>
      </w:r>
      <w:ins w:id="45" w:author="Katherine Chiluiza" w:date="2015-03-10T12:45:00Z">
        <w:r w:rsidR="00041895">
          <w:t xml:space="preserve"> adaptada de</w:t>
        </w:r>
      </w:ins>
      <w:del w:id="46" w:author="Katherine Chiluiza" w:date="2015-03-10T12:46:00Z">
        <w:r w:rsidDel="00041895">
          <w:delText>. Fuente:</w:delText>
        </w:r>
      </w:del>
      <w:r>
        <w:fldChar w:fldCharType="begin" w:fldLock="1"/>
      </w:r>
      <w:r>
        <w:instrText>ADDIN CSL_CITATION { "citationItems" : [ { "id" : "ITEM-1", "itemData" : { "DOI" : "10.1145/2076354.2076387", "ISBN" : "9781450308717", "author" : [ { "dropping-particle" : "", "family" : "Mart\u00ednez", "given" : "Roberto", "non-dropping-particle" : "", "parse-names" : false, "suffix" : "" }, { "dropping-particle" : "", "family" : "Collins", "given" : "Anthony", "non-dropping-particle" : "", "parse-names" : false, "suffix" : "" }, { "dropping-particle" : "", "family" : "Kay", "given" : "Judy", "non-dropping-particle" : "", "parse-names" : false, "suffix" : "" }, { "dropping-particle" : "", "family" : "Yacef", "given" : "Kalina", "non-dropping-particle" : "", "parse-names" : false, "suffix" : "" } ], "container-title" : "Proceedings of the ACM International Conference on Interactive Tabletops and Surfaces - ITS '11", "id" : "ITEM-1", "issued" : { "date-parts" : [ [ "2011", "11", "13" ] ] }, "publisher" : "ACM Press", "publisher-place" : "New York, New York, USA", "title" : "Who did what? Who said that?", "type" : "paper-conference" }, "uris" : [ "http://www.mendeley.com/documents/?uuid=9648de70-9805-4c4c-b5d9-64c268aabba1" ] } ], "mendeley" : { "formattedCitation" : "[9]", "plainTextFormattedCitation" : "[9]", "previouslyFormattedCitation" : "[9]" }, "properties" : { "noteIndex" : 0 }, "schema" : "https://github.com/citation-style-language/schema/raw/master/csl-citation.json" }</w:instrText>
      </w:r>
      <w:r>
        <w:fldChar w:fldCharType="separate"/>
      </w:r>
      <w:r w:rsidRPr="00FF19F1">
        <w:rPr>
          <w:i w:val="0"/>
          <w:noProof/>
        </w:rPr>
        <w:t>[9]</w:t>
      </w:r>
      <w:r>
        <w:fldChar w:fldCharType="end"/>
      </w:r>
    </w:p>
    <w:p w14:paraId="3D712BAA" w14:textId="77777777" w:rsidR="0010297E" w:rsidRPr="00375968" w:rsidRDefault="0010297E" w:rsidP="0010297E">
      <w:pPr>
        <w:ind w:left="624"/>
      </w:pPr>
    </w:p>
    <w:p w14:paraId="39A4ED6D" w14:textId="77777777" w:rsidR="0010297E" w:rsidRDefault="0010297E" w:rsidP="0010297E">
      <w:pPr>
        <w:pStyle w:val="Subtitulocapitulo"/>
        <w:numPr>
          <w:ilvl w:val="0"/>
          <w:numId w:val="0"/>
        </w:numPr>
        <w:ind w:left="1416"/>
        <w:jc w:val="both"/>
        <w:rPr>
          <w:b w:val="0"/>
          <w:sz w:val="24"/>
        </w:rPr>
      </w:pPr>
    </w:p>
    <w:p w14:paraId="0735522E" w14:textId="77777777" w:rsidR="0010297E" w:rsidRDefault="0010297E" w:rsidP="0010297E">
      <w:pPr>
        <w:pStyle w:val="Subtitulocapitulo"/>
        <w:numPr>
          <w:ilvl w:val="0"/>
          <w:numId w:val="0"/>
        </w:numPr>
        <w:ind w:left="1416"/>
        <w:jc w:val="both"/>
        <w:rPr>
          <w:b w:val="0"/>
          <w:sz w:val="24"/>
        </w:rPr>
      </w:pPr>
      <w:r>
        <w:rPr>
          <w:b w:val="0"/>
          <w:sz w:val="24"/>
        </w:rPr>
        <w:t xml:space="preserve">A pesar de que existen diversas soluciones propuestas cuyo objetivo es asistir al trabajo colaborativo, algunos problemas deben ser resueltos aún. Cuestiones como restricciones el tamaño de la superficie táctil que utilizan soluciones anteriores, la trazabilidad de tareas, la capacidad de monitorear el desarrollo de la tarea, la cantidad de personas que pueden participar, la complejidad de configuración del ambiente de trabajo, el coste de la implementación, y herramientas que hagan énfasis en el diseño de software, hacen necesaria investigación en este campo. </w:t>
      </w:r>
    </w:p>
    <w:p w14:paraId="239E718D" w14:textId="77777777" w:rsidR="0010297E" w:rsidRDefault="0010297E" w:rsidP="0010297E">
      <w:pPr>
        <w:pStyle w:val="Subtitulocapitulo"/>
        <w:numPr>
          <w:ilvl w:val="0"/>
          <w:numId w:val="0"/>
        </w:numPr>
        <w:ind w:left="792"/>
        <w:jc w:val="both"/>
        <w:rPr>
          <w:b w:val="0"/>
          <w:sz w:val="24"/>
        </w:rPr>
      </w:pPr>
    </w:p>
    <w:p w14:paraId="1076E29A" w14:textId="77777777" w:rsidR="0010297E" w:rsidRPr="00C948EC" w:rsidRDefault="0010297E" w:rsidP="0010297E">
      <w:pPr>
        <w:pStyle w:val="Subtitulocapitulo"/>
        <w:numPr>
          <w:ilvl w:val="0"/>
          <w:numId w:val="0"/>
        </w:numPr>
        <w:ind w:left="792"/>
        <w:jc w:val="both"/>
        <w:rPr>
          <w:b w:val="0"/>
          <w:sz w:val="24"/>
        </w:rPr>
      </w:pPr>
    </w:p>
    <w:p w14:paraId="3BDFE026" w14:textId="77777777" w:rsidR="0010297E" w:rsidRPr="00237F25" w:rsidRDefault="0010297E" w:rsidP="0010297E">
      <w:pPr>
        <w:pStyle w:val="Subtitulocapitulo"/>
        <w:rPr>
          <w:sz w:val="24"/>
        </w:rPr>
      </w:pPr>
      <w:bookmarkStart w:id="47" w:name="_Toc397264972"/>
      <w:r w:rsidRPr="00D44937">
        <w:lastRenderedPageBreak/>
        <w:t xml:space="preserve">Descripción del </w:t>
      </w:r>
      <w:r>
        <w:t>problema</w:t>
      </w:r>
      <w:bookmarkStart w:id="48" w:name="_Toc397264973"/>
      <w:bookmarkEnd w:id="47"/>
    </w:p>
    <w:p w14:paraId="16A6E01C" w14:textId="77777777" w:rsidR="0010297E" w:rsidRDefault="0010297E" w:rsidP="0010297E">
      <w:pPr>
        <w:pStyle w:val="Subtitulocapitulo"/>
        <w:numPr>
          <w:ilvl w:val="0"/>
          <w:numId w:val="0"/>
        </w:numPr>
        <w:ind w:left="792"/>
        <w:rPr>
          <w:b w:val="0"/>
          <w:sz w:val="24"/>
          <w:szCs w:val="24"/>
        </w:rPr>
      </w:pPr>
    </w:p>
    <w:p w14:paraId="1AF03E88" w14:textId="77777777" w:rsidR="0010297E" w:rsidRDefault="0010297E" w:rsidP="0010297E">
      <w:pPr>
        <w:pStyle w:val="Subtitulocapitulo"/>
        <w:numPr>
          <w:ilvl w:val="0"/>
          <w:numId w:val="0"/>
        </w:numPr>
        <w:ind w:left="1416"/>
        <w:jc w:val="both"/>
        <w:rPr>
          <w:b w:val="0"/>
          <w:sz w:val="24"/>
        </w:rPr>
      </w:pPr>
      <w:r w:rsidRPr="006D4CE4">
        <w:rPr>
          <w:b w:val="0"/>
          <w:sz w:val="24"/>
        </w:rPr>
        <w:t xml:space="preserve">Un aula de clases común, en donde se propone la realización de una actividad de trabajo </w:t>
      </w:r>
      <w:r>
        <w:rPr>
          <w:b w:val="0"/>
          <w:sz w:val="24"/>
        </w:rPr>
        <w:t>colaborativo</w:t>
      </w:r>
      <w:r w:rsidRPr="006D4CE4">
        <w:rPr>
          <w:b w:val="0"/>
          <w:sz w:val="24"/>
        </w:rPr>
        <w:t xml:space="preserve"> en la que se requiere por ejemplo, de la elaboración de diagramas de diseño de software, contiene tradicionalmente dos actores involucrados: estudiantes y </w:t>
      </w:r>
      <w:r>
        <w:rPr>
          <w:b w:val="0"/>
          <w:sz w:val="24"/>
        </w:rPr>
        <w:t>profesores</w:t>
      </w:r>
      <w:r w:rsidRPr="006D4CE4">
        <w:rPr>
          <w:b w:val="0"/>
          <w:sz w:val="24"/>
        </w:rPr>
        <w:t>. Por un lado, los estudiantes elaboran generalmente diagramas sobre papel de manera colaborativa. Por otro lado, los profesores son los encargados de la r</w:t>
      </w:r>
      <w:r>
        <w:rPr>
          <w:b w:val="0"/>
          <w:sz w:val="24"/>
        </w:rPr>
        <w:t>evisión y evaluación del trabajo colaborativo</w:t>
      </w:r>
      <w:r w:rsidRPr="006D4CE4">
        <w:rPr>
          <w:b w:val="0"/>
          <w:sz w:val="24"/>
        </w:rPr>
        <w:t>. Existen dificultades en este tipo de tareas que suponen esfuerzo y que afectan a los actores en distinta forma. Este trabajo de investigación abordará el problema desde cada una de la</w:t>
      </w:r>
      <w:r>
        <w:rPr>
          <w:b w:val="0"/>
          <w:sz w:val="24"/>
        </w:rPr>
        <w:t>s</w:t>
      </w:r>
      <w:r w:rsidRPr="006D4CE4">
        <w:rPr>
          <w:b w:val="0"/>
          <w:sz w:val="24"/>
        </w:rPr>
        <w:t xml:space="preserve"> perspectiva</w:t>
      </w:r>
      <w:r>
        <w:rPr>
          <w:b w:val="0"/>
          <w:sz w:val="24"/>
        </w:rPr>
        <w:t>s</w:t>
      </w:r>
      <w:r w:rsidRPr="006D4CE4">
        <w:rPr>
          <w:b w:val="0"/>
          <w:sz w:val="24"/>
        </w:rPr>
        <w:t xml:space="preserve"> de estos actores. </w:t>
      </w:r>
    </w:p>
    <w:p w14:paraId="0D9BAF44" w14:textId="77777777" w:rsidR="0010297E" w:rsidRDefault="0010297E" w:rsidP="0010297E">
      <w:pPr>
        <w:pStyle w:val="Subtitulocapitulo"/>
        <w:numPr>
          <w:ilvl w:val="0"/>
          <w:numId w:val="0"/>
        </w:numPr>
        <w:ind w:left="1416"/>
        <w:jc w:val="both"/>
        <w:rPr>
          <w:b w:val="0"/>
          <w:sz w:val="24"/>
        </w:rPr>
      </w:pPr>
    </w:p>
    <w:p w14:paraId="289F7E99" w14:textId="77777777" w:rsidR="0010297E" w:rsidRDefault="0010297E" w:rsidP="0010297E">
      <w:pPr>
        <w:pStyle w:val="Subtitulocapitulo"/>
        <w:numPr>
          <w:ilvl w:val="0"/>
          <w:numId w:val="0"/>
        </w:numPr>
        <w:ind w:left="1416"/>
        <w:jc w:val="both"/>
        <w:rPr>
          <w:b w:val="0"/>
          <w:sz w:val="24"/>
        </w:rPr>
      </w:pPr>
      <w:r w:rsidRPr="006D4CE4">
        <w:rPr>
          <w:b w:val="0"/>
          <w:sz w:val="24"/>
        </w:rPr>
        <w:t xml:space="preserve">Desde el punto de vista del </w:t>
      </w:r>
      <w:r>
        <w:rPr>
          <w:b w:val="0"/>
          <w:sz w:val="24"/>
        </w:rPr>
        <w:t>profesor</w:t>
      </w:r>
      <w:r w:rsidRPr="006D4CE4">
        <w:rPr>
          <w:b w:val="0"/>
          <w:sz w:val="24"/>
        </w:rPr>
        <w:t>, se ha evidenciado la dificultad que supone medir objetivamente la participación efectiva de cada uno los miembros de un grupo y la calidad de su aportación</w:t>
      </w:r>
      <w:r>
        <w:rPr>
          <w:b w:val="0"/>
          <w:sz w:val="24"/>
        </w:rPr>
        <w:t xml:space="preserve"> para asignar una calificación </w:t>
      </w:r>
      <w:r>
        <w:rPr>
          <w:b w:val="0"/>
          <w:sz w:val="24"/>
        </w:rPr>
        <w:fldChar w:fldCharType="begin" w:fldLock="1"/>
      </w:r>
      <w:r>
        <w:rPr>
          <w:b w:val="0"/>
          <w:sz w:val="24"/>
        </w:rPr>
        <w:instrText>ADDIN CSL_CITATION { "citationItems" : [ { "id" : "ITEM-1", "itemData" : { "ISBN" : "0-7695-1877-X", "author" : [ { "dropping-particle" : "", "family" : "Hayes", "given" : "Jane Huffman", "non-dropping-particle" : "", "parse-names" : false, "suffix" : "" }, { "dropping-particle" : "", "family" : "Lethbridge", "given" : "Timothy C.", "non-dropping-particle" : "", "parse-names" : false, "suffix" : "" }, { "dropping-particle" : "", "family" : "Port", "given" : "Daniel", "non-dropping-particle" : "", "parse-names" : false, "suffix" : "" } ], "id" : "ITEM-1", "issued" : { "date-parts" : [ [ "2003", "5", "3" ] ] }, "page" : "1-2", "publisher" : "IEEE Computer Society", "title" : "Evaluating individual contribution toward group software engineering projects", "type" : "article-journal" }, "uris" : [ "http://www.mendeley.com/documents/?uuid=5468f279-d836-414e-bb48-49f30572ed90" ] } ], "mendeley" : { "formattedCitation" : "[10]", "plainTextFormattedCitation" : "[10]", "previouslyFormattedCitation" : "[10]" }, "properties" : { "noteIndex" : 0 }, "schema" : "https://github.com/citation-style-language/schema/raw/master/csl-citation.json" }</w:instrText>
      </w:r>
      <w:r>
        <w:rPr>
          <w:b w:val="0"/>
          <w:sz w:val="24"/>
        </w:rPr>
        <w:fldChar w:fldCharType="separate"/>
      </w:r>
      <w:r w:rsidRPr="00CE5F1B">
        <w:rPr>
          <w:b w:val="0"/>
          <w:noProof/>
          <w:sz w:val="24"/>
        </w:rPr>
        <w:t>[10]</w:t>
      </w:r>
      <w:r>
        <w:rPr>
          <w:b w:val="0"/>
          <w:sz w:val="24"/>
        </w:rPr>
        <w:fldChar w:fldCharType="end"/>
      </w:r>
      <w:r w:rsidRPr="006D4CE4">
        <w:rPr>
          <w:b w:val="0"/>
          <w:sz w:val="24"/>
        </w:rPr>
        <w:t>. Este trabajo resulta tedioso pues implica revisar el trabajo final, hacer un reporte para cada integrante de grupo y retroalimentarlo. Consecuentemente, el instructor pudiera entregar una retroalimentación incompleta, con pocos detalles o poco efectiva.</w:t>
      </w:r>
      <w:r>
        <w:rPr>
          <w:b w:val="0"/>
          <w:sz w:val="24"/>
        </w:rPr>
        <w:t xml:space="preserve"> </w:t>
      </w:r>
      <w:r w:rsidRPr="006D4CE4">
        <w:rPr>
          <w:b w:val="0"/>
          <w:sz w:val="24"/>
        </w:rPr>
        <w:t xml:space="preserve"> </w:t>
      </w:r>
    </w:p>
    <w:p w14:paraId="09C88495" w14:textId="77777777" w:rsidR="0010297E" w:rsidRDefault="0010297E" w:rsidP="0010297E">
      <w:pPr>
        <w:pStyle w:val="Subtitulocapitulo"/>
        <w:numPr>
          <w:ilvl w:val="0"/>
          <w:numId w:val="0"/>
        </w:numPr>
        <w:ind w:left="1416"/>
        <w:jc w:val="both"/>
        <w:rPr>
          <w:b w:val="0"/>
          <w:sz w:val="24"/>
        </w:rPr>
      </w:pPr>
    </w:p>
    <w:p w14:paraId="6C93092A" w14:textId="4BD59C57" w:rsidR="0010297E" w:rsidRDefault="0010297E" w:rsidP="0010297E">
      <w:pPr>
        <w:pStyle w:val="Subtitulocapitulo"/>
        <w:numPr>
          <w:ilvl w:val="0"/>
          <w:numId w:val="0"/>
        </w:numPr>
        <w:ind w:left="1416"/>
        <w:jc w:val="both"/>
        <w:rPr>
          <w:b w:val="0"/>
          <w:sz w:val="24"/>
        </w:rPr>
      </w:pPr>
      <w:r w:rsidRPr="006D4CE4">
        <w:rPr>
          <w:b w:val="0"/>
          <w:sz w:val="24"/>
        </w:rPr>
        <w:t>Desde el punto de vista del estudiante, el reparto de actividades grupales pudiera ser desigual, al no existir herramientas que ayuden a tener una medida objetiva de las aportaciones de los integrantes de grupo. Lo cual pudiere provocar conflictos intra</w:t>
      </w:r>
      <w:r>
        <w:rPr>
          <w:b w:val="0"/>
          <w:sz w:val="24"/>
        </w:rPr>
        <w:t>-</w:t>
      </w:r>
      <w:r w:rsidRPr="006D4CE4">
        <w:rPr>
          <w:b w:val="0"/>
          <w:sz w:val="24"/>
        </w:rPr>
        <w:t>grupales</w:t>
      </w:r>
      <w:r w:rsidR="00F5406E">
        <w:rPr>
          <w:b w:val="0"/>
          <w:sz w:val="24"/>
        </w:rPr>
        <w:t xml:space="preserve">, inconformidad y </w:t>
      </w:r>
      <w:r w:rsidRPr="006D4CE4">
        <w:rPr>
          <w:b w:val="0"/>
          <w:sz w:val="24"/>
        </w:rPr>
        <w:t xml:space="preserve"> percepción</w:t>
      </w:r>
      <w:r w:rsidR="00F5406E">
        <w:rPr>
          <w:b w:val="0"/>
          <w:sz w:val="24"/>
        </w:rPr>
        <w:t xml:space="preserve"> </w:t>
      </w:r>
      <w:r w:rsidRPr="006D4CE4">
        <w:rPr>
          <w:b w:val="0"/>
          <w:sz w:val="24"/>
        </w:rPr>
        <w:t xml:space="preserve"> de una injusta calificación para quienes no participan de forma activa en la elaboración del trabajo en grupo. </w:t>
      </w:r>
    </w:p>
    <w:p w14:paraId="5FD38392" w14:textId="77777777" w:rsidR="0010297E" w:rsidRDefault="0010297E" w:rsidP="0010297E">
      <w:pPr>
        <w:pStyle w:val="Subtitulocapitulo"/>
        <w:numPr>
          <w:ilvl w:val="0"/>
          <w:numId w:val="0"/>
        </w:numPr>
        <w:ind w:left="1416"/>
        <w:jc w:val="both"/>
        <w:rPr>
          <w:b w:val="0"/>
          <w:sz w:val="24"/>
        </w:rPr>
      </w:pPr>
    </w:p>
    <w:p w14:paraId="506B66DB" w14:textId="6410799D" w:rsidR="0010297E" w:rsidRDefault="0010297E" w:rsidP="0010297E">
      <w:pPr>
        <w:pStyle w:val="Subtitulocapitulo"/>
        <w:numPr>
          <w:ilvl w:val="0"/>
          <w:numId w:val="0"/>
        </w:numPr>
        <w:ind w:left="1416"/>
        <w:jc w:val="both"/>
        <w:rPr>
          <w:b w:val="0"/>
          <w:sz w:val="24"/>
        </w:rPr>
      </w:pPr>
      <w:r w:rsidRPr="006D4CE4">
        <w:rPr>
          <w:b w:val="0"/>
          <w:sz w:val="24"/>
        </w:rPr>
        <w:t>Con los avances de la tecnología, nuevas herramientas que apoyan la interacción simultánea están disponibles para los desarrolladores y usuarios. Un ejemplo de estos avances son las superficies colaborativas comerciales</w:t>
      </w:r>
      <w:ins w:id="49" w:author="Katherine Chiluiza" w:date="2015-03-10T12:47:00Z">
        <w:r w:rsidR="00041895">
          <w:rPr>
            <w:b w:val="0"/>
            <w:sz w:val="24"/>
          </w:rPr>
          <w:t xml:space="preserve"> </w:t>
        </w:r>
      </w:ins>
      <w:r>
        <w:rPr>
          <w:b w:val="0"/>
          <w:sz w:val="24"/>
        </w:rPr>
        <w:fldChar w:fldCharType="begin" w:fldLock="1"/>
      </w:r>
      <w:r>
        <w:rPr>
          <w:b w:val="0"/>
          <w:sz w:val="24"/>
        </w:rPr>
        <w:instrText>ADDIN CSL_CITATION { "citationItems" : [ { "id" : "ITEM-1", "itemData" : { "DOI" : "10.1145/1518701.1518885", "ISBN" : "9781605582467", "author" : [ { "dropping-particle" : "", "family" : "Piper", "given" : "Anne Marie", "non-dropping-particle" : "", "parse-names" : false, "suffix" : "" }, { "dropping-particle" : "", "family" : "Hollan", "given" : "James D.", "non-dropping-particle" : "", "parse-names" : false, "suffix" : "" } ], "container-title" : "Proceedings of the 27th international conference on Human factors in computing systems - CHI 09", "id" : "ITEM-1", "issued" : { "date-parts" : [ [ "2009", "4", "4" ] ] }, "page" : "1227", "publisher" : "ACM Press", "publisher-place" : "New York, New York, USA", "title" : "Tabletop displays for small group study", "type" : "paper-conference" }, "uris" : [ "http://www.mendeley.com/documents/?uuid=74c5777b-dbd5-46ca-8aa2-483b4909d458" ] } ], "mendeley" : { "formattedCitation" : "[11]", "plainTextFormattedCitation" : "[11]", "previouslyFormattedCitation" : "[11]" }, "properties" : { "noteIndex" : 0 }, "schema" : "https://github.com/citation-style-language/schema/raw/master/csl-citation.json" }</w:instrText>
      </w:r>
      <w:r>
        <w:rPr>
          <w:b w:val="0"/>
          <w:sz w:val="24"/>
        </w:rPr>
        <w:fldChar w:fldCharType="separate"/>
      </w:r>
      <w:r w:rsidRPr="00CE5F1B">
        <w:rPr>
          <w:b w:val="0"/>
          <w:noProof/>
          <w:sz w:val="24"/>
        </w:rPr>
        <w:t>[11]</w:t>
      </w:r>
      <w:r>
        <w:rPr>
          <w:b w:val="0"/>
          <w:sz w:val="24"/>
        </w:rPr>
        <w:fldChar w:fldCharType="end"/>
      </w:r>
      <w:r w:rsidRPr="006D4CE4">
        <w:rPr>
          <w:b w:val="0"/>
          <w:sz w:val="24"/>
        </w:rPr>
        <w:t>.</w:t>
      </w:r>
      <w:r>
        <w:rPr>
          <w:b w:val="0"/>
          <w:sz w:val="24"/>
        </w:rPr>
        <w:t xml:space="preserve"> En particular, las superficies colaborativas </w:t>
      </w:r>
      <w:r w:rsidRPr="00181584">
        <w:rPr>
          <w:b w:val="0"/>
          <w:sz w:val="24"/>
        </w:rPr>
        <w:t xml:space="preserve">proporcionan una nueva manera de apoyar </w:t>
      </w:r>
      <w:r w:rsidR="00050F4D">
        <w:rPr>
          <w:b w:val="0"/>
          <w:sz w:val="24"/>
        </w:rPr>
        <w:t xml:space="preserve">a </w:t>
      </w:r>
      <w:r w:rsidR="00266978">
        <w:rPr>
          <w:b w:val="0"/>
          <w:sz w:val="24"/>
        </w:rPr>
        <w:t>los trabajos</w:t>
      </w:r>
      <w:r w:rsidRPr="00181584">
        <w:rPr>
          <w:b w:val="0"/>
          <w:sz w:val="24"/>
        </w:rPr>
        <w:t xml:space="preserve"> </w:t>
      </w:r>
      <w:r w:rsidR="00266978">
        <w:rPr>
          <w:b w:val="0"/>
          <w:sz w:val="24"/>
        </w:rPr>
        <w:t>colaborativos</w:t>
      </w:r>
      <w:r w:rsidR="00050F4D">
        <w:rPr>
          <w:b w:val="0"/>
          <w:sz w:val="24"/>
        </w:rPr>
        <w:t>,</w:t>
      </w:r>
      <w:r w:rsidRPr="00181584">
        <w:rPr>
          <w:b w:val="0"/>
          <w:sz w:val="24"/>
        </w:rPr>
        <w:t xml:space="preserve"> porque permiten interacciones cara a cara entre los individuos y</w:t>
      </w:r>
      <w:r>
        <w:rPr>
          <w:b w:val="0"/>
          <w:sz w:val="24"/>
        </w:rPr>
        <w:t>,</w:t>
      </w:r>
      <w:r w:rsidRPr="00181584">
        <w:rPr>
          <w:b w:val="0"/>
          <w:sz w:val="24"/>
        </w:rPr>
        <w:t xml:space="preserve"> al mismo tiempo, </w:t>
      </w:r>
      <w:r w:rsidR="00050F4D">
        <w:rPr>
          <w:b w:val="0"/>
          <w:sz w:val="24"/>
        </w:rPr>
        <w:t>muestran</w:t>
      </w:r>
      <w:r w:rsidRPr="00181584">
        <w:rPr>
          <w:b w:val="0"/>
          <w:sz w:val="24"/>
        </w:rPr>
        <w:t xml:space="preserve"> información </w:t>
      </w:r>
      <w:r>
        <w:rPr>
          <w:b w:val="0"/>
          <w:sz w:val="24"/>
        </w:rPr>
        <w:t xml:space="preserve">compartida </w:t>
      </w:r>
      <w:r>
        <w:rPr>
          <w:b w:val="0"/>
          <w:sz w:val="24"/>
        </w:rPr>
        <w:fldChar w:fldCharType="begin" w:fldLock="1"/>
      </w:r>
      <w:r>
        <w:rPr>
          <w:b w:val="0"/>
          <w:sz w:val="24"/>
        </w:rPr>
        <w:instrText>ADDIN CSL_CITATION { "citationItems" : [ { "id" : "ITEM-1", "itemData" : { "ISBN" : "9781742102146", "author" : [ { "dropping-particle" : "", "family" : "Martinez", "given" : "Roberto", "non-dropping-particle" : "", "parse-names" : false, "suffix" : "" }, { "dropping-particle" : "", "family" : "Kay", "given" : "Judy", "non-dropping-particle" : "", "parse-names" : false, "suffix" : "" }, { "dropping-particle" : "", "family" : "Yacef", "given" : "Kalina", "non-dropping-particle" : "", "parse-names" : false, "suffix" : "" } ], "container-title" : "International Conference on Computer Supported Collaborative Learning, CSCL 2011", "id" : "ITEM-1", "issued" : { "date-parts" : [ [ "2011" ] ] }, "page" : "25-32", "title" : "Visualisations for longitudinal participation, contribution and progress of a collaborative task at the tabletop", "type" : "article-journal" }, "uris" : [ "http://www.mendeley.com/documents/?uuid=81da8684-5e3e-4195-980b-861cc94565b0" ] } ], "mendeley" : { "formattedCitation" : "[12]", "plainTextFormattedCitation" : "[12]", "previouslyFormattedCitation" : "[12]" }, "properties" : { "noteIndex" : 0 }, "schema" : "https://github.com/citation-style-language/schema/raw/master/csl-citation.json" }</w:instrText>
      </w:r>
      <w:r>
        <w:rPr>
          <w:b w:val="0"/>
          <w:sz w:val="24"/>
        </w:rPr>
        <w:fldChar w:fldCharType="separate"/>
      </w:r>
      <w:r w:rsidRPr="00CE5F1B">
        <w:rPr>
          <w:b w:val="0"/>
          <w:noProof/>
          <w:sz w:val="24"/>
        </w:rPr>
        <w:t>[12]</w:t>
      </w:r>
      <w:r>
        <w:rPr>
          <w:b w:val="0"/>
          <w:sz w:val="24"/>
        </w:rPr>
        <w:fldChar w:fldCharType="end"/>
      </w:r>
      <w:r>
        <w:rPr>
          <w:b w:val="0"/>
          <w:sz w:val="24"/>
        </w:rPr>
        <w:t>.</w:t>
      </w:r>
      <w:r w:rsidRPr="006D4CE4">
        <w:rPr>
          <w:b w:val="0"/>
          <w:sz w:val="24"/>
        </w:rPr>
        <w:t xml:space="preserve"> En nuestro medio, estas superficies no son ubicuas debido al costo asociado en hardware</w:t>
      </w:r>
      <w:r>
        <w:rPr>
          <w:b w:val="0"/>
          <w:sz w:val="24"/>
        </w:rPr>
        <w:t xml:space="preserve"> </w:t>
      </w:r>
      <w:r w:rsidRPr="006D4CE4">
        <w:rPr>
          <w:b w:val="0"/>
          <w:sz w:val="24"/>
        </w:rPr>
        <w:t xml:space="preserve"> y en la implementación de software.</w:t>
      </w:r>
      <w:r>
        <w:rPr>
          <w:b w:val="0"/>
          <w:sz w:val="24"/>
        </w:rPr>
        <w:t xml:space="preserve"> Por mencionar algunos ejemplos</w:t>
      </w:r>
      <w:r w:rsidR="00050F4D">
        <w:rPr>
          <w:b w:val="0"/>
          <w:sz w:val="24"/>
        </w:rPr>
        <w:t xml:space="preserve"> que utilizan pantallas capacitivas</w:t>
      </w:r>
      <w:r>
        <w:rPr>
          <w:b w:val="0"/>
          <w:sz w:val="24"/>
        </w:rPr>
        <w:t xml:space="preserve">, </w:t>
      </w:r>
      <w:ins w:id="50" w:author="Katherine Chiluiza" w:date="2015-03-10T12:49:00Z">
        <w:r w:rsidR="00041895">
          <w:rPr>
            <w:b w:val="0"/>
            <w:sz w:val="24"/>
          </w:rPr>
          <w:t xml:space="preserve">se presentan la siguientes soluciones: </w:t>
        </w:r>
      </w:ins>
      <w:del w:id="51" w:author="Katherine Chiluiza" w:date="2015-03-10T12:48:00Z">
        <w:r w:rsidDel="00041895">
          <w:rPr>
            <w:b w:val="0"/>
            <w:sz w:val="24"/>
          </w:rPr>
          <w:delText xml:space="preserve">como </w:delText>
        </w:r>
      </w:del>
      <w:r>
        <w:rPr>
          <w:b w:val="0"/>
          <w:sz w:val="24"/>
        </w:rPr>
        <w:t>la solución multitáctil Ideum Coffee Table, cuyo precio oscila alrededor de los $10.000</w:t>
      </w:r>
      <w:ins w:id="52" w:author="Katherine Chiluiza" w:date="2015-03-10T12:49:00Z">
        <w:r w:rsidR="00041895">
          <w:rPr>
            <w:b w:val="0"/>
            <w:sz w:val="24"/>
          </w:rPr>
          <w:t xml:space="preserve"> </w:t>
        </w:r>
      </w:ins>
      <w:r>
        <w:rPr>
          <w:b w:val="0"/>
          <w:sz w:val="24"/>
        </w:rPr>
        <w:fldChar w:fldCharType="begin" w:fldLock="1"/>
      </w:r>
      <w:r>
        <w:rPr>
          <w:b w:val="0"/>
          <w:sz w:val="24"/>
        </w:rPr>
        <w:instrText>ADDIN CSL_CITATION { "citationItems" : [ { "id" : "ITEM-1", "itemData" : { "URL" : "http://www.gizmag.com/ideum-3m-platform-multitouch-tables/27823/", "accessed" : { "date-parts" : [ [ "2015", "2", "19" ] ] }, "author" : [ { "dropping-particle" : "", "family" : "Nuisense", "given" : "", "non-dropping-particle" : "", "parse-names" : false, "suffix" : "" } ], "id" : "ITEM-1", "issued" : { "date-parts" : [ [ "0" ] ] }, "title" : "Ideum and 3M Touch Systems launch new Platform 46 multi-touch tables", "type" : "webpage" }, "uris" : [ "http://www.mendeley.com/documents/?uuid=c4b30f05-18db-43cb-b10f-3b72e9c9a2c5" ] } ], "mendeley" : { "formattedCitation" : "[13]", "plainTextFormattedCitation" : "[13]", "previouslyFormattedCitation" : "[13]" }, "properties" : { "noteIndex" : 0 }, "schema" : "https://github.com/citation-style-language/schema/raw/master/csl-citation.json" }</w:instrText>
      </w:r>
      <w:r>
        <w:rPr>
          <w:b w:val="0"/>
          <w:sz w:val="24"/>
        </w:rPr>
        <w:fldChar w:fldCharType="separate"/>
      </w:r>
      <w:r w:rsidRPr="00CE5F1B">
        <w:rPr>
          <w:b w:val="0"/>
          <w:noProof/>
          <w:sz w:val="24"/>
        </w:rPr>
        <w:t>[13]</w:t>
      </w:r>
      <w:r>
        <w:rPr>
          <w:b w:val="0"/>
          <w:sz w:val="24"/>
        </w:rPr>
        <w:fldChar w:fldCharType="end"/>
      </w:r>
      <w:r>
        <w:rPr>
          <w:b w:val="0"/>
          <w:sz w:val="24"/>
        </w:rPr>
        <w:t xml:space="preserve">, </w:t>
      </w:r>
      <w:del w:id="53" w:author="Katherine Chiluiza" w:date="2015-03-10T12:49:00Z">
        <w:r w:rsidDel="00041895">
          <w:rPr>
            <w:b w:val="0"/>
            <w:sz w:val="24"/>
          </w:rPr>
          <w:delText>o</w:delText>
        </w:r>
      </w:del>
      <w:r>
        <w:rPr>
          <w:b w:val="0"/>
          <w:sz w:val="24"/>
        </w:rPr>
        <w:t xml:space="preserve"> la solución de </w:t>
      </w:r>
      <w:r>
        <w:rPr>
          <w:b w:val="0"/>
          <w:sz w:val="24"/>
        </w:rPr>
        <w:lastRenderedPageBreak/>
        <w:t>Microsoft Surface SUR40 cuyo precio sugerido en pre-venta es de $9.000</w:t>
      </w:r>
      <w:ins w:id="54" w:author="Katherine Chiluiza" w:date="2015-03-10T12:49:00Z">
        <w:r w:rsidR="00041895">
          <w:rPr>
            <w:b w:val="0"/>
            <w:sz w:val="24"/>
          </w:rPr>
          <w:t xml:space="preserve"> </w:t>
        </w:r>
      </w:ins>
      <w:r>
        <w:rPr>
          <w:b w:val="0"/>
          <w:sz w:val="24"/>
        </w:rPr>
        <w:fldChar w:fldCharType="begin" w:fldLock="1"/>
      </w:r>
      <w:r>
        <w:rPr>
          <w:b w:val="0"/>
          <w:sz w:val="24"/>
        </w:rPr>
        <w:instrText>ADDIN CSL_CITATION { "citationItems" : [ { "id" : "ITEM-1", "itemData" : { "URL" : "http://www.indianweb2.com/2014/05/new-samsung-sur40-microsoft-surface-available-pre-order-india-also/", "accessed" : { "date-parts" : [ [ "2015", "2", "19" ] ] }, "id" : "ITEM-1", "issued" : { "date-parts" : [ [ "0" ] ] }, "title" : "New Samsung SUR40 for Microsoft Surface is Available to Pre-order in India also", "type" : "webpage" }, "uris" : [ "http://www.mendeley.com/documents/?uuid=dc58d712-4c2d-4ff5-93ba-4a265c4c8a85" ] } ], "mendeley" : { "formattedCitation" : "[14]", "plainTextFormattedCitation" : "[14]", "previouslyFormattedCitation" : "[14]" }, "properties" : { "noteIndex" : 0 }, "schema" : "https://github.com/citation-style-language/schema/raw/master/csl-citation.json" }</w:instrText>
      </w:r>
      <w:r>
        <w:rPr>
          <w:b w:val="0"/>
          <w:sz w:val="24"/>
        </w:rPr>
        <w:fldChar w:fldCharType="separate"/>
      </w:r>
      <w:r w:rsidRPr="00CE5F1B">
        <w:rPr>
          <w:b w:val="0"/>
          <w:noProof/>
          <w:sz w:val="24"/>
        </w:rPr>
        <w:t>[14]</w:t>
      </w:r>
      <w:r>
        <w:rPr>
          <w:b w:val="0"/>
          <w:sz w:val="24"/>
        </w:rPr>
        <w:fldChar w:fldCharType="end"/>
      </w:r>
      <w:r>
        <w:rPr>
          <w:b w:val="0"/>
          <w:sz w:val="24"/>
        </w:rPr>
        <w:t xml:space="preserve"> a junio de 2014</w:t>
      </w:r>
      <w:r w:rsidR="00050F4D">
        <w:rPr>
          <w:b w:val="0"/>
          <w:sz w:val="24"/>
        </w:rPr>
        <w:t xml:space="preserve">. </w:t>
      </w:r>
      <w:r>
        <w:rPr>
          <w:b w:val="0"/>
          <w:sz w:val="24"/>
        </w:rPr>
        <w:t xml:space="preserve">Existen soluciones multitáctiles basadas en tecnología </w:t>
      </w:r>
      <w:r w:rsidR="00050F4D">
        <w:rPr>
          <w:b w:val="0"/>
          <w:sz w:val="24"/>
        </w:rPr>
        <w:t>infrarroja</w:t>
      </w:r>
      <w:r>
        <w:rPr>
          <w:b w:val="0"/>
          <w:sz w:val="24"/>
        </w:rPr>
        <w:t xml:space="preserve"> con un coste menor. Por ejemplo, UBI cuyo costo</w:t>
      </w:r>
      <w:r w:rsidRPr="006D4CE4">
        <w:rPr>
          <w:b w:val="0"/>
          <w:sz w:val="24"/>
        </w:rPr>
        <w:t xml:space="preserve"> </w:t>
      </w:r>
      <w:r>
        <w:rPr>
          <w:b w:val="0"/>
          <w:sz w:val="24"/>
        </w:rPr>
        <w:t>es de $1</w:t>
      </w:r>
      <w:r w:rsidR="00050F4D">
        <w:rPr>
          <w:b w:val="0"/>
          <w:sz w:val="24"/>
        </w:rPr>
        <w:t>.</w:t>
      </w:r>
      <w:r>
        <w:rPr>
          <w:b w:val="0"/>
          <w:sz w:val="24"/>
        </w:rPr>
        <w:t xml:space="preserve">500 </w:t>
      </w:r>
      <w:r>
        <w:rPr>
          <w:b w:val="0"/>
          <w:sz w:val="24"/>
        </w:rPr>
        <w:fldChar w:fldCharType="begin" w:fldLock="1"/>
      </w:r>
      <w:r>
        <w:rPr>
          <w:b w:val="0"/>
          <w:sz w:val="24"/>
        </w:rPr>
        <w:instrText>ADDIN CSL_CITATION { "citationItems" : [ { "id" : "ITEM-1", "itemData" : { "URL" : "http://www.ubi-interactive.com/product/#PRODUCT", "accessed" : { "date-parts" : [ [ "2015", "2", "19" ] ] }, "id" : "ITEM-1", "issued" : { "date-parts" : [ [ "0" ] ] }, "title" : "Ubi Interactive | PRODUCT", "type" : "webpage" }, "uris" : [ "http://www.mendeley.com/documents/?uuid=4c41d666-b595-4e32-8299-1c4223f9d941" ] } ], "mendeley" : { "formattedCitation" : "[15]", "plainTextFormattedCitation" : "[15]", "previouslyFormattedCitation" : "[15]" }, "properties" : { "noteIndex" : 0 }, "schema" : "https://github.com/citation-style-language/schema/raw/master/csl-citation.json" }</w:instrText>
      </w:r>
      <w:r>
        <w:rPr>
          <w:b w:val="0"/>
          <w:sz w:val="24"/>
        </w:rPr>
        <w:fldChar w:fldCharType="separate"/>
      </w:r>
      <w:r w:rsidRPr="00CE5F1B">
        <w:rPr>
          <w:b w:val="0"/>
          <w:noProof/>
          <w:sz w:val="24"/>
        </w:rPr>
        <w:t>[15]</w:t>
      </w:r>
      <w:r>
        <w:rPr>
          <w:b w:val="0"/>
          <w:sz w:val="24"/>
        </w:rPr>
        <w:fldChar w:fldCharType="end"/>
      </w:r>
      <w:r>
        <w:rPr>
          <w:b w:val="0"/>
          <w:sz w:val="24"/>
        </w:rPr>
        <w:t xml:space="preserve">, posee limitaciones cuando se requiere realizar acciones finas </w:t>
      </w:r>
      <w:r w:rsidR="00050F4D">
        <w:rPr>
          <w:b w:val="0"/>
          <w:sz w:val="24"/>
        </w:rPr>
        <w:t>sobre su</w:t>
      </w:r>
      <w:r>
        <w:rPr>
          <w:b w:val="0"/>
          <w:sz w:val="24"/>
        </w:rPr>
        <w:t xml:space="preserve"> superficie</w:t>
      </w:r>
      <w:r w:rsidR="00266978">
        <w:rPr>
          <w:b w:val="0"/>
          <w:sz w:val="24"/>
        </w:rPr>
        <w:t xml:space="preserve"> colaborativa</w:t>
      </w:r>
      <w:del w:id="55" w:author="Katherine Chiluiza" w:date="2015-03-10T12:50:00Z">
        <w:r w:rsidDel="00041895">
          <w:rPr>
            <w:b w:val="0"/>
            <w:sz w:val="24"/>
          </w:rPr>
          <w:delText>, por ejemplo:</w:delText>
        </w:r>
      </w:del>
      <w:ins w:id="56" w:author="Katherine Chiluiza" w:date="2015-03-10T12:50:00Z">
        <w:r w:rsidR="00041895">
          <w:rPr>
            <w:b w:val="0"/>
            <w:sz w:val="24"/>
          </w:rPr>
          <w:t xml:space="preserve"> como</w:t>
        </w:r>
      </w:ins>
      <w:r>
        <w:rPr>
          <w:b w:val="0"/>
          <w:sz w:val="24"/>
        </w:rPr>
        <w:t xml:space="preserve"> dibujar. Además, ninguna de estas soluciones es capaz de identificar las acciones asociadas a cada usuario en particular. </w:t>
      </w:r>
      <w:r w:rsidR="00050F4D">
        <w:rPr>
          <w:b w:val="0"/>
          <w:sz w:val="24"/>
        </w:rPr>
        <w:t xml:space="preserve">Debido a estos inconvenientes, </w:t>
      </w:r>
      <w:r>
        <w:rPr>
          <w:b w:val="0"/>
          <w:sz w:val="24"/>
        </w:rPr>
        <w:t>se afirma que</w:t>
      </w:r>
      <w:r w:rsidRPr="006D4CE4">
        <w:rPr>
          <w:b w:val="0"/>
          <w:sz w:val="24"/>
        </w:rPr>
        <w:t xml:space="preserve"> aún no se ha explotado</w:t>
      </w:r>
      <w:r w:rsidR="002A3DA9">
        <w:rPr>
          <w:b w:val="0"/>
          <w:sz w:val="24"/>
        </w:rPr>
        <w:t xml:space="preserve"> </w:t>
      </w:r>
      <w:del w:id="57" w:author="Katherine Chiluiza" w:date="2015-03-10T12:50:00Z">
        <w:r w:rsidR="002A3DA9" w:rsidDel="00041895">
          <w:rPr>
            <w:b w:val="0"/>
            <w:sz w:val="24"/>
          </w:rPr>
          <w:delText xml:space="preserve"> </w:delText>
        </w:r>
      </w:del>
      <w:r w:rsidR="002A3DA9">
        <w:rPr>
          <w:b w:val="0"/>
          <w:sz w:val="24"/>
        </w:rPr>
        <w:t xml:space="preserve">el </w:t>
      </w:r>
      <w:r w:rsidRPr="006D4CE4">
        <w:rPr>
          <w:b w:val="0"/>
          <w:sz w:val="24"/>
        </w:rPr>
        <w:t>potencial</w:t>
      </w:r>
      <w:r w:rsidR="00050F4D">
        <w:rPr>
          <w:b w:val="0"/>
          <w:sz w:val="24"/>
        </w:rPr>
        <w:t xml:space="preserve"> </w:t>
      </w:r>
      <w:r w:rsidR="002A3DA9">
        <w:rPr>
          <w:b w:val="0"/>
          <w:sz w:val="24"/>
        </w:rPr>
        <w:t>de las superficies colaborativas</w:t>
      </w:r>
      <w:r w:rsidRPr="006D4CE4">
        <w:rPr>
          <w:b w:val="0"/>
          <w:sz w:val="24"/>
        </w:rPr>
        <w:t>, por lo que es necesario realizar propuestas que consideren este tipo de herramientas a un costo más cercano al contexto educativo y ecuatoriano.</w:t>
      </w:r>
      <w:r>
        <w:rPr>
          <w:b w:val="0"/>
          <w:sz w:val="24"/>
        </w:rPr>
        <w:t xml:space="preserve"> </w:t>
      </w:r>
    </w:p>
    <w:p w14:paraId="4355D233" w14:textId="77777777" w:rsidR="0010297E" w:rsidRDefault="0010297E" w:rsidP="0010297E">
      <w:pPr>
        <w:pStyle w:val="Subtitulocapitulo"/>
        <w:numPr>
          <w:ilvl w:val="0"/>
          <w:numId w:val="0"/>
        </w:numPr>
        <w:ind w:left="1416"/>
        <w:jc w:val="both"/>
        <w:rPr>
          <w:b w:val="0"/>
          <w:sz w:val="24"/>
        </w:rPr>
      </w:pPr>
    </w:p>
    <w:p w14:paraId="4E6DC4EB" w14:textId="05119C87" w:rsidR="0010297E" w:rsidRPr="006D4CE4" w:rsidRDefault="0010297E" w:rsidP="0010297E">
      <w:pPr>
        <w:pStyle w:val="Subtitulocapitulo"/>
        <w:numPr>
          <w:ilvl w:val="0"/>
          <w:numId w:val="0"/>
        </w:numPr>
        <w:ind w:left="1416"/>
        <w:jc w:val="both"/>
        <w:rPr>
          <w:b w:val="0"/>
          <w:sz w:val="24"/>
        </w:rPr>
      </w:pPr>
      <w:r>
        <w:rPr>
          <w:b w:val="0"/>
          <w:sz w:val="24"/>
        </w:rPr>
        <w:t>Este trabajo</w:t>
      </w:r>
      <w:r w:rsidRPr="00676124">
        <w:rPr>
          <w:b w:val="0"/>
          <w:sz w:val="24"/>
        </w:rPr>
        <w:t xml:space="preserve"> </w:t>
      </w:r>
      <w:r>
        <w:rPr>
          <w:b w:val="0"/>
          <w:sz w:val="24"/>
        </w:rPr>
        <w:t xml:space="preserve">de investigación </w:t>
      </w:r>
      <w:r w:rsidRPr="00676124">
        <w:rPr>
          <w:b w:val="0"/>
          <w:sz w:val="24"/>
        </w:rPr>
        <w:t>hará énfasis  en intentar representar de forma</w:t>
      </w:r>
      <w:r w:rsidR="00CE0BB1">
        <w:rPr>
          <w:b w:val="0"/>
          <w:sz w:val="24"/>
        </w:rPr>
        <w:t xml:space="preserve"> efectiva la contribución </w:t>
      </w:r>
      <w:r w:rsidRPr="00676124">
        <w:rPr>
          <w:b w:val="0"/>
          <w:sz w:val="24"/>
        </w:rPr>
        <w:t xml:space="preserve">o participación </w:t>
      </w:r>
      <w:r>
        <w:rPr>
          <w:b w:val="0"/>
          <w:sz w:val="24"/>
        </w:rPr>
        <w:t>real de cada  miembro de grupo en la elaboración de un trabajo co</w:t>
      </w:r>
      <w:r w:rsidR="00CE0BB1">
        <w:rPr>
          <w:b w:val="0"/>
          <w:sz w:val="24"/>
        </w:rPr>
        <w:t xml:space="preserve">laborativo de modelado de </w:t>
      </w:r>
      <w:ins w:id="58" w:author="Katherine Chiluiza" w:date="2015-03-10T12:50:00Z">
        <w:r w:rsidR="000204C8">
          <w:rPr>
            <w:b w:val="0"/>
            <w:sz w:val="24"/>
          </w:rPr>
          <w:t xml:space="preserve">base de </w:t>
        </w:r>
      </w:ins>
      <w:r w:rsidR="00CE0BB1">
        <w:rPr>
          <w:b w:val="0"/>
          <w:sz w:val="24"/>
        </w:rPr>
        <w:t xml:space="preserve">datos, </w:t>
      </w:r>
      <w:r>
        <w:rPr>
          <w:b w:val="0"/>
          <w:sz w:val="24"/>
        </w:rPr>
        <w:t xml:space="preserve">utilizando una solución que considere superficies colaborativas. Para luego conducir un experimento </w:t>
      </w:r>
      <w:del w:id="59" w:author="Katherine Chiluiza" w:date="2015-03-10T12:51:00Z">
        <w:r w:rsidDel="000204C8">
          <w:rPr>
            <w:b w:val="0"/>
            <w:sz w:val="24"/>
          </w:rPr>
          <w:delText>con la utilización de</w:delText>
        </w:r>
      </w:del>
      <w:ins w:id="60" w:author="Katherine Chiluiza" w:date="2015-03-10T12:51:00Z">
        <w:r w:rsidR="000204C8">
          <w:rPr>
            <w:b w:val="0"/>
            <w:sz w:val="24"/>
          </w:rPr>
          <w:t>que use</w:t>
        </w:r>
      </w:ins>
      <w:r>
        <w:rPr>
          <w:b w:val="0"/>
          <w:sz w:val="24"/>
        </w:rPr>
        <w:t xml:space="preserve"> esta herramienta, en la cual los alumnos estarán constantemente monitoreados por un profesor.  Esto  se realizará con el objetivo de conocer cuál es el efecto de utilizar este tipo de herramientas digitales en la percepción de los </w:t>
      </w:r>
      <w:r>
        <w:rPr>
          <w:b w:val="0"/>
          <w:sz w:val="24"/>
        </w:rPr>
        <w:lastRenderedPageBreak/>
        <w:t>profesores acerca de la facilidad de asignación de una calificación individual y grupal, y su percepción en cuanto a la equidad de la carga de trabajo distribuida entre los estudiantes que realizan un trabajo colaborativo. Así también se desea conocer cuál es el efecto de utilizar estas herramientas en la percepción de los estudiantes</w:t>
      </w:r>
      <w:r w:rsidR="00F41895">
        <w:rPr>
          <w:b w:val="0"/>
          <w:sz w:val="24"/>
        </w:rPr>
        <w:t xml:space="preserve"> en cuanto la </w:t>
      </w:r>
      <w:r w:rsidR="00CE0BB1">
        <w:rPr>
          <w:b w:val="0"/>
          <w:sz w:val="24"/>
        </w:rPr>
        <w:t xml:space="preserve">conformidad con </w:t>
      </w:r>
      <w:r w:rsidR="00F41895">
        <w:rPr>
          <w:b w:val="0"/>
          <w:sz w:val="24"/>
        </w:rPr>
        <w:t>su</w:t>
      </w:r>
      <w:r>
        <w:rPr>
          <w:b w:val="0"/>
          <w:sz w:val="24"/>
        </w:rPr>
        <w:t xml:space="preserve"> calificación individual y grupal asignada por el profesor, y su percepción en cuanto a la equidad de carga de trabajo distribuida entro los miembros de su grupo en la realización de un trabajo colaborativo. En esta investigación se considerará la asignación de </w:t>
      </w:r>
      <w:r w:rsidR="00CE0BB1">
        <w:rPr>
          <w:b w:val="0"/>
          <w:sz w:val="24"/>
        </w:rPr>
        <w:t xml:space="preserve">una </w:t>
      </w:r>
      <w:r>
        <w:rPr>
          <w:b w:val="0"/>
          <w:sz w:val="24"/>
        </w:rPr>
        <w:t xml:space="preserve">calificación a los trabajos colaborativos desde una perspectiva cuantitativa; no se busca evaluar la calidad de las </w:t>
      </w:r>
      <w:r w:rsidR="00CE0BB1">
        <w:rPr>
          <w:b w:val="0"/>
          <w:sz w:val="24"/>
        </w:rPr>
        <w:t>contribuciones</w:t>
      </w:r>
      <w:r>
        <w:rPr>
          <w:b w:val="0"/>
          <w:sz w:val="24"/>
        </w:rPr>
        <w:t xml:space="preserve"> de cada individuo, y</w:t>
      </w:r>
      <w:r w:rsidRPr="00676124">
        <w:rPr>
          <w:b w:val="0"/>
          <w:sz w:val="24"/>
        </w:rPr>
        <w:t>a que esto supone el estudio de la sem</w:t>
      </w:r>
      <w:r>
        <w:rPr>
          <w:b w:val="0"/>
          <w:sz w:val="24"/>
        </w:rPr>
        <w:t>ántica y contenido específico del trabajo</w:t>
      </w:r>
      <w:r w:rsidRPr="00676124">
        <w:rPr>
          <w:b w:val="0"/>
          <w:sz w:val="24"/>
        </w:rPr>
        <w:t>.</w:t>
      </w:r>
      <w:r>
        <w:rPr>
          <w:b w:val="0"/>
          <w:sz w:val="24"/>
        </w:rPr>
        <w:t xml:space="preserve"> </w:t>
      </w:r>
    </w:p>
    <w:p w14:paraId="642855C4" w14:textId="77777777" w:rsidR="0010297E" w:rsidRDefault="0010297E" w:rsidP="0010297E">
      <w:pPr>
        <w:pStyle w:val="Prrafodelista"/>
      </w:pPr>
    </w:p>
    <w:p w14:paraId="7A6F3DB4" w14:textId="77777777" w:rsidR="0010297E" w:rsidRDefault="0010297E" w:rsidP="0010297E">
      <w:pPr>
        <w:pStyle w:val="Prrafodelista"/>
      </w:pPr>
    </w:p>
    <w:p w14:paraId="189F2C1D" w14:textId="77777777" w:rsidR="0010297E" w:rsidRPr="002822CE" w:rsidRDefault="0010297E" w:rsidP="0010297E">
      <w:pPr>
        <w:pStyle w:val="Subtitulocapitulo"/>
        <w:rPr>
          <w:sz w:val="24"/>
        </w:rPr>
      </w:pPr>
      <w:commentRangeStart w:id="61"/>
      <w:r w:rsidRPr="00BC7933">
        <w:t>Justificación</w:t>
      </w:r>
      <w:commentRangeEnd w:id="61"/>
      <w:r>
        <w:rPr>
          <w:rStyle w:val="Refdecomentario"/>
          <w:rFonts w:asciiTheme="minorHAnsi" w:eastAsiaTheme="minorHAnsi" w:hAnsiTheme="minorHAnsi" w:cstheme="minorBidi"/>
          <w:b w:val="0"/>
          <w:bCs w:val="0"/>
          <w:color w:val="auto"/>
          <w:lang w:eastAsia="en-US"/>
        </w:rPr>
        <w:commentReference w:id="61"/>
      </w:r>
    </w:p>
    <w:p w14:paraId="2D6C029E" w14:textId="2EE3E170" w:rsidR="0010297E" w:rsidRDefault="0010297E" w:rsidP="0010297E">
      <w:pPr>
        <w:pStyle w:val="Subtitulocapitulo"/>
        <w:numPr>
          <w:ilvl w:val="0"/>
          <w:numId w:val="0"/>
        </w:numPr>
        <w:ind w:left="1416"/>
        <w:jc w:val="both"/>
        <w:rPr>
          <w:b w:val="0"/>
          <w:sz w:val="24"/>
        </w:rPr>
      </w:pPr>
      <w:r w:rsidRPr="006D4CE4">
        <w:rPr>
          <w:b w:val="0"/>
          <w:sz w:val="24"/>
        </w:rPr>
        <w:t>Resolver el problema descrito es imperativo en un contexto universitario en el que se propende a la calidad. Al ser la ESPOL, una institución de educación superior clasificada en categoría A</w:t>
      </w:r>
      <w:r w:rsidR="007169FC">
        <w:rPr>
          <w:b w:val="0"/>
          <w:sz w:val="24"/>
        </w:rPr>
        <w:t>,</w:t>
      </w:r>
      <w:r w:rsidRPr="006D4CE4">
        <w:rPr>
          <w:b w:val="0"/>
          <w:sz w:val="24"/>
        </w:rPr>
        <w:t xml:space="preserve"> es necesario que se brinde: retroalimentación efectiva a cada estudiante, en aspectos de conocimiento y de habilidades de trabajo grupal; y, una evaluación objetiva de estos trabajos, entre </w:t>
      </w:r>
      <w:r w:rsidRPr="006D4CE4">
        <w:rPr>
          <w:b w:val="0"/>
          <w:sz w:val="24"/>
        </w:rPr>
        <w:lastRenderedPageBreak/>
        <w:t>otros aspectos. Adicionalmente, la tecnología disponible en la actualidad ha bajado sus costos y ha dado origen a nuevas y prometedoras formas de interactuar con ella. Es así que, sistemas que incluyan novedosas y naturales formas de interacción grupal son posibles con características de funcionalidad igual o mejor a otras desarrolladas hace pocos años y con un costo que haría posible un acceso más democrático.</w:t>
      </w:r>
    </w:p>
    <w:p w14:paraId="23AD3613" w14:textId="42D6D717" w:rsidR="0010297E" w:rsidRPr="006D4CE4" w:rsidRDefault="0010297E" w:rsidP="0010297E">
      <w:pPr>
        <w:pStyle w:val="Subtitulocapitulo"/>
        <w:numPr>
          <w:ilvl w:val="0"/>
          <w:numId w:val="0"/>
        </w:numPr>
        <w:ind w:left="1416" w:hanging="432"/>
        <w:jc w:val="both"/>
        <w:rPr>
          <w:b w:val="0"/>
          <w:sz w:val="24"/>
        </w:rPr>
      </w:pPr>
      <w:r>
        <w:rPr>
          <w:b w:val="0"/>
          <w:sz w:val="24"/>
        </w:rPr>
        <w:tab/>
        <w:t xml:space="preserve">La solución propuesta en el presente trabajo, </w:t>
      </w:r>
      <w:ins w:id="62" w:author="Katherine Chiluiza" w:date="2015-03-10T12:55:00Z">
        <w:r w:rsidR="000204C8">
          <w:rPr>
            <w:b w:val="0"/>
            <w:sz w:val="24"/>
          </w:rPr>
          <w:t>incluir</w:t>
        </w:r>
      </w:ins>
      <w:ins w:id="63" w:author="Katherine Chiluiza" w:date="2015-03-10T12:56:00Z">
        <w:r w:rsidR="000204C8">
          <w:rPr>
            <w:b w:val="0"/>
            <w:sz w:val="24"/>
          </w:rPr>
          <w:t xml:space="preserve">á un </w:t>
        </w:r>
      </w:ins>
      <w:del w:id="64" w:author="Katherine Chiluiza" w:date="2015-03-10T12:56:00Z">
        <w:r w:rsidDel="000204C8">
          <w:rPr>
            <w:b w:val="0"/>
            <w:sz w:val="24"/>
          </w:rPr>
          <w:delText xml:space="preserve">busca el </w:delText>
        </w:r>
      </w:del>
      <w:r>
        <w:rPr>
          <w:b w:val="0"/>
          <w:sz w:val="24"/>
        </w:rPr>
        <w:t xml:space="preserve">equilibrio </w:t>
      </w:r>
      <w:ins w:id="65" w:author="Katherine Chiluiza" w:date="2015-03-10T12:56:00Z">
        <w:r w:rsidR="000204C8">
          <w:rPr>
            <w:b w:val="0"/>
            <w:sz w:val="24"/>
          </w:rPr>
          <w:t xml:space="preserve">en: </w:t>
        </w:r>
      </w:ins>
      <w:del w:id="66" w:author="Katherine Chiluiza" w:date="2015-03-10T12:56:00Z">
        <w:r w:rsidDel="000204C8">
          <w:rPr>
            <w:b w:val="0"/>
            <w:sz w:val="24"/>
          </w:rPr>
          <w:delText>entre</w:delText>
        </w:r>
      </w:del>
      <w:r>
        <w:rPr>
          <w:b w:val="0"/>
          <w:sz w:val="24"/>
        </w:rPr>
        <w:t xml:space="preserve"> costos relacionados a hardware</w:t>
      </w:r>
      <w:ins w:id="67" w:author="Katherine Chiluiza" w:date="2015-03-10T12:56:00Z">
        <w:r w:rsidR="000204C8">
          <w:rPr>
            <w:b w:val="0"/>
            <w:sz w:val="24"/>
          </w:rPr>
          <w:t>;</w:t>
        </w:r>
      </w:ins>
      <w:del w:id="68" w:author="Katherine Chiluiza" w:date="2015-03-10T12:56:00Z">
        <w:r w:rsidDel="000204C8">
          <w:rPr>
            <w:b w:val="0"/>
            <w:sz w:val="24"/>
          </w:rPr>
          <w:delText>,</w:delText>
        </w:r>
      </w:del>
      <w:r>
        <w:rPr>
          <w:b w:val="0"/>
          <w:sz w:val="24"/>
        </w:rPr>
        <w:t xml:space="preserve"> uso de software libre</w:t>
      </w:r>
      <w:ins w:id="69" w:author="Katherine Chiluiza" w:date="2015-03-10T12:56:00Z">
        <w:r w:rsidR="000204C8">
          <w:rPr>
            <w:b w:val="0"/>
            <w:sz w:val="24"/>
          </w:rPr>
          <w:t>,</w:t>
        </w:r>
      </w:ins>
      <w:r>
        <w:rPr>
          <w:b w:val="0"/>
          <w:sz w:val="24"/>
        </w:rPr>
        <w:t xml:space="preserve"> para abaratar costos de implementación</w:t>
      </w:r>
      <w:ins w:id="70" w:author="Katherine Chiluiza" w:date="2015-03-10T12:56:00Z">
        <w:r w:rsidR="000204C8">
          <w:rPr>
            <w:b w:val="0"/>
            <w:sz w:val="24"/>
          </w:rPr>
          <w:t>;</w:t>
        </w:r>
      </w:ins>
      <w:del w:id="71" w:author="Katherine Chiluiza" w:date="2015-03-10T12:56:00Z">
        <w:r w:rsidDel="000204C8">
          <w:rPr>
            <w:b w:val="0"/>
            <w:sz w:val="24"/>
          </w:rPr>
          <w:delText>,</w:delText>
        </w:r>
      </w:del>
      <w:r>
        <w:rPr>
          <w:b w:val="0"/>
          <w:sz w:val="24"/>
        </w:rPr>
        <w:t xml:space="preserve"> facilidad de configuración en un aula de clases</w:t>
      </w:r>
      <w:ins w:id="72" w:author="Katherine Chiluiza" w:date="2015-03-10T12:56:00Z">
        <w:r w:rsidR="000204C8">
          <w:rPr>
            <w:b w:val="0"/>
            <w:sz w:val="24"/>
          </w:rPr>
          <w:t>;</w:t>
        </w:r>
      </w:ins>
      <w:del w:id="73" w:author="Katherine Chiluiza" w:date="2015-03-10T12:56:00Z">
        <w:r w:rsidDel="000204C8">
          <w:rPr>
            <w:b w:val="0"/>
            <w:sz w:val="24"/>
          </w:rPr>
          <w:delText>,</w:delText>
        </w:r>
      </w:del>
      <w:r>
        <w:rPr>
          <w:b w:val="0"/>
          <w:sz w:val="24"/>
        </w:rPr>
        <w:t xml:space="preserve"> y</w:t>
      </w:r>
      <w:ins w:id="74" w:author="Katherine Chiluiza" w:date="2015-03-10T12:56:00Z">
        <w:r w:rsidR="000204C8">
          <w:rPr>
            <w:b w:val="0"/>
            <w:sz w:val="24"/>
          </w:rPr>
          <w:t>,</w:t>
        </w:r>
      </w:ins>
      <w:r>
        <w:rPr>
          <w:b w:val="0"/>
          <w:sz w:val="24"/>
        </w:rPr>
        <w:t xml:space="preserve"> portabilidad.  Revisión previa ha mostrado que las soluciones actuales están diseñadas mayoritariamente para el ámbito profesional y no</w:t>
      </w:r>
      <w:r w:rsidR="007169FC">
        <w:rPr>
          <w:b w:val="0"/>
          <w:sz w:val="24"/>
        </w:rPr>
        <w:t xml:space="preserve"> así</w:t>
      </w:r>
      <w:r>
        <w:rPr>
          <w:b w:val="0"/>
          <w:sz w:val="24"/>
        </w:rPr>
        <w:t xml:space="preserve"> </w:t>
      </w:r>
      <w:ins w:id="75" w:author="Katherine Chiluiza" w:date="2015-03-10T12:52:00Z">
        <w:r w:rsidR="000204C8">
          <w:rPr>
            <w:b w:val="0"/>
            <w:sz w:val="24"/>
          </w:rPr>
          <w:t xml:space="preserve">para </w:t>
        </w:r>
      </w:ins>
      <w:r>
        <w:rPr>
          <w:b w:val="0"/>
          <w:sz w:val="24"/>
        </w:rPr>
        <w:t>el ámbito educativo</w:t>
      </w:r>
      <w:ins w:id="76" w:author="Katherine Chiluiza" w:date="2015-03-10T12:52:00Z">
        <w:r w:rsidR="000204C8">
          <w:rPr>
            <w:b w:val="0"/>
            <w:sz w:val="24"/>
          </w:rPr>
          <w:t xml:space="preserve"> </w:t>
        </w:r>
      </w:ins>
      <w:r>
        <w:rPr>
          <w:b w:val="0"/>
          <w:sz w:val="24"/>
        </w:rPr>
        <w:fldChar w:fldCharType="begin" w:fldLock="1"/>
      </w:r>
      <w:r>
        <w:rPr>
          <w:b w:val="0"/>
          <w:sz w:val="24"/>
        </w:rPr>
        <w:instrText>ADDIN CSL_CITATION { "citationItems" : [ { "id" : "ITEM-1", "itemData" : { "DOI" : "10.1007/978-3-642-23456-9_25", "ISBN" : "9783642234552", "ISSN" : "03029743", "author" : [ { "dropping-particle" : "", "family" : "Xu", "given" : "Shuhong", "non-dropping-particle" : "", "parse-names" : false, "suffix" : "" }, { "dropping-particle" : "", "family" : "Manders", "given" : "Corey Mason", "non-dropping-particle" : "", "parse-names" : false, "suffix" : "" } ], "container-title" : "Lecture Notes in Computer Science (including subseries Lecture Notes in Artificial Intelligence and Lecture Notes in Bioinformatics)", "id" : "ITEM-1", "issued" : { "date-parts" : [ [ "2011" ] ] }, "page" : "131-138", "title" : "Building a multi-touch tabletop for classrooms", "type" : "article-journal", "volume" : "6872 LNCS" }, "uris" : [ "http://www.mendeley.com/documents/?uuid=6c887eac-8c08-4806-af42-634fc565e212" ] } ], "mendeley" : { "formattedCitation" : "[16]", "plainTextFormattedCitation" : "[16]", "previouslyFormattedCitation" : "[16]" }, "properties" : { "noteIndex" : 0 }, "schema" : "https://github.com/citation-style-language/schema/raw/master/csl-citation.json" }</w:instrText>
      </w:r>
      <w:r>
        <w:rPr>
          <w:b w:val="0"/>
          <w:sz w:val="24"/>
        </w:rPr>
        <w:fldChar w:fldCharType="separate"/>
      </w:r>
      <w:r w:rsidRPr="00CE5F1B">
        <w:rPr>
          <w:b w:val="0"/>
          <w:noProof/>
          <w:sz w:val="24"/>
        </w:rPr>
        <w:t>[16]</w:t>
      </w:r>
      <w:r>
        <w:rPr>
          <w:b w:val="0"/>
          <w:sz w:val="24"/>
        </w:rPr>
        <w:fldChar w:fldCharType="end"/>
      </w:r>
      <w:r>
        <w:rPr>
          <w:b w:val="0"/>
          <w:sz w:val="24"/>
        </w:rPr>
        <w:t xml:space="preserve">. Por lo que </w:t>
      </w:r>
      <w:ins w:id="77" w:author="Katherine Chiluiza" w:date="2015-03-10T12:53:00Z">
        <w:r w:rsidR="000204C8">
          <w:rPr>
            <w:b w:val="0"/>
            <w:sz w:val="24"/>
          </w:rPr>
          <w:t>la</w:t>
        </w:r>
      </w:ins>
      <w:del w:id="78" w:author="Katherine Chiluiza" w:date="2015-03-10T12:53:00Z">
        <w:r w:rsidDel="000204C8">
          <w:rPr>
            <w:b w:val="0"/>
            <w:sz w:val="24"/>
          </w:rPr>
          <w:delText xml:space="preserve">esta </w:delText>
        </w:r>
      </w:del>
      <w:r>
        <w:rPr>
          <w:b w:val="0"/>
          <w:sz w:val="24"/>
        </w:rPr>
        <w:t>herramienta</w:t>
      </w:r>
      <w:ins w:id="79" w:author="Katherine Chiluiza" w:date="2015-03-10T12:53:00Z">
        <w:r w:rsidR="000204C8">
          <w:rPr>
            <w:b w:val="0"/>
            <w:sz w:val="24"/>
          </w:rPr>
          <w:t xml:space="preserve"> que se desarrolla</w:t>
        </w:r>
      </w:ins>
      <w:ins w:id="80" w:author="Katherine Chiluiza" w:date="2015-03-10T12:57:00Z">
        <w:r w:rsidR="000204C8">
          <w:rPr>
            <w:b w:val="0"/>
            <w:sz w:val="24"/>
          </w:rPr>
          <w:t>rá</w:t>
        </w:r>
      </w:ins>
      <w:r>
        <w:rPr>
          <w:b w:val="0"/>
          <w:sz w:val="24"/>
        </w:rPr>
        <w:t xml:space="preserve">, </w:t>
      </w:r>
      <w:del w:id="81" w:author="Katherine Chiluiza" w:date="2015-03-10T12:53:00Z">
        <w:r w:rsidDel="000204C8">
          <w:rPr>
            <w:b w:val="0"/>
            <w:sz w:val="24"/>
          </w:rPr>
          <w:delText>al hacer</w:delText>
        </w:r>
      </w:del>
      <w:del w:id="82" w:author="Katherine Chiluiza" w:date="2015-03-10T12:57:00Z">
        <w:r w:rsidDel="000204C8">
          <w:rPr>
            <w:b w:val="0"/>
            <w:sz w:val="24"/>
          </w:rPr>
          <w:delText xml:space="preserve"> énfasis en este sector</w:delText>
        </w:r>
      </w:del>
      <w:ins w:id="83" w:author="Katherine Chiluiza" w:date="2015-03-10T12:57:00Z">
        <w:r w:rsidR="000204C8">
          <w:rPr>
            <w:b w:val="0"/>
            <w:sz w:val="24"/>
          </w:rPr>
          <w:t xml:space="preserve">se orientará a una aplicación educativa </w:t>
        </w:r>
      </w:ins>
      <w:r>
        <w:rPr>
          <w:b w:val="0"/>
          <w:sz w:val="24"/>
        </w:rPr>
        <w:t xml:space="preserve"> y particularmente</w:t>
      </w:r>
      <w:ins w:id="84" w:author="Katherine Chiluiza" w:date="2015-03-10T12:53:00Z">
        <w:r w:rsidR="000204C8">
          <w:rPr>
            <w:b w:val="0"/>
            <w:sz w:val="24"/>
          </w:rPr>
          <w:t xml:space="preserve"> en </w:t>
        </w:r>
      </w:ins>
      <w:ins w:id="85" w:author="Katherine Chiluiza" w:date="2015-03-10T12:57:00Z">
        <w:r w:rsidR="000204C8">
          <w:rPr>
            <w:b w:val="0"/>
            <w:sz w:val="24"/>
          </w:rPr>
          <w:t>el aprendizaje d</w:t>
        </w:r>
      </w:ins>
      <w:ins w:id="86" w:author="Katherine Chiluiza" w:date="2015-03-10T12:53:00Z">
        <w:r w:rsidR="000204C8">
          <w:rPr>
            <w:b w:val="0"/>
            <w:sz w:val="24"/>
          </w:rPr>
          <w:t xml:space="preserve">e </w:t>
        </w:r>
      </w:ins>
      <w:del w:id="87" w:author="Katherine Chiluiza" w:date="2015-03-10T12:53:00Z">
        <w:r w:rsidDel="000204C8">
          <w:rPr>
            <w:b w:val="0"/>
            <w:sz w:val="24"/>
          </w:rPr>
          <w:delText xml:space="preserve"> </w:delText>
        </w:r>
      </w:del>
      <w:r>
        <w:rPr>
          <w:b w:val="0"/>
          <w:sz w:val="24"/>
        </w:rPr>
        <w:t xml:space="preserve">diseño de software. Además, esta herramienta </w:t>
      </w:r>
      <w:del w:id="88" w:author="Katherine Chiluiza" w:date="2015-03-10T12:57:00Z">
        <w:r w:rsidDel="000204C8">
          <w:rPr>
            <w:b w:val="0"/>
            <w:sz w:val="24"/>
          </w:rPr>
          <w:delText xml:space="preserve">puede </w:delText>
        </w:r>
      </w:del>
      <w:ins w:id="89" w:author="Katherine Chiluiza" w:date="2015-03-10T12:57:00Z">
        <w:r w:rsidR="000204C8">
          <w:rPr>
            <w:b w:val="0"/>
            <w:sz w:val="24"/>
          </w:rPr>
          <w:t xml:space="preserve">podrá </w:t>
        </w:r>
      </w:ins>
      <w:r>
        <w:rPr>
          <w:b w:val="0"/>
          <w:sz w:val="24"/>
        </w:rPr>
        <w:t xml:space="preserve">servir para futuros trabajos de investigación en los que se requiera una herramienta especializada en modelado de </w:t>
      </w:r>
      <w:ins w:id="90" w:author="Katherine Chiluiza" w:date="2015-03-10T12:54:00Z">
        <w:r w:rsidR="000204C8">
          <w:rPr>
            <w:b w:val="0"/>
            <w:sz w:val="24"/>
          </w:rPr>
          <w:t xml:space="preserve">bases de </w:t>
        </w:r>
      </w:ins>
      <w:r>
        <w:rPr>
          <w:b w:val="0"/>
          <w:sz w:val="24"/>
        </w:rPr>
        <w:t>datos</w:t>
      </w:r>
      <w:ins w:id="91" w:author="Katherine Chiluiza" w:date="2015-03-10T12:58:00Z">
        <w:r w:rsidR="000204C8">
          <w:rPr>
            <w:b w:val="0"/>
            <w:sz w:val="24"/>
          </w:rPr>
          <w:t>,</w:t>
        </w:r>
      </w:ins>
      <w:del w:id="92" w:author="Katherine Chiluiza" w:date="2015-03-10T12:58:00Z">
        <w:r w:rsidDel="000204C8">
          <w:rPr>
            <w:b w:val="0"/>
            <w:sz w:val="24"/>
          </w:rPr>
          <w:delText>.</w:delText>
        </w:r>
      </w:del>
      <w:r>
        <w:rPr>
          <w:b w:val="0"/>
          <w:sz w:val="24"/>
        </w:rPr>
        <w:t xml:space="preserve"> </w:t>
      </w:r>
      <w:del w:id="93" w:author="Katherine Chiluiza" w:date="2015-03-10T12:58:00Z">
        <w:r w:rsidDel="000204C8">
          <w:rPr>
            <w:b w:val="0"/>
            <w:sz w:val="24"/>
          </w:rPr>
          <w:delText>C</w:delText>
        </w:r>
      </w:del>
      <w:ins w:id="94" w:author="Katherine Chiluiza" w:date="2015-03-10T12:58:00Z">
        <w:r w:rsidR="000204C8">
          <w:rPr>
            <w:b w:val="0"/>
            <w:sz w:val="24"/>
          </w:rPr>
          <w:t>c</w:t>
        </w:r>
      </w:ins>
      <w:r>
        <w:rPr>
          <w:b w:val="0"/>
          <w:sz w:val="24"/>
        </w:rPr>
        <w:t>on la posibilidad de ampliar su uso a otros tipos de diagramas de diseño de software, por ejemplo el estándar UML o inclusive BPMN.</w:t>
      </w:r>
    </w:p>
    <w:p w14:paraId="4700461A" w14:textId="77777777" w:rsidR="0010297E" w:rsidRDefault="0010297E" w:rsidP="0010297E">
      <w:pPr>
        <w:pStyle w:val="Prrafodelista"/>
        <w:rPr>
          <w:sz w:val="24"/>
        </w:rPr>
      </w:pPr>
    </w:p>
    <w:p w14:paraId="2DEB4173" w14:textId="77777777" w:rsidR="0092624F" w:rsidRDefault="0092624F" w:rsidP="0010297E">
      <w:pPr>
        <w:pStyle w:val="Prrafodelista"/>
        <w:rPr>
          <w:sz w:val="24"/>
        </w:rPr>
      </w:pPr>
    </w:p>
    <w:p w14:paraId="708E2D0F" w14:textId="77777777" w:rsidR="0010297E" w:rsidRDefault="0010297E" w:rsidP="0010297E">
      <w:pPr>
        <w:pStyle w:val="Prrafodelista"/>
        <w:rPr>
          <w:sz w:val="24"/>
        </w:rPr>
      </w:pPr>
    </w:p>
    <w:p w14:paraId="19637B95" w14:textId="77777777" w:rsidR="0010297E" w:rsidRDefault="0010297E" w:rsidP="0010297E">
      <w:pPr>
        <w:pStyle w:val="Subtitulocapitulo"/>
      </w:pPr>
      <w:r w:rsidRPr="00BC7933">
        <w:t xml:space="preserve">Propuesta y </w:t>
      </w:r>
      <w:commentRangeStart w:id="95"/>
      <w:r w:rsidRPr="00BC7933">
        <w:t>alcance</w:t>
      </w:r>
      <w:commentRangeEnd w:id="95"/>
      <w:r>
        <w:rPr>
          <w:rStyle w:val="Refdecomentario"/>
          <w:rFonts w:asciiTheme="minorHAnsi" w:eastAsiaTheme="minorHAnsi" w:hAnsiTheme="minorHAnsi" w:cstheme="minorBidi"/>
          <w:b w:val="0"/>
          <w:bCs w:val="0"/>
          <w:color w:val="auto"/>
          <w:lang w:eastAsia="en-US"/>
        </w:rPr>
        <w:commentReference w:id="95"/>
      </w:r>
    </w:p>
    <w:p w14:paraId="1888C299" w14:textId="22FD91B3" w:rsidR="0010297E" w:rsidRDefault="0010297E" w:rsidP="0010297E">
      <w:pPr>
        <w:pStyle w:val="Texto"/>
        <w:ind w:left="1416"/>
        <w:rPr>
          <w:b/>
        </w:rPr>
      </w:pPr>
      <w:r>
        <w:t xml:space="preserve">En la primera etapa de esta investigación, se propone una solución que utilice una superficie colaborativa de bajo costo, que permitirá  a los alumnos, integrantes de un grupo, elaborar una </w:t>
      </w:r>
      <w:r w:rsidR="00FD4496">
        <w:t>trabajo colaborativo</w:t>
      </w:r>
      <w:r>
        <w:t xml:space="preserve"> de modelado lógico de  base de datos. La solución también permite registrar la aportación de cada integrante de grupo  y tipo de aportación (crear, editar y eliminar diferentes tipos de elementos utilizados en diagramas Entidad-Relación). </w:t>
      </w:r>
    </w:p>
    <w:p w14:paraId="519E154A" w14:textId="347000BD" w:rsidR="0010297E" w:rsidRDefault="0010297E" w:rsidP="0010297E">
      <w:pPr>
        <w:pStyle w:val="Texto"/>
        <w:ind w:left="1416"/>
        <w:rPr>
          <w:b/>
        </w:rPr>
      </w:pPr>
      <w:r>
        <w:t xml:space="preserve">La solución incorporará un componente web que permite al profesor monitorear el desarrollo del trabajo colaborativo y evaluarlo. Durante el monitoreo y evaluación del trabajo, se busca brindar al profesor  la posibilidad de identificar </w:t>
      </w:r>
      <w:r w:rsidR="00FD4496">
        <w:t>las</w:t>
      </w:r>
      <w:r>
        <w:t xml:space="preserve"> reales </w:t>
      </w:r>
      <w:r w:rsidR="00FD4496">
        <w:t>contribuciones</w:t>
      </w:r>
      <w:r>
        <w:t xml:space="preserve"> de cada estudiante durante el trabajo colaborativo. Así también, la solución mostrará proporciones de </w:t>
      </w:r>
      <w:r w:rsidR="00242BB3">
        <w:t xml:space="preserve">los </w:t>
      </w:r>
      <w:r>
        <w:t xml:space="preserve">tipos de </w:t>
      </w:r>
      <w:r w:rsidR="00242BB3">
        <w:t xml:space="preserve">contribuciones realizadas </w:t>
      </w:r>
      <w:r>
        <w:t>durante todo el proceso de diseño. Por ejemplo, el profesor  conocerá el porcentaje</w:t>
      </w:r>
      <w:r w:rsidR="00FD4496">
        <w:t xml:space="preserve"> creaciones</w:t>
      </w:r>
      <w:r>
        <w:t>, ediciones,</w:t>
      </w:r>
      <w:r w:rsidR="00FD4496">
        <w:t xml:space="preserve"> y </w:t>
      </w:r>
      <w:r>
        <w:t xml:space="preserve">eliminaciones de </w:t>
      </w:r>
      <w:r w:rsidR="00242BB3">
        <w:t xml:space="preserve">Entidades y Relaciones </w:t>
      </w:r>
      <w:r>
        <w:t>por cada uno de los miembros del grupo de trabajo.</w:t>
      </w:r>
    </w:p>
    <w:p w14:paraId="38A38A14" w14:textId="77777777" w:rsidR="0010297E" w:rsidRDefault="0010297E" w:rsidP="0010297E">
      <w:pPr>
        <w:pStyle w:val="NormalWeb"/>
        <w:spacing w:before="0" w:beforeAutospacing="0" w:after="0" w:afterAutospacing="0" w:line="480" w:lineRule="auto"/>
        <w:ind w:left="1416"/>
        <w:jc w:val="both"/>
        <w:rPr>
          <w:rFonts w:ascii="Arial" w:hAnsi="Arial" w:cs="Arial"/>
          <w:color w:val="000000"/>
        </w:rPr>
      </w:pPr>
    </w:p>
    <w:p w14:paraId="74F50511" w14:textId="0D943FFB" w:rsidR="0010297E" w:rsidRDefault="0010297E" w:rsidP="0010297E">
      <w:pPr>
        <w:pStyle w:val="Texto"/>
        <w:ind w:left="1416"/>
      </w:pPr>
      <w:r>
        <w:lastRenderedPageBreak/>
        <w:t xml:space="preserve">Una vez diseñada e implementada la </w:t>
      </w:r>
      <w:r w:rsidR="00107056">
        <w:t>solución</w:t>
      </w:r>
      <w:r>
        <w:t xml:space="preserve">,  se realizará  experimentación con alumnos y profesores.  El objetivo de esta experimentación es conocer cuál es el efecto en la percepción de los profesores acerca de la facilidad de asignación de una calificación individual y grupal al utilizar la solución propuesta, y su percepción en cuanto a la  equidad de carga de trabajo entre los estudiantes.  También se desea conocer cuál es el efecto de utilizar esta solución en la percepción de los estudiantes </w:t>
      </w:r>
      <w:r w:rsidR="00F41895">
        <w:t xml:space="preserve">en cuanto a </w:t>
      </w:r>
      <w:r w:rsidR="00107056">
        <w:t xml:space="preserve"> la conformidad con </w:t>
      </w:r>
      <w:r>
        <w:t xml:space="preserve">su calificación individual y grupal asignada por el profesor, y su percepción en cuanto a la equidad de la carga de trabajo distribuida entro los miembros de su grupo en la realización de un trabajo colaborativo. </w:t>
      </w:r>
      <w:del w:id="96" w:author="Katherine Chiluiza" w:date="2015-03-10T12:58:00Z">
        <w:r w:rsidDel="000204C8">
          <w:delText xml:space="preserve">Se debe recalcar que las calificaciones provistas por el profesor en la experimentación se realizan considerando cantidad de trabajo y no calidad. </w:delText>
        </w:r>
      </w:del>
    </w:p>
    <w:p w14:paraId="353AA402" w14:textId="77777777" w:rsidR="0092624F" w:rsidRDefault="0092624F" w:rsidP="0010297E">
      <w:pPr>
        <w:pStyle w:val="Texto"/>
        <w:ind w:left="1416"/>
      </w:pPr>
    </w:p>
    <w:p w14:paraId="229DBDCE" w14:textId="42362800" w:rsidR="0010297E" w:rsidRPr="0092624F" w:rsidRDefault="0010297E" w:rsidP="0010297E">
      <w:pPr>
        <w:pStyle w:val="Subtitulocapitulo"/>
        <w:rPr>
          <w:sz w:val="24"/>
          <w:szCs w:val="24"/>
        </w:rPr>
      </w:pPr>
      <w:bookmarkStart w:id="97" w:name="_Toc397264975"/>
      <w:bookmarkEnd w:id="48"/>
      <w:r w:rsidRPr="006F70AC">
        <w:t>Objetivos</w:t>
      </w:r>
      <w:bookmarkEnd w:id="97"/>
    </w:p>
    <w:p w14:paraId="1F5E6286" w14:textId="77777777" w:rsidR="0092624F" w:rsidRPr="006F70AC" w:rsidRDefault="0092624F" w:rsidP="0092624F">
      <w:pPr>
        <w:pStyle w:val="Subtitulocapitulo"/>
        <w:numPr>
          <w:ilvl w:val="0"/>
          <w:numId w:val="0"/>
        </w:numPr>
        <w:ind w:left="792"/>
        <w:rPr>
          <w:sz w:val="24"/>
          <w:szCs w:val="24"/>
        </w:rPr>
      </w:pPr>
    </w:p>
    <w:p w14:paraId="16BEE074" w14:textId="19D27324" w:rsidR="0010297E" w:rsidRPr="00C50379" w:rsidRDefault="0010297E" w:rsidP="0010297E">
      <w:pPr>
        <w:pStyle w:val="Subtitulocapitulo"/>
        <w:numPr>
          <w:ilvl w:val="2"/>
          <w:numId w:val="1"/>
        </w:numPr>
        <w:rPr>
          <w:sz w:val="24"/>
          <w:szCs w:val="24"/>
        </w:rPr>
      </w:pPr>
      <w:bookmarkStart w:id="98" w:name="_Toc397264976"/>
      <w:r w:rsidRPr="006F70AC">
        <w:t>Objetivo general</w:t>
      </w:r>
      <w:bookmarkEnd w:id="98"/>
    </w:p>
    <w:p w14:paraId="33B57EFC" w14:textId="4530D3DA" w:rsidR="0010297E" w:rsidRDefault="0010297E" w:rsidP="0010297E">
      <w:pPr>
        <w:spacing w:after="0" w:line="480" w:lineRule="auto"/>
        <w:ind w:left="1416"/>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Evaluar la efectividad de superficies colaborativas portables de bajo c</w:t>
      </w:r>
      <w:r w:rsidR="00107056">
        <w:rPr>
          <w:rFonts w:ascii="Arial" w:eastAsia="Times New Roman" w:hAnsi="Arial" w:cs="Arial"/>
          <w:bCs/>
          <w:color w:val="000000"/>
          <w:sz w:val="24"/>
          <w:szCs w:val="28"/>
          <w:lang w:eastAsia="es-EC"/>
        </w:rPr>
        <w:t xml:space="preserve">osto para dar seguimiento a las contribuciones </w:t>
      </w:r>
      <w:r w:rsidRPr="00BD7A2E">
        <w:rPr>
          <w:rFonts w:ascii="Arial" w:eastAsia="Times New Roman" w:hAnsi="Arial" w:cs="Arial"/>
          <w:bCs/>
          <w:color w:val="000000"/>
          <w:sz w:val="24"/>
          <w:szCs w:val="28"/>
          <w:lang w:eastAsia="es-EC"/>
        </w:rPr>
        <w:t xml:space="preserve">individuales de estudiantes, cuando realizan </w:t>
      </w:r>
      <w:r w:rsidR="00A57C72">
        <w:rPr>
          <w:rFonts w:ascii="Arial" w:eastAsia="Times New Roman" w:hAnsi="Arial" w:cs="Arial"/>
          <w:bCs/>
          <w:color w:val="000000"/>
          <w:sz w:val="24"/>
          <w:szCs w:val="28"/>
          <w:lang w:eastAsia="es-EC"/>
        </w:rPr>
        <w:t xml:space="preserve">trabajos colaborativos </w:t>
      </w:r>
      <w:r w:rsidRPr="00BD7A2E">
        <w:rPr>
          <w:rFonts w:ascii="Arial" w:eastAsia="Times New Roman" w:hAnsi="Arial" w:cs="Arial"/>
          <w:bCs/>
          <w:color w:val="000000"/>
          <w:sz w:val="24"/>
          <w:szCs w:val="28"/>
          <w:lang w:eastAsia="es-EC"/>
        </w:rPr>
        <w:t>de modelado de datos.</w:t>
      </w:r>
    </w:p>
    <w:p w14:paraId="54D54FE7" w14:textId="77777777" w:rsidR="0010297E" w:rsidRDefault="0010297E" w:rsidP="0010297E">
      <w:pPr>
        <w:spacing w:after="0" w:line="480" w:lineRule="auto"/>
        <w:jc w:val="both"/>
        <w:rPr>
          <w:rFonts w:ascii="Arial" w:eastAsia="Times New Roman" w:hAnsi="Arial" w:cs="Arial"/>
          <w:bCs/>
          <w:color w:val="000000"/>
          <w:sz w:val="24"/>
          <w:szCs w:val="28"/>
          <w:lang w:eastAsia="es-EC"/>
        </w:rPr>
      </w:pPr>
    </w:p>
    <w:p w14:paraId="1AD55F38" w14:textId="77777777" w:rsidR="0092624F" w:rsidRPr="00BD7A2E" w:rsidRDefault="0092624F" w:rsidP="0010297E">
      <w:pPr>
        <w:spacing w:after="0" w:line="480" w:lineRule="auto"/>
        <w:jc w:val="both"/>
        <w:rPr>
          <w:rFonts w:ascii="Arial" w:eastAsia="Times New Roman" w:hAnsi="Arial" w:cs="Arial"/>
          <w:bCs/>
          <w:color w:val="000000"/>
          <w:sz w:val="24"/>
          <w:szCs w:val="28"/>
          <w:lang w:eastAsia="es-EC"/>
        </w:rPr>
      </w:pPr>
    </w:p>
    <w:p w14:paraId="16674044" w14:textId="77777777" w:rsidR="0010297E" w:rsidRPr="00BD7A2E" w:rsidRDefault="0010297E" w:rsidP="0010297E">
      <w:pPr>
        <w:pStyle w:val="Subtitulocapitulo"/>
        <w:numPr>
          <w:ilvl w:val="2"/>
          <w:numId w:val="1"/>
        </w:numPr>
        <w:rPr>
          <w:sz w:val="24"/>
          <w:szCs w:val="24"/>
        </w:rPr>
      </w:pPr>
      <w:bookmarkStart w:id="99" w:name="_Toc397264977"/>
      <w:r w:rsidRPr="006F70AC">
        <w:lastRenderedPageBreak/>
        <w:t>Objetivos específicos</w:t>
      </w:r>
      <w:bookmarkEnd w:id="99"/>
      <w:r w:rsidRPr="006F70AC">
        <w:t xml:space="preserve"> </w:t>
      </w:r>
    </w:p>
    <w:p w14:paraId="12192109" w14:textId="77777777" w:rsidR="0010297E" w:rsidRPr="00C50379" w:rsidRDefault="0010297E" w:rsidP="0010297E">
      <w:pPr>
        <w:pStyle w:val="NombreCapitulo"/>
        <w:numPr>
          <w:ilvl w:val="0"/>
          <w:numId w:val="0"/>
        </w:numPr>
        <w:ind w:left="360" w:hanging="360"/>
      </w:pPr>
    </w:p>
    <w:p w14:paraId="69150FD0"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Analizar los requerimientos necesarios para el desarrollo de un modelador de datos que utilice una superficie colaborativa de bajo costo a partir de las limitaciones, contexto y avances tecnológicos, previa una revisión de literatura. </w:t>
      </w:r>
    </w:p>
    <w:p w14:paraId="680C8B95" w14:textId="77777777" w:rsidR="0010297E" w:rsidRPr="003927A4" w:rsidRDefault="0010297E" w:rsidP="0010297E">
      <w:pPr>
        <w:pStyle w:val="Prrafodelista"/>
        <w:spacing w:after="0" w:line="480" w:lineRule="auto"/>
        <w:ind w:left="1440"/>
        <w:jc w:val="both"/>
        <w:rPr>
          <w:rFonts w:ascii="Arial" w:eastAsia="Times New Roman" w:hAnsi="Arial" w:cs="Arial"/>
          <w:bCs/>
          <w:color w:val="000000"/>
          <w:sz w:val="24"/>
          <w:szCs w:val="28"/>
          <w:lang w:eastAsia="es-EC"/>
        </w:rPr>
      </w:pPr>
    </w:p>
    <w:p w14:paraId="4453B7FC"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Diseñar un modelador de datos que utilice una superficie colaborativa de bajo costo a partir de las limitaciones y contexto. </w:t>
      </w:r>
    </w:p>
    <w:p w14:paraId="5AC604C1" w14:textId="77777777" w:rsidR="0010297E" w:rsidRPr="003927A4" w:rsidRDefault="0010297E" w:rsidP="0010297E">
      <w:pPr>
        <w:spacing w:after="0" w:line="480" w:lineRule="auto"/>
        <w:jc w:val="both"/>
        <w:rPr>
          <w:rFonts w:ascii="Arial" w:eastAsia="Times New Roman" w:hAnsi="Arial" w:cs="Arial"/>
          <w:bCs/>
          <w:color w:val="000000"/>
          <w:sz w:val="24"/>
          <w:szCs w:val="28"/>
          <w:lang w:eastAsia="es-EC"/>
        </w:rPr>
      </w:pPr>
    </w:p>
    <w:p w14:paraId="79B14184"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Implementar una solución basada en superficies colaborativas de bajo costo para el modelado de datos, a partir del análisis y diseño considerando las limitaciones y contexto en el que se ejecutará. </w:t>
      </w:r>
    </w:p>
    <w:p w14:paraId="202B6A41" w14:textId="77777777" w:rsidR="0010297E" w:rsidRPr="00BD7A2E" w:rsidRDefault="0010297E" w:rsidP="0010297E">
      <w:pPr>
        <w:pStyle w:val="Prrafodelista"/>
        <w:spacing w:after="0" w:line="480" w:lineRule="auto"/>
        <w:ind w:left="1440"/>
        <w:jc w:val="both"/>
        <w:rPr>
          <w:rFonts w:ascii="Arial" w:eastAsia="Times New Roman" w:hAnsi="Arial" w:cs="Arial"/>
          <w:bCs/>
          <w:color w:val="000000"/>
          <w:sz w:val="24"/>
          <w:szCs w:val="28"/>
          <w:lang w:eastAsia="es-EC"/>
        </w:rPr>
      </w:pPr>
    </w:p>
    <w:p w14:paraId="3C97F87C" w14:textId="77777777" w:rsidR="0010297E" w:rsidRPr="00266697"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Evaluar la efectividad de la solución propuesta, desde la percepción de profesores y estudiantes. </w:t>
      </w:r>
    </w:p>
    <w:p w14:paraId="2D2481B8" w14:textId="77777777" w:rsidR="0010297E" w:rsidRPr="00BD7A2E" w:rsidRDefault="0010297E" w:rsidP="0010297E">
      <w:pPr>
        <w:pStyle w:val="Prrafodelista"/>
        <w:spacing w:after="0" w:line="480" w:lineRule="auto"/>
        <w:ind w:left="1440"/>
        <w:jc w:val="both"/>
        <w:rPr>
          <w:rFonts w:ascii="Arial" w:eastAsia="Times New Roman" w:hAnsi="Arial" w:cs="Arial"/>
          <w:bCs/>
          <w:color w:val="000000"/>
          <w:sz w:val="24"/>
          <w:szCs w:val="28"/>
          <w:lang w:eastAsia="es-EC"/>
        </w:rPr>
      </w:pPr>
    </w:p>
    <w:p w14:paraId="6C912D0F"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Evaluar la usabilidad de la interacción de la solución propuesta con estudiantes de un curso en el que se realice modelado de datos.</w:t>
      </w:r>
    </w:p>
    <w:p w14:paraId="187A81A7" w14:textId="77777777" w:rsidR="0010297E" w:rsidRDefault="0010297E" w:rsidP="0010297E">
      <w:pPr>
        <w:spacing w:after="0" w:line="480" w:lineRule="auto"/>
        <w:jc w:val="both"/>
        <w:rPr>
          <w:rFonts w:ascii="Arial" w:eastAsia="Times New Roman" w:hAnsi="Arial" w:cs="Arial"/>
          <w:bCs/>
          <w:color w:val="000000"/>
          <w:sz w:val="24"/>
          <w:szCs w:val="28"/>
          <w:lang w:eastAsia="es-EC"/>
        </w:rPr>
      </w:pPr>
    </w:p>
    <w:p w14:paraId="2ECC980B" w14:textId="77777777" w:rsidR="0010297E" w:rsidRDefault="0010297E" w:rsidP="0010297E">
      <w:pPr>
        <w:spacing w:after="0" w:line="480" w:lineRule="auto"/>
        <w:jc w:val="both"/>
        <w:rPr>
          <w:rFonts w:ascii="Arial" w:eastAsia="Times New Roman" w:hAnsi="Arial" w:cs="Arial"/>
          <w:bCs/>
          <w:color w:val="000000"/>
          <w:sz w:val="24"/>
          <w:szCs w:val="28"/>
          <w:lang w:eastAsia="es-EC"/>
        </w:rPr>
      </w:pPr>
    </w:p>
    <w:p w14:paraId="79F1B68F" w14:textId="0B6749D7" w:rsidR="0010297E" w:rsidRPr="00B73B35" w:rsidRDefault="0010297E" w:rsidP="0010297E">
      <w:pPr>
        <w:pStyle w:val="Subtitulocapitulo"/>
        <w:rPr>
          <w:sz w:val="24"/>
          <w:szCs w:val="24"/>
        </w:rPr>
      </w:pPr>
      <w:r>
        <w:t xml:space="preserve">Pregunta de investigación e </w:t>
      </w:r>
      <w:ins w:id="100" w:author="Katherine Chiluiza" w:date="2015-03-10T12:59:00Z">
        <w:r w:rsidR="000204C8">
          <w:t>h</w:t>
        </w:r>
      </w:ins>
      <w:del w:id="101" w:author="Katherine Chiluiza" w:date="2015-03-10T12:59:00Z">
        <w:r w:rsidDel="000204C8">
          <w:delText>H</w:delText>
        </w:r>
      </w:del>
      <w:r>
        <w:t>ipótesis</w:t>
      </w:r>
    </w:p>
    <w:p w14:paraId="48F5809D" w14:textId="0DC6F653" w:rsidR="0010297E" w:rsidRDefault="0010297E" w:rsidP="0010297E">
      <w:pPr>
        <w:pStyle w:val="NombreCapitulo"/>
        <w:numPr>
          <w:ilvl w:val="0"/>
          <w:numId w:val="0"/>
        </w:numPr>
        <w:ind w:left="1416"/>
        <w:jc w:val="both"/>
        <w:rPr>
          <w:b w:val="0"/>
          <w:sz w:val="24"/>
          <w:szCs w:val="24"/>
        </w:rPr>
      </w:pPr>
      <w:r w:rsidRPr="00B73B35">
        <w:rPr>
          <w:b w:val="0"/>
          <w:sz w:val="24"/>
          <w:szCs w:val="24"/>
        </w:rPr>
        <w:t>Cómo se mencionó anteriormente, existen dos clases de actores</w:t>
      </w:r>
      <w:r>
        <w:rPr>
          <w:b w:val="0"/>
          <w:sz w:val="24"/>
          <w:szCs w:val="24"/>
        </w:rPr>
        <w:t xml:space="preserve"> en un ambiente de trabajo colaborativo en un aula de clases</w:t>
      </w:r>
      <w:r w:rsidRPr="00B73B35">
        <w:rPr>
          <w:b w:val="0"/>
          <w:sz w:val="24"/>
          <w:szCs w:val="24"/>
        </w:rPr>
        <w:t>.</w:t>
      </w:r>
      <w:r>
        <w:rPr>
          <w:b w:val="0"/>
          <w:sz w:val="24"/>
          <w:szCs w:val="24"/>
        </w:rPr>
        <w:t xml:space="preserve"> </w:t>
      </w:r>
      <w:r w:rsidRPr="00B73B35">
        <w:rPr>
          <w:b w:val="0"/>
          <w:sz w:val="24"/>
          <w:szCs w:val="24"/>
        </w:rPr>
        <w:t xml:space="preserve"> Es por </w:t>
      </w:r>
      <w:r>
        <w:rPr>
          <w:b w:val="0"/>
          <w:sz w:val="24"/>
          <w:szCs w:val="24"/>
        </w:rPr>
        <w:t xml:space="preserve">esto, </w:t>
      </w:r>
      <w:r w:rsidRPr="00B73B35">
        <w:rPr>
          <w:b w:val="0"/>
          <w:sz w:val="24"/>
          <w:szCs w:val="24"/>
        </w:rPr>
        <w:t xml:space="preserve">que se planteará una pregunta de investigación desde </w:t>
      </w:r>
      <w:r w:rsidR="00A87277">
        <w:rPr>
          <w:b w:val="0"/>
          <w:sz w:val="24"/>
          <w:szCs w:val="24"/>
        </w:rPr>
        <w:t>la</w:t>
      </w:r>
      <w:r w:rsidRPr="00B73B35">
        <w:rPr>
          <w:b w:val="0"/>
          <w:sz w:val="24"/>
          <w:szCs w:val="24"/>
        </w:rPr>
        <w:t xml:space="preserve"> perspectiva</w:t>
      </w:r>
      <w:r>
        <w:rPr>
          <w:b w:val="0"/>
          <w:sz w:val="24"/>
          <w:szCs w:val="24"/>
        </w:rPr>
        <w:t xml:space="preserve"> de cada actor:</w:t>
      </w:r>
    </w:p>
    <w:p w14:paraId="0D53D9D6" w14:textId="77777777" w:rsidR="0010297E" w:rsidRPr="00B73B35" w:rsidRDefault="0010297E" w:rsidP="0010297E">
      <w:pPr>
        <w:pStyle w:val="NombreCapitulo"/>
        <w:numPr>
          <w:ilvl w:val="0"/>
          <w:numId w:val="0"/>
        </w:numPr>
        <w:ind w:left="1416"/>
        <w:jc w:val="both"/>
        <w:rPr>
          <w:b w:val="0"/>
          <w:sz w:val="24"/>
          <w:szCs w:val="24"/>
        </w:rPr>
      </w:pPr>
    </w:p>
    <w:p w14:paraId="64D88F34" w14:textId="29EA7021" w:rsidR="0010297E" w:rsidRPr="0035653B" w:rsidRDefault="0010297E" w:rsidP="0010297E">
      <w:pPr>
        <w:pStyle w:val="NombreCapitulo"/>
        <w:numPr>
          <w:ilvl w:val="0"/>
          <w:numId w:val="2"/>
        </w:numPr>
        <w:jc w:val="both"/>
        <w:rPr>
          <w:b w:val="0"/>
          <w:sz w:val="24"/>
          <w:szCs w:val="28"/>
        </w:rPr>
      </w:pPr>
      <w:r w:rsidRPr="00BD7A2E">
        <w:rPr>
          <w:b w:val="0"/>
          <w:sz w:val="24"/>
          <w:szCs w:val="28"/>
        </w:rPr>
        <w:t>Pregunta 1</w:t>
      </w:r>
      <w:r>
        <w:rPr>
          <w:b w:val="0"/>
          <w:sz w:val="24"/>
          <w:szCs w:val="28"/>
        </w:rPr>
        <w:t xml:space="preserve">: </w:t>
      </w:r>
      <w:r w:rsidRPr="00BD7A2E">
        <w:rPr>
          <w:b w:val="0"/>
          <w:sz w:val="24"/>
          <w:szCs w:val="28"/>
        </w:rPr>
        <w:t xml:space="preserve">¿Cuál es el efecto de utilizar una superficie colaborativa en la percepción de los profesores en relación a </w:t>
      </w:r>
      <w:r>
        <w:rPr>
          <w:b w:val="0"/>
          <w:sz w:val="24"/>
          <w:szCs w:val="28"/>
        </w:rPr>
        <w:t xml:space="preserve">la equidad de carga de trabajo y a </w:t>
      </w:r>
      <w:r w:rsidRPr="00297E87">
        <w:rPr>
          <w:b w:val="0"/>
          <w:sz w:val="24"/>
          <w:szCs w:val="28"/>
        </w:rPr>
        <w:t xml:space="preserve">la facilidad de </w:t>
      </w:r>
      <w:r>
        <w:rPr>
          <w:b w:val="0"/>
          <w:sz w:val="24"/>
          <w:szCs w:val="28"/>
        </w:rPr>
        <w:t xml:space="preserve">asignar una calificación individual y grupal </w:t>
      </w:r>
      <w:r w:rsidRPr="00BD7A2E">
        <w:rPr>
          <w:b w:val="0"/>
          <w:sz w:val="24"/>
          <w:szCs w:val="28"/>
        </w:rPr>
        <w:t xml:space="preserve">en </w:t>
      </w:r>
      <w:r w:rsidR="00A87277">
        <w:rPr>
          <w:b w:val="0"/>
          <w:sz w:val="24"/>
          <w:szCs w:val="28"/>
        </w:rPr>
        <w:t>trabajos colaborativos</w:t>
      </w:r>
      <w:r w:rsidRPr="00BD7A2E">
        <w:rPr>
          <w:b w:val="0"/>
          <w:sz w:val="24"/>
          <w:szCs w:val="28"/>
        </w:rPr>
        <w:t xml:space="preserve"> de modelado de datos?</w:t>
      </w:r>
    </w:p>
    <w:p w14:paraId="62FA9B06" w14:textId="056CBEA2" w:rsidR="0010297E" w:rsidRPr="00297E87" w:rsidRDefault="0010297E" w:rsidP="0010297E">
      <w:pPr>
        <w:pStyle w:val="NombreCapitulo"/>
        <w:numPr>
          <w:ilvl w:val="0"/>
          <w:numId w:val="2"/>
        </w:numPr>
        <w:jc w:val="both"/>
        <w:rPr>
          <w:b w:val="0"/>
          <w:sz w:val="24"/>
          <w:szCs w:val="24"/>
        </w:rPr>
      </w:pPr>
      <w:r w:rsidRPr="00BD7A2E">
        <w:rPr>
          <w:b w:val="0"/>
          <w:sz w:val="24"/>
          <w:szCs w:val="28"/>
        </w:rPr>
        <w:t xml:space="preserve">Pregunta 2: ¿Cuál es el efecto de utilizar una superficie colaborativa en la percepción de los estudiantes en relación a la equidad de la carga de trabajo y </w:t>
      </w:r>
      <w:r>
        <w:rPr>
          <w:b w:val="0"/>
          <w:sz w:val="24"/>
          <w:szCs w:val="28"/>
        </w:rPr>
        <w:t xml:space="preserve"> </w:t>
      </w:r>
      <w:r w:rsidR="00A87277">
        <w:rPr>
          <w:b w:val="0"/>
          <w:sz w:val="24"/>
          <w:szCs w:val="28"/>
        </w:rPr>
        <w:t xml:space="preserve">a la conformidad con </w:t>
      </w:r>
      <w:r>
        <w:rPr>
          <w:b w:val="0"/>
          <w:sz w:val="24"/>
          <w:szCs w:val="28"/>
        </w:rPr>
        <w:t xml:space="preserve">sus </w:t>
      </w:r>
      <w:r w:rsidRPr="00BD7A2E">
        <w:rPr>
          <w:b w:val="0"/>
          <w:sz w:val="24"/>
          <w:szCs w:val="28"/>
        </w:rPr>
        <w:t>calificaciones</w:t>
      </w:r>
      <w:r>
        <w:rPr>
          <w:b w:val="0"/>
          <w:sz w:val="24"/>
          <w:szCs w:val="28"/>
        </w:rPr>
        <w:t xml:space="preserve"> individuales y grupales</w:t>
      </w:r>
      <w:r w:rsidRPr="00BD7A2E">
        <w:rPr>
          <w:b w:val="0"/>
          <w:sz w:val="24"/>
          <w:szCs w:val="28"/>
        </w:rPr>
        <w:t xml:space="preserve"> obtenidas en </w:t>
      </w:r>
      <w:r w:rsidR="00A87277">
        <w:rPr>
          <w:b w:val="0"/>
          <w:sz w:val="24"/>
          <w:szCs w:val="28"/>
        </w:rPr>
        <w:t>trabajos colaborativos</w:t>
      </w:r>
      <w:r w:rsidRPr="00BD7A2E">
        <w:rPr>
          <w:b w:val="0"/>
          <w:sz w:val="24"/>
          <w:szCs w:val="28"/>
        </w:rPr>
        <w:t xml:space="preserve"> de modelado de datos</w:t>
      </w:r>
      <w:r>
        <w:rPr>
          <w:b w:val="0"/>
          <w:sz w:val="24"/>
          <w:szCs w:val="28"/>
        </w:rPr>
        <w:t>?</w:t>
      </w:r>
    </w:p>
    <w:p w14:paraId="431A2CEA" w14:textId="77777777" w:rsidR="0010297E" w:rsidRPr="0035653B" w:rsidRDefault="0010297E" w:rsidP="0010297E">
      <w:pPr>
        <w:pStyle w:val="NombreCapitulo"/>
        <w:numPr>
          <w:ilvl w:val="0"/>
          <w:numId w:val="0"/>
        </w:numPr>
        <w:ind w:left="2136"/>
        <w:jc w:val="both"/>
        <w:rPr>
          <w:b w:val="0"/>
          <w:sz w:val="24"/>
          <w:szCs w:val="24"/>
        </w:rPr>
      </w:pPr>
    </w:p>
    <w:p w14:paraId="5E39F0E3" w14:textId="77777777" w:rsidR="0010297E" w:rsidRDefault="0010297E" w:rsidP="0010297E">
      <w:pPr>
        <w:pStyle w:val="NombreCapitulo"/>
        <w:numPr>
          <w:ilvl w:val="0"/>
          <w:numId w:val="0"/>
        </w:numPr>
        <w:ind w:left="1416"/>
        <w:jc w:val="both"/>
        <w:rPr>
          <w:b w:val="0"/>
          <w:sz w:val="24"/>
          <w:szCs w:val="24"/>
        </w:rPr>
      </w:pPr>
      <w:r>
        <w:rPr>
          <w:b w:val="0"/>
          <w:sz w:val="24"/>
          <w:szCs w:val="24"/>
        </w:rPr>
        <w:t>De las preguntas de investigación anteriores, se derivan las siguientes hipótesis. Considerando al profesor:</w:t>
      </w:r>
    </w:p>
    <w:p w14:paraId="6FDB132C" w14:textId="77777777" w:rsidR="0010297E" w:rsidRDefault="0010297E" w:rsidP="0010297E">
      <w:pPr>
        <w:pStyle w:val="NombreCapitulo"/>
        <w:numPr>
          <w:ilvl w:val="0"/>
          <w:numId w:val="0"/>
        </w:numPr>
        <w:jc w:val="both"/>
        <w:rPr>
          <w:b w:val="0"/>
          <w:sz w:val="24"/>
          <w:szCs w:val="24"/>
        </w:rPr>
      </w:pPr>
    </w:p>
    <w:p w14:paraId="427B6F9A" w14:textId="6F3AA5CA" w:rsidR="0010297E" w:rsidRPr="00F36B2F" w:rsidRDefault="0010297E" w:rsidP="0010297E">
      <w:pPr>
        <w:pStyle w:val="NombreCapitulo"/>
        <w:numPr>
          <w:ilvl w:val="0"/>
          <w:numId w:val="5"/>
        </w:numPr>
        <w:jc w:val="both"/>
        <w:rPr>
          <w:sz w:val="24"/>
          <w:szCs w:val="24"/>
        </w:rPr>
      </w:pPr>
      <w:r w:rsidRPr="00F36B2F">
        <w:rPr>
          <w:sz w:val="24"/>
          <w:szCs w:val="24"/>
        </w:rPr>
        <w:lastRenderedPageBreak/>
        <w:t xml:space="preserve">Hipótesis 1: </w:t>
      </w:r>
      <w:r>
        <w:rPr>
          <w:b w:val="0"/>
          <w:sz w:val="24"/>
          <w:szCs w:val="24"/>
        </w:rPr>
        <w:t xml:space="preserve">La percepción del profesor en cuanto a facilidad de asignación de una calificación individual se ve afectada de manera positiva cuando se utiliza una superficie colaborativa </w:t>
      </w:r>
      <w:r w:rsidR="00CC0FBB">
        <w:rPr>
          <w:b w:val="0"/>
          <w:sz w:val="24"/>
          <w:szCs w:val="24"/>
        </w:rPr>
        <w:t xml:space="preserve"> en trabajos </w:t>
      </w:r>
      <w:r>
        <w:rPr>
          <w:b w:val="0"/>
          <w:sz w:val="24"/>
          <w:szCs w:val="24"/>
        </w:rPr>
        <w:t>de modelado de datos.</w:t>
      </w:r>
    </w:p>
    <w:p w14:paraId="14754116" w14:textId="266A63DA" w:rsidR="0010297E" w:rsidRPr="00C67E7C" w:rsidRDefault="0010297E" w:rsidP="0010297E">
      <w:pPr>
        <w:pStyle w:val="NombreCapitulo"/>
        <w:numPr>
          <w:ilvl w:val="0"/>
          <w:numId w:val="5"/>
        </w:numPr>
        <w:jc w:val="both"/>
        <w:rPr>
          <w:sz w:val="24"/>
          <w:szCs w:val="24"/>
        </w:rPr>
      </w:pPr>
      <w:r>
        <w:rPr>
          <w:sz w:val="24"/>
          <w:szCs w:val="24"/>
        </w:rPr>
        <w:t xml:space="preserve">Hipótesis 2: </w:t>
      </w:r>
      <w:r>
        <w:rPr>
          <w:b w:val="0"/>
          <w:sz w:val="24"/>
          <w:szCs w:val="24"/>
        </w:rPr>
        <w:t xml:space="preserve">La percepción del profesor en cuanto a facilidad de asignación de una calificación grupal  se ve afectada de manera positiva cuando se utiliza una superficie colaborativa en </w:t>
      </w:r>
      <w:r w:rsidR="0008294E">
        <w:rPr>
          <w:b w:val="0"/>
          <w:sz w:val="24"/>
          <w:szCs w:val="24"/>
        </w:rPr>
        <w:t xml:space="preserve">trabajos </w:t>
      </w:r>
      <w:r>
        <w:rPr>
          <w:b w:val="0"/>
          <w:sz w:val="24"/>
          <w:szCs w:val="24"/>
        </w:rPr>
        <w:t xml:space="preserve">de </w:t>
      </w:r>
      <w:r w:rsidR="00624BCF">
        <w:rPr>
          <w:b w:val="0"/>
          <w:sz w:val="24"/>
          <w:szCs w:val="24"/>
        </w:rPr>
        <w:t>modelamiento</w:t>
      </w:r>
      <w:r>
        <w:rPr>
          <w:b w:val="0"/>
          <w:sz w:val="24"/>
          <w:szCs w:val="24"/>
        </w:rPr>
        <w:t xml:space="preserve"> de datos.</w:t>
      </w:r>
    </w:p>
    <w:p w14:paraId="714EB02C" w14:textId="1D6B4B19" w:rsidR="0010297E" w:rsidRPr="00C54EFC" w:rsidRDefault="0010297E" w:rsidP="0010297E">
      <w:pPr>
        <w:pStyle w:val="NombreCapitulo"/>
        <w:numPr>
          <w:ilvl w:val="0"/>
          <w:numId w:val="5"/>
        </w:numPr>
        <w:jc w:val="both"/>
        <w:rPr>
          <w:sz w:val="24"/>
          <w:szCs w:val="24"/>
        </w:rPr>
      </w:pPr>
      <w:r>
        <w:rPr>
          <w:sz w:val="24"/>
          <w:szCs w:val="24"/>
        </w:rPr>
        <w:t xml:space="preserve">Hipótesis 3: </w:t>
      </w:r>
      <w:r>
        <w:rPr>
          <w:b w:val="0"/>
          <w:sz w:val="24"/>
          <w:szCs w:val="24"/>
        </w:rPr>
        <w:t>La percepción del maestro en cuanto a equidad de carga de trabajo se ve afectada de manera positiva cuando se utiliza una superficie colaborativa</w:t>
      </w:r>
      <w:r w:rsidR="00624BCF">
        <w:rPr>
          <w:b w:val="0"/>
          <w:sz w:val="24"/>
          <w:szCs w:val="24"/>
        </w:rPr>
        <w:t xml:space="preserve"> en trabajos de modelamiento de datos</w:t>
      </w:r>
      <w:r>
        <w:rPr>
          <w:b w:val="0"/>
          <w:sz w:val="24"/>
          <w:szCs w:val="24"/>
        </w:rPr>
        <w:t>.</w:t>
      </w:r>
    </w:p>
    <w:p w14:paraId="72C97740" w14:textId="77777777" w:rsidR="0010297E" w:rsidRPr="007D14B4" w:rsidRDefault="0010297E" w:rsidP="0010297E">
      <w:pPr>
        <w:pStyle w:val="NombreCapitulo"/>
        <w:numPr>
          <w:ilvl w:val="0"/>
          <w:numId w:val="0"/>
        </w:numPr>
        <w:ind w:left="2136"/>
        <w:jc w:val="both"/>
        <w:rPr>
          <w:sz w:val="24"/>
          <w:szCs w:val="24"/>
        </w:rPr>
      </w:pPr>
    </w:p>
    <w:p w14:paraId="35F0C86A" w14:textId="77777777" w:rsidR="0010297E" w:rsidRDefault="0010297E" w:rsidP="0010297E">
      <w:pPr>
        <w:pStyle w:val="NombreCapitulo"/>
        <w:numPr>
          <w:ilvl w:val="0"/>
          <w:numId w:val="0"/>
        </w:numPr>
        <w:ind w:left="1068" w:firstLine="348"/>
        <w:jc w:val="both"/>
        <w:rPr>
          <w:sz w:val="24"/>
          <w:szCs w:val="24"/>
        </w:rPr>
      </w:pPr>
      <w:r>
        <w:rPr>
          <w:b w:val="0"/>
          <w:sz w:val="24"/>
          <w:szCs w:val="24"/>
        </w:rPr>
        <w:t>Considerando al estudiante:</w:t>
      </w:r>
    </w:p>
    <w:p w14:paraId="71454F37" w14:textId="3C679002" w:rsidR="0010297E" w:rsidRPr="0035653B" w:rsidRDefault="0010297E" w:rsidP="0010297E">
      <w:pPr>
        <w:pStyle w:val="NombreCapitulo"/>
        <w:numPr>
          <w:ilvl w:val="0"/>
          <w:numId w:val="6"/>
        </w:numPr>
        <w:jc w:val="both"/>
        <w:rPr>
          <w:sz w:val="24"/>
          <w:szCs w:val="24"/>
        </w:rPr>
      </w:pPr>
      <w:r>
        <w:rPr>
          <w:sz w:val="24"/>
          <w:szCs w:val="24"/>
        </w:rPr>
        <w:t xml:space="preserve">Hipótesis </w:t>
      </w:r>
      <w:r w:rsidR="005950ED">
        <w:rPr>
          <w:sz w:val="24"/>
          <w:szCs w:val="24"/>
        </w:rPr>
        <w:t>4</w:t>
      </w:r>
      <w:r>
        <w:rPr>
          <w:sz w:val="24"/>
          <w:szCs w:val="24"/>
        </w:rPr>
        <w:t xml:space="preserve">: </w:t>
      </w:r>
      <w:r>
        <w:rPr>
          <w:b w:val="0"/>
          <w:sz w:val="24"/>
          <w:szCs w:val="24"/>
        </w:rPr>
        <w:t xml:space="preserve">La percepción del estudiante en cuanto a </w:t>
      </w:r>
      <w:r w:rsidR="006B1089">
        <w:rPr>
          <w:b w:val="0"/>
          <w:sz w:val="24"/>
          <w:szCs w:val="24"/>
        </w:rPr>
        <w:t>la conformidad con su</w:t>
      </w:r>
      <w:r>
        <w:rPr>
          <w:b w:val="0"/>
          <w:sz w:val="24"/>
          <w:szCs w:val="24"/>
        </w:rPr>
        <w:t xml:space="preserve"> calificación individual se afecta de manera positiva con el uso de una superficie </w:t>
      </w:r>
      <w:r w:rsidR="006B1089">
        <w:rPr>
          <w:b w:val="0"/>
          <w:sz w:val="24"/>
          <w:szCs w:val="24"/>
        </w:rPr>
        <w:t xml:space="preserve">colaborativa cuando realiza un trabajo </w:t>
      </w:r>
      <w:r>
        <w:rPr>
          <w:b w:val="0"/>
          <w:sz w:val="24"/>
          <w:szCs w:val="24"/>
        </w:rPr>
        <w:t>de modelamiento de datos.</w:t>
      </w:r>
    </w:p>
    <w:p w14:paraId="0AFCE07A" w14:textId="32A6A772" w:rsidR="0010297E" w:rsidRPr="007C2D72" w:rsidRDefault="005950ED" w:rsidP="0010297E">
      <w:pPr>
        <w:pStyle w:val="NombreCapitulo"/>
        <w:numPr>
          <w:ilvl w:val="0"/>
          <w:numId w:val="6"/>
        </w:numPr>
        <w:jc w:val="both"/>
        <w:rPr>
          <w:sz w:val="24"/>
          <w:szCs w:val="24"/>
        </w:rPr>
      </w:pPr>
      <w:r>
        <w:rPr>
          <w:sz w:val="24"/>
          <w:szCs w:val="24"/>
        </w:rPr>
        <w:t>Hipótesis 5</w:t>
      </w:r>
      <w:r w:rsidR="0010297E">
        <w:rPr>
          <w:sz w:val="24"/>
          <w:szCs w:val="24"/>
        </w:rPr>
        <w:t xml:space="preserve">: </w:t>
      </w:r>
      <w:r w:rsidR="0010297E">
        <w:rPr>
          <w:b w:val="0"/>
          <w:sz w:val="24"/>
          <w:szCs w:val="24"/>
        </w:rPr>
        <w:t xml:space="preserve">La percepción del estudiante en cuanto </w:t>
      </w:r>
      <w:r w:rsidR="006B1089">
        <w:rPr>
          <w:b w:val="0"/>
          <w:sz w:val="24"/>
          <w:szCs w:val="24"/>
        </w:rPr>
        <w:t xml:space="preserve">a la conformidad con su </w:t>
      </w:r>
      <w:r w:rsidR="0010297E">
        <w:rPr>
          <w:b w:val="0"/>
          <w:sz w:val="24"/>
          <w:szCs w:val="24"/>
        </w:rPr>
        <w:t xml:space="preserve">calificación grupal se afecta </w:t>
      </w:r>
      <w:r w:rsidR="006B1089">
        <w:rPr>
          <w:b w:val="0"/>
          <w:sz w:val="24"/>
          <w:szCs w:val="24"/>
        </w:rPr>
        <w:t xml:space="preserve">de </w:t>
      </w:r>
      <w:r w:rsidR="006B1089">
        <w:rPr>
          <w:b w:val="0"/>
          <w:sz w:val="24"/>
          <w:szCs w:val="24"/>
        </w:rPr>
        <w:lastRenderedPageBreak/>
        <w:t>manera positiva</w:t>
      </w:r>
      <w:r w:rsidR="0010297E">
        <w:rPr>
          <w:b w:val="0"/>
          <w:sz w:val="24"/>
          <w:szCs w:val="24"/>
        </w:rPr>
        <w:t xml:space="preserve"> con el uso de una superficie colaborativa cuando realiza </w:t>
      </w:r>
      <w:r w:rsidR="006B1089">
        <w:rPr>
          <w:b w:val="0"/>
          <w:sz w:val="24"/>
          <w:szCs w:val="24"/>
        </w:rPr>
        <w:t>un trabajo</w:t>
      </w:r>
      <w:r w:rsidR="0010297E">
        <w:rPr>
          <w:b w:val="0"/>
          <w:sz w:val="24"/>
          <w:szCs w:val="24"/>
        </w:rPr>
        <w:t xml:space="preserve"> de modelamiento de datos.</w:t>
      </w:r>
    </w:p>
    <w:p w14:paraId="223C6696" w14:textId="4E8036AE" w:rsidR="0010297E" w:rsidRPr="00F36B2F" w:rsidRDefault="0010297E" w:rsidP="0010297E">
      <w:pPr>
        <w:pStyle w:val="NombreCapitulo"/>
        <w:numPr>
          <w:ilvl w:val="0"/>
          <w:numId w:val="6"/>
        </w:numPr>
        <w:jc w:val="both"/>
        <w:rPr>
          <w:sz w:val="24"/>
          <w:szCs w:val="24"/>
        </w:rPr>
      </w:pPr>
      <w:r>
        <w:rPr>
          <w:sz w:val="24"/>
          <w:szCs w:val="24"/>
        </w:rPr>
        <w:t xml:space="preserve">Hipótesis </w:t>
      </w:r>
      <w:r w:rsidR="005950ED">
        <w:rPr>
          <w:sz w:val="24"/>
          <w:szCs w:val="24"/>
        </w:rPr>
        <w:t>6</w:t>
      </w:r>
      <w:r>
        <w:rPr>
          <w:sz w:val="24"/>
          <w:szCs w:val="24"/>
        </w:rPr>
        <w:t xml:space="preserve">: </w:t>
      </w:r>
      <w:r>
        <w:rPr>
          <w:b w:val="0"/>
          <w:sz w:val="24"/>
          <w:szCs w:val="24"/>
        </w:rPr>
        <w:t xml:space="preserve">La percepción del estudiante en cuanto a la equidad de carga de trabajo se ve afectada de manera positiva </w:t>
      </w:r>
      <w:r w:rsidR="005950ED">
        <w:rPr>
          <w:b w:val="0"/>
          <w:sz w:val="24"/>
          <w:szCs w:val="24"/>
        </w:rPr>
        <w:t xml:space="preserve">con el uso de </w:t>
      </w:r>
      <w:r>
        <w:rPr>
          <w:b w:val="0"/>
          <w:sz w:val="24"/>
          <w:szCs w:val="24"/>
        </w:rPr>
        <w:t>una superficie colaborativa</w:t>
      </w:r>
      <w:r w:rsidR="005950ED">
        <w:rPr>
          <w:b w:val="0"/>
          <w:sz w:val="24"/>
          <w:szCs w:val="24"/>
        </w:rPr>
        <w:t xml:space="preserve"> cuando se realiza un trabajo de modelamiento de datos</w:t>
      </w:r>
      <w:r>
        <w:rPr>
          <w:b w:val="0"/>
          <w:sz w:val="24"/>
          <w:szCs w:val="24"/>
        </w:rPr>
        <w:t>.</w:t>
      </w:r>
    </w:p>
    <w:p w14:paraId="0238602A" w14:textId="77777777" w:rsidR="0010297E" w:rsidRDefault="0010297E" w:rsidP="0010297E">
      <w:pPr>
        <w:pStyle w:val="Subtitulocapitulo"/>
        <w:numPr>
          <w:ilvl w:val="0"/>
          <w:numId w:val="0"/>
        </w:numPr>
        <w:ind w:left="792"/>
        <w:rPr>
          <w:sz w:val="24"/>
          <w:szCs w:val="24"/>
        </w:rPr>
      </w:pPr>
      <w:r>
        <w:rPr>
          <w:sz w:val="24"/>
          <w:szCs w:val="24"/>
        </w:rPr>
        <w:t xml:space="preserve"> </w:t>
      </w:r>
    </w:p>
    <w:p w14:paraId="47CDCC4D" w14:textId="77777777" w:rsidR="0010297E" w:rsidRPr="005D1551" w:rsidRDefault="0010297E" w:rsidP="0010297E">
      <w:pPr>
        <w:pStyle w:val="Subtitulocapitulo"/>
        <w:rPr>
          <w:sz w:val="24"/>
          <w:szCs w:val="24"/>
        </w:rPr>
      </w:pPr>
      <w:r>
        <w:t>Metodología</w:t>
      </w:r>
    </w:p>
    <w:p w14:paraId="3D2383C9" w14:textId="77777777" w:rsidR="0010297E" w:rsidRPr="00BD7A2E" w:rsidRDefault="0010297E" w:rsidP="0010297E">
      <w:pPr>
        <w:pStyle w:val="NombreCapitulo"/>
        <w:numPr>
          <w:ilvl w:val="0"/>
          <w:numId w:val="0"/>
        </w:numPr>
        <w:ind w:left="1416"/>
        <w:jc w:val="both"/>
        <w:rPr>
          <w:b w:val="0"/>
          <w:sz w:val="24"/>
          <w:szCs w:val="28"/>
        </w:rPr>
      </w:pPr>
      <w:r w:rsidRPr="00BD7A2E">
        <w:rPr>
          <w:b w:val="0"/>
          <w:sz w:val="24"/>
          <w:szCs w:val="28"/>
        </w:rPr>
        <w:t>En primer lugar se revisará la literatura para analizar las tendencias en relación a hardware y software para la implementación  de superficies colaborativas de bajo costo. Se estudiarán las formas de interacción con este tipo de superficies y las soluciones existentes para realizar un análisis y seleccionar aquellas que se adapten a las necesidades de este estudio.</w:t>
      </w:r>
    </w:p>
    <w:p w14:paraId="16839063" w14:textId="77777777" w:rsidR="0010297E" w:rsidRPr="00BD7A2E" w:rsidRDefault="0010297E" w:rsidP="0010297E">
      <w:pPr>
        <w:pStyle w:val="NombreCapitulo"/>
        <w:numPr>
          <w:ilvl w:val="0"/>
          <w:numId w:val="0"/>
        </w:numPr>
        <w:ind w:left="1416"/>
        <w:jc w:val="both"/>
        <w:rPr>
          <w:b w:val="0"/>
          <w:sz w:val="24"/>
          <w:szCs w:val="28"/>
        </w:rPr>
      </w:pPr>
    </w:p>
    <w:p w14:paraId="5046DBB0" w14:textId="77777777" w:rsidR="0010297E" w:rsidRPr="00BD7A2E" w:rsidRDefault="0010297E" w:rsidP="0010297E">
      <w:pPr>
        <w:pStyle w:val="NombreCapitulo"/>
        <w:numPr>
          <w:ilvl w:val="0"/>
          <w:numId w:val="0"/>
        </w:numPr>
        <w:ind w:left="1416"/>
        <w:jc w:val="both"/>
        <w:rPr>
          <w:b w:val="0"/>
          <w:sz w:val="24"/>
          <w:szCs w:val="28"/>
        </w:rPr>
      </w:pPr>
      <w:r w:rsidRPr="00BD7A2E">
        <w:rPr>
          <w:b w:val="0"/>
          <w:sz w:val="24"/>
          <w:szCs w:val="28"/>
        </w:rPr>
        <w:t xml:space="preserve">Luego se analizará y definirá los requerimientos funcionales y no funcionales del sistema junto con el diseño lógico y físico de la solución tomando en cuenta las siguientes restricciones: La solución de superficie colaborativa deberá permitir proyectarse en cualquier superficie plana, rastrear movimiento y ser de bajo costo. Esta deberá: ser factible de implementarse físicamente en </w:t>
      </w:r>
      <w:r w:rsidRPr="00BD7A2E">
        <w:rPr>
          <w:b w:val="0"/>
          <w:sz w:val="24"/>
          <w:szCs w:val="28"/>
        </w:rPr>
        <w:lastRenderedPageBreak/>
        <w:t xml:space="preserve">un aula de clases, ser portable y brindar la posibilidad de interactuar simultáneamente hasta 5 estudiantes. </w:t>
      </w:r>
    </w:p>
    <w:p w14:paraId="4966D1D8" w14:textId="53B52A4F" w:rsidR="0010297E" w:rsidRPr="00BD7A2E" w:rsidRDefault="0010297E" w:rsidP="0010297E">
      <w:pPr>
        <w:pStyle w:val="NombreCapitulo"/>
        <w:numPr>
          <w:ilvl w:val="0"/>
          <w:numId w:val="0"/>
        </w:numPr>
        <w:ind w:left="1416"/>
        <w:jc w:val="both"/>
        <w:rPr>
          <w:b w:val="0"/>
          <w:sz w:val="24"/>
          <w:szCs w:val="28"/>
        </w:rPr>
      </w:pPr>
      <w:r w:rsidRPr="00BD7A2E">
        <w:rPr>
          <w:b w:val="0"/>
          <w:sz w:val="24"/>
          <w:szCs w:val="28"/>
        </w:rPr>
        <w:t>Seguido, se diseñará la arquitectura de la solución en el que se muestren sus componentes principales, que pudieran ser: un componente de captura de movimiento, un componente de visualización y control colaborativo; y, un componente de autenticación y control individual. Continuando se procederá a realizar la elaboración de un documento de pruebas acorde al estándar IEEE Standard 829-1998. Así también se realizará un diseño de experimentos, en el que se contempla realizar pruebas con profesores y estudiantes. El diseño experimental se lo realizará con estudiantes y será del tipo pre-prueba y post-prueba</w:t>
      </w:r>
      <w:ins w:id="102" w:author="Katherine Chiluiza" w:date="2015-03-10T13:06:00Z">
        <w:r w:rsidR="00A9542D">
          <w:rPr>
            <w:b w:val="0"/>
            <w:sz w:val="24"/>
            <w:szCs w:val="28"/>
          </w:rPr>
          <w:t xml:space="preserve"> con grupo de control????</w:t>
        </w:r>
      </w:ins>
      <w:r w:rsidRPr="00BD7A2E">
        <w:rPr>
          <w:b w:val="0"/>
          <w:sz w:val="24"/>
          <w:szCs w:val="28"/>
        </w:rPr>
        <w:t xml:space="preserve">. Seguido se procederá a la implementación de  la solución y a la ejecución de pruebas y experimentos.  </w:t>
      </w:r>
    </w:p>
    <w:p w14:paraId="088D1C52" w14:textId="77777777" w:rsidR="0010297E" w:rsidRPr="00BD7A2E" w:rsidRDefault="0010297E" w:rsidP="0010297E">
      <w:pPr>
        <w:pStyle w:val="NombreCapitulo"/>
        <w:numPr>
          <w:ilvl w:val="0"/>
          <w:numId w:val="0"/>
        </w:numPr>
        <w:ind w:left="1416"/>
        <w:jc w:val="both"/>
        <w:rPr>
          <w:b w:val="0"/>
          <w:sz w:val="24"/>
          <w:szCs w:val="28"/>
        </w:rPr>
      </w:pPr>
    </w:p>
    <w:p w14:paraId="288428E4" w14:textId="77777777" w:rsidR="0010297E" w:rsidRDefault="0010297E" w:rsidP="0010297E">
      <w:pPr>
        <w:pStyle w:val="NombreCapitulo"/>
        <w:numPr>
          <w:ilvl w:val="0"/>
          <w:numId w:val="0"/>
        </w:numPr>
        <w:ind w:left="1416"/>
        <w:jc w:val="both"/>
        <w:rPr>
          <w:b w:val="0"/>
          <w:sz w:val="24"/>
          <w:szCs w:val="28"/>
        </w:rPr>
      </w:pPr>
      <w:r w:rsidRPr="00BD7A2E">
        <w:rPr>
          <w:b w:val="0"/>
          <w:sz w:val="24"/>
          <w:szCs w:val="28"/>
        </w:rPr>
        <w:t>Finalmente, con los datos que se obtengan de las pruebas y experimentos se presentará un análisis de los resultados desde el punto de vista descriptivo e inferencial, donde corresponda. El trabajo incluirá conclusiones y recomendaciones para futuras investigaciones.</w:t>
      </w:r>
    </w:p>
    <w:p w14:paraId="3A5FF3F3" w14:textId="1DBAE822" w:rsidR="00B73770" w:rsidRDefault="0010297E" w:rsidP="0010297E">
      <w:pPr>
        <w:rPr>
          <w:rFonts w:ascii="Arial" w:eastAsia="Times New Roman" w:hAnsi="Arial" w:cs="Arial"/>
          <w:bCs/>
          <w:color w:val="000000"/>
          <w:sz w:val="24"/>
          <w:szCs w:val="28"/>
          <w:lang w:eastAsia="es-EC"/>
        </w:rPr>
      </w:pPr>
      <w:r>
        <w:rPr>
          <w:b/>
          <w:sz w:val="24"/>
          <w:szCs w:val="28"/>
        </w:rPr>
        <w:br w:type="page"/>
      </w:r>
    </w:p>
    <w:p w14:paraId="713965B2" w14:textId="77777777" w:rsidR="00B73770" w:rsidRDefault="00B73770" w:rsidP="00B73770">
      <w:pPr>
        <w:pStyle w:val="NumeroCapitulo"/>
      </w:pPr>
    </w:p>
    <w:p w14:paraId="41FF64AF" w14:textId="77777777" w:rsidR="00B73770" w:rsidRDefault="00B73770" w:rsidP="00B73770">
      <w:pPr>
        <w:pStyle w:val="NumeroCapitulo"/>
      </w:pPr>
    </w:p>
    <w:p w14:paraId="7DC673B3" w14:textId="77777777" w:rsidR="00B73770" w:rsidRDefault="00B73770" w:rsidP="00B73770">
      <w:pPr>
        <w:pStyle w:val="NumeroCapitulo"/>
      </w:pPr>
    </w:p>
    <w:p w14:paraId="415189F8" w14:textId="77777777" w:rsidR="00B73770" w:rsidRDefault="00B73770" w:rsidP="00B73770">
      <w:pPr>
        <w:pStyle w:val="NumeroCapitulo"/>
      </w:pPr>
    </w:p>
    <w:p w14:paraId="63D7B0C2" w14:textId="7026D751" w:rsidR="00B73770" w:rsidRDefault="00B73770" w:rsidP="00B73770">
      <w:pPr>
        <w:pStyle w:val="NumeroCapitulo"/>
      </w:pPr>
      <w:r w:rsidRPr="00D44937">
        <w:t>CAPÍTULO I</w:t>
      </w:r>
      <w:r>
        <w:t>I.</w:t>
      </w:r>
    </w:p>
    <w:p w14:paraId="64A4EF58" w14:textId="77777777" w:rsidR="00B73770" w:rsidRDefault="00B73770" w:rsidP="00B73770"/>
    <w:p w14:paraId="275A13A5" w14:textId="7566BE78" w:rsidR="002C4CEC" w:rsidRDefault="00B73770" w:rsidP="0010297E">
      <w:pPr>
        <w:pStyle w:val="NombreCapitulo"/>
      </w:pPr>
      <w:r>
        <w:t>Revisión Bibliográfica</w:t>
      </w:r>
    </w:p>
    <w:p w14:paraId="1EED9E49" w14:textId="7D3A8FA4" w:rsidR="003A2438" w:rsidRDefault="006B5717" w:rsidP="0010297E">
      <w:pPr>
        <w:pStyle w:val="Texto"/>
        <w:ind w:left="360"/>
      </w:pPr>
      <w:r>
        <w:t>E</w:t>
      </w:r>
      <w:ins w:id="103" w:author="Katherine Chiluiza" w:date="2015-03-10T13:15:00Z">
        <w:r w:rsidR="00871FC8">
          <w:t>n este capítulo se presentan</w:t>
        </w:r>
      </w:ins>
      <w:del w:id="104" w:author="Katherine Chiluiza" w:date="2015-03-10T13:15:00Z">
        <w:r w:rsidDel="00871FC8">
          <w:delText xml:space="preserve">ste capítulo </w:delText>
        </w:r>
        <w:r w:rsidR="0010297E" w:rsidDel="00871FC8">
          <w:delText xml:space="preserve">se </w:delText>
        </w:r>
        <w:r w:rsidDel="00871FC8">
          <w:delText>empieza</w:delText>
        </w:r>
      </w:del>
      <w:r>
        <w:t xml:space="preserve"> </w:t>
      </w:r>
      <w:del w:id="105" w:author="Katherine Chiluiza" w:date="2015-03-10T13:15:00Z">
        <w:r w:rsidDel="00871FC8">
          <w:delText xml:space="preserve">revisando </w:delText>
        </w:r>
      </w:del>
      <w:r>
        <w:t>los paradigmas y áreas de estudio asociados a superficies colaborativas</w:t>
      </w:r>
      <w:r w:rsidR="00507077">
        <w:t>, además</w:t>
      </w:r>
      <w:r w:rsidR="002C4CEC">
        <w:t xml:space="preserve"> </w:t>
      </w:r>
      <w:ins w:id="106" w:author="Katherine Chiluiza" w:date="2015-03-10T13:15:00Z">
        <w:r w:rsidR="00871FC8">
          <w:t xml:space="preserve">se incluye </w:t>
        </w:r>
      </w:ins>
      <w:r w:rsidR="002C4CEC">
        <w:t>una</w:t>
      </w:r>
      <w:r>
        <w:t xml:space="preserve"> revisión de las tecnologías asociadas al desarrollo de este tipo de soluciones. Se realiza un </w:t>
      </w:r>
      <w:r w:rsidR="002C4CEC">
        <w:t>análisis comparativo</w:t>
      </w:r>
      <w:r>
        <w:t xml:space="preserve"> de </w:t>
      </w:r>
      <w:r w:rsidR="002C4CEC">
        <w:t>soluciones previas de las que se extrae sus características de diseño y formas de interacción</w:t>
      </w:r>
      <w:r>
        <w:t xml:space="preserve">. </w:t>
      </w:r>
      <w:r w:rsidR="002C4CEC">
        <w:t xml:space="preserve">Con esta información, y considerando el contexto del presente estudio, se sintetiza una lista de recomendaciones </w:t>
      </w:r>
      <w:r w:rsidR="0010297E">
        <w:t>que sirven como</w:t>
      </w:r>
      <w:r w:rsidR="002C4CEC">
        <w:t xml:space="preserve"> directrices de diseño </w:t>
      </w:r>
      <w:r w:rsidR="00507077">
        <w:t>d</w:t>
      </w:r>
      <w:r w:rsidR="004E57D1">
        <w:t xml:space="preserve">e la solución </w:t>
      </w:r>
      <w:del w:id="107" w:author="Katherine Chiluiza" w:date="2015-03-10T13:16:00Z">
        <w:r w:rsidR="004E57D1" w:rsidDel="00871FC8">
          <w:delText>para este estudio</w:delText>
        </w:r>
      </w:del>
      <w:ins w:id="108" w:author="Katherine Chiluiza" w:date="2015-03-10T13:16:00Z">
        <w:r w:rsidR="00871FC8">
          <w:t>que se propone</w:t>
        </w:r>
      </w:ins>
      <w:r w:rsidR="002C4CEC">
        <w:t>.</w:t>
      </w:r>
    </w:p>
    <w:p w14:paraId="4AF15516" w14:textId="77777777" w:rsidR="002C4CEC" w:rsidRDefault="002C4CEC" w:rsidP="003A2438">
      <w:pPr>
        <w:pStyle w:val="Texto"/>
      </w:pPr>
    </w:p>
    <w:p w14:paraId="47A471DD" w14:textId="77777777" w:rsidR="007A7792" w:rsidRDefault="007A7792" w:rsidP="007A7792">
      <w:pPr>
        <w:pStyle w:val="Subtitulocapitulo"/>
      </w:pPr>
      <w:r>
        <w:t>PARADIGMAS DE INTERACCIÓN</w:t>
      </w:r>
    </w:p>
    <w:p w14:paraId="5A64C7E7" w14:textId="38E07F0B" w:rsidR="00F636E0" w:rsidDel="00871FC8" w:rsidRDefault="00021A7C" w:rsidP="00D30B2C">
      <w:pPr>
        <w:pStyle w:val="Texto"/>
        <w:ind w:left="1416"/>
        <w:rPr>
          <w:del w:id="109" w:author="Katherine Chiluiza" w:date="2015-03-10T13:19:00Z"/>
        </w:rPr>
      </w:pPr>
      <w:del w:id="110" w:author="Katherine Chiluiza" w:date="2015-03-10T13:19:00Z">
        <w:r w:rsidDel="00871FC8">
          <w:delText xml:space="preserve">Cuando se diseña software, cuyo propósito es el de asistir a las personas en la resolución de un problema determinado, se debe considerar </w:delText>
        </w:r>
        <w:r w:rsidR="00CC4CD1" w:rsidDel="00871FC8">
          <w:delText xml:space="preserve">la importancia de </w:delText>
        </w:r>
        <w:r w:rsidDel="00871FC8">
          <w:delText>l</w:delText>
        </w:r>
        <w:r w:rsidR="00CC4CD1" w:rsidDel="00871FC8">
          <w:delText>a simplicidad y facilidad de uso en su diseño</w:delText>
        </w:r>
        <w:r w:rsidDel="00871FC8">
          <w:delText xml:space="preserve">. De esta manera, </w:delText>
        </w:r>
        <w:r w:rsidR="00F636E0" w:rsidDel="00871FC8">
          <w:delText xml:space="preserve"> se hace más probable la aceptación de los u</w:delText>
        </w:r>
        <w:r w:rsidR="00CC4CD1" w:rsidDel="00871FC8">
          <w:delText>suarios</w:delText>
        </w:r>
        <w:r w:rsidR="00F636E0" w:rsidDel="00871FC8">
          <w:delText>, y s</w:delText>
        </w:r>
        <w:r w:rsidR="00CC4CD1" w:rsidDel="00871FC8">
          <w:delText>u</w:delText>
        </w:r>
        <w:r w:rsidR="00F636E0" w:rsidDel="00871FC8">
          <w:delText xml:space="preserve"> posterior éxito</w:delText>
        </w:r>
        <w:r w:rsidDel="00871FC8">
          <w:delText xml:space="preserve">. </w:delText>
        </w:r>
      </w:del>
    </w:p>
    <w:p w14:paraId="02BE9EE6" w14:textId="779A1D77" w:rsidR="006965A9" w:rsidRDefault="0096061C" w:rsidP="00D30B2C">
      <w:pPr>
        <w:pStyle w:val="Texto"/>
        <w:ind w:left="1416"/>
      </w:pPr>
      <w:r>
        <w:t xml:space="preserve">De manera </w:t>
      </w:r>
      <w:r w:rsidR="00F636E0">
        <w:t>general</w:t>
      </w:r>
      <w:r>
        <w:t>, u</w:t>
      </w:r>
      <w:r w:rsidRPr="0096061C">
        <w:t>n paradigma refiere a un enfoque general que ha sido adoptado por una com</w:t>
      </w:r>
      <w:r>
        <w:t>u</w:t>
      </w:r>
      <w:r w:rsidRPr="0096061C">
        <w:t xml:space="preserve">nidad de investigadores o </w:t>
      </w:r>
      <w:r w:rsidRPr="0096061C">
        <w:lastRenderedPageBreak/>
        <w:t xml:space="preserve">diseñadores para </w:t>
      </w:r>
      <w:r>
        <w:t xml:space="preserve">llevar </w:t>
      </w:r>
      <w:r w:rsidR="001134D2">
        <w:t>a cabo</w:t>
      </w:r>
      <w:r w:rsidRPr="0096061C">
        <w:t xml:space="preserve"> su</w:t>
      </w:r>
      <w:r>
        <w:t xml:space="preserve"> trabaj</w:t>
      </w:r>
      <w:r w:rsidRPr="0096061C">
        <w:t>o en términos de asunciones compartidas, conceptos, valores y prácticas</w:t>
      </w:r>
      <w:r w:rsidR="00637E99">
        <w:t xml:space="preserve"> </w:t>
      </w:r>
      <w:r w:rsidR="00F636E0">
        <w:fldChar w:fldCharType="begin" w:fldLock="1"/>
      </w:r>
      <w:r w:rsidR="00D51B0A">
        <w:instrText>ADDIN CSL_CITATION { "citationItems" : [ { "id" : "ITEM-1", "itemData" : { "ISBN" : "9780123740175", "abstract" : "A revision of the #1 text in the Human Computer Interaction field, Interaction Design, the third edition is an ideal resource for learning the interdisciplinary skills needed for interaction design, human\u2013computer interaction, information design, web design and ubiquitous computing. The authors are acknowledged leaders and educators in their field, with a strong global reputation. They bring depth of scope to the subject in this new edition, encompassing the latest technologies and devices including social networking, Web 2.0 and mobile devices. The third edition also adds, develops and updates cases, examples and questions to bring the book in line with the latest in Human Computer Interaction. Interaction Design offers a cross\u2013disciplinary, practical and process\u2013oriented approach to Human Computer Interaction, showing not just what principles ought to apply to Interaction Design, but crucially how they can be applied. The book focuses on how to design interactive products that enhance and extend the way people communicate, interact and work. Motivating examples are included to illustrate both technical, but also social and ethical issues, making the book approachable and adaptable for both Computer Science and non\u2013Computer Science users. Interviews with key HCI luminaries are included and provide an insight into current and future trends. The book has an accompanying website www.id\u2013book.com which has been updated to include resources to match the new edition.", "author" : [ { "dropping-particle" : "", "family" : "Sharp", "given" : "H.", "non-dropping-particle" : "", "parse-names" : false, "suffix" : "" } ], "container-title" : "Chemistry &amp; biodiversity", "id" : "ITEM-1", "issued" : { "date-parts" : [ [ "2007" ] ] }, "publisher" : "John Wiley &amp; Sons", "title" : "Interaction Design: Beyond Human Computer Interaction.", "type" : "book", "volume" : "1" }, "uris" : [ "http://www.mendeley.com/documents/?uuid=1a46b743-54ac-4ca1-8a55-28e838b294e4" ] } ], "mendeley" : { "formattedCitation" : "[17]", "plainTextFormattedCitation" : "[17]", "previouslyFormattedCitation" : "[17]" }, "properties" : { "noteIndex" : 0 }, "schema" : "https://github.com/citation-style-language/schema/raw/master/csl-citation.json" }</w:instrText>
      </w:r>
      <w:r w:rsidR="00F636E0">
        <w:fldChar w:fldCharType="separate"/>
      </w:r>
      <w:r w:rsidR="00CE5F1B" w:rsidRPr="00CE5F1B">
        <w:rPr>
          <w:noProof/>
        </w:rPr>
        <w:t>[17]</w:t>
      </w:r>
      <w:r w:rsidR="00F636E0">
        <w:fldChar w:fldCharType="end"/>
      </w:r>
      <w:r w:rsidR="00F636E0">
        <w:t>.</w:t>
      </w:r>
    </w:p>
    <w:p w14:paraId="472B3EB8" w14:textId="6B4409AF" w:rsidR="007A7792" w:rsidRDefault="00360520" w:rsidP="00D30B2C">
      <w:pPr>
        <w:pStyle w:val="Texto"/>
        <w:ind w:left="1416"/>
      </w:pPr>
      <w:r>
        <w:t xml:space="preserve">En el diseño de la interacción </w:t>
      </w:r>
      <w:r w:rsidR="00045B62">
        <w:t>de un sistema interactivo, surgen interrogantes</w:t>
      </w:r>
      <w:del w:id="111" w:author="Katherine Chiluiza" w:date="2015-03-10T13:16:00Z">
        <w:r w:rsidR="006965A9" w:rsidDel="00871FC8">
          <w:delText xml:space="preserve"> </w:delText>
        </w:r>
      </w:del>
      <w:r w:rsidR="00045B62">
        <w:t>: ¿Cómo se puede desarrollar un sistema interactivo para asegurar su usabilidad?, ¿Cómo la usabilidad de un sistema interactivo puede demostrarse o medir?</w:t>
      </w:r>
      <w:r w:rsidR="006965A9">
        <w:t xml:space="preserve">, una forma de responder estas preguntas es por ejemplo, analizar qué cosas en común tienen los sistemas interactivos exitosos, por lo tanto, estos lineamientos </w:t>
      </w:r>
      <w:del w:id="112" w:author="Katherine Chiluiza" w:date="2015-03-10T13:24:00Z">
        <w:r w:rsidR="006965A9" w:rsidDel="00871FC8">
          <w:delText>luego</w:delText>
        </w:r>
      </w:del>
      <w:r w:rsidR="006965A9">
        <w:t xml:space="preserve"> sirven </w:t>
      </w:r>
      <w:del w:id="113" w:author="Katherine Chiluiza" w:date="2015-03-10T13:24:00Z">
        <w:r w:rsidR="006965A9" w:rsidDel="00871FC8">
          <w:delText xml:space="preserve">como paradigmas </w:delText>
        </w:r>
      </w:del>
      <w:r w:rsidR="006965A9">
        <w:t>para el desarrollo de futuros productos</w:t>
      </w:r>
      <w:r w:rsidR="00637E99">
        <w:t xml:space="preserve"> </w:t>
      </w:r>
      <w:r w:rsidR="006965A9">
        <w:fldChar w:fldCharType="begin" w:fldLock="1"/>
      </w:r>
      <w:r w:rsidR="00D51B0A">
        <w:instrText>ADDIN CSL_CITATION { "citationItems" : [ { "id" : "ITEM-1", "itemData" : { "DOI" : "10.1039/c1cc14592d", "ISBN" : "0130461091", "ISSN" : "1364-548X", "PMID" : "22073391", "abstract" : "Much has changed since the first edition of \"human computer interaction\" was published. Ubiquitous computing and rich sensor-filled environments are finding their way out of the laboratory, not just into movies but also into our workplaces and homes. The computer has broken out of its plastic and glass bounds providing us with networked societies where personal computing devices from mobile phones to smart cards fill our pockets and electronic devices surround us at home and work. The web too has grown from a largely academic network into the hub of business and everyday lives. As the distinctions between the physical and the digital, and between work and leisure start to break down, human-computer interaction is also changing radically.The excitement of these changes is captured in this new edition, which also looks forward to other emerging technologies. However, the book is firmly rooted in strong principles and models independent of the passing technologies of the day: these foundations will be the means by which today s students will understand tomorrow s technology.The third edition of h\"uman computer interaction\" can be used for introductory and advanced courses on HCI, Interaction Design, Usability or Interactive Systems Design. It will also prove an invaluable reference for professionals wishing to design usable computing devices.Accompanying the text is a comprehensive website containing a broad range of material for instructors, students and practitioners, a full text search facility for the book, links to many sites of additional interest and much more: go to www.hcibook.com New to this edition: A revised structure, reflecting the growth of HCI as a discipline, separates out basic material suitable for introductory courses from more detailed models and theories. New chapter on Interaction Design adds material on scenarios and basic navigation design.New chapter on Universal Design, substantially extending the coverage of this material in the book.Updated and extended treatment of socio/contextual issues.Extended and new material on novel interaction, including updated ubicomp material, designing experience, physical sensors and a new chapter on rich interaction.Updated material on the web including dynamic content and WAP.Alan Dix is Professor in the Department of Computing, Lancaster, UK. Janet Finlay is Professor at the School of Computing, Leeds Metropolitan University, UK. Gregory Abowd is Assistant Professor in the College of Computing \u2026", "author" : [ { "dropping-particle" : "", "family" : "Dix", "given" : "Alan", "non-dropping-particle" : "", "parse-names" : false, "suffix" : "" }, { "dropping-particle" : "", "family" : "Finlay", "given" : "Janet", "non-dropping-particle" : "", "parse-names" : false, "suffix" : "" }, { "dropping-particle" : "", "family" : "Abwod", "given" : "Gregory D.", "non-dropping-particle" : "", "parse-names" : false, "suffix" : "" }, { "dropping-particle" : "", "family" : "Beale", "given" : "Russell", "non-dropping-particle" : "", "parse-names" : false, "suffix" : "" } ], "edition" : "3rd Editio", "id" : "ITEM-1", "issued" : { "date-parts" : [ [ "2004" ] ] }, "publisher" : "Pearson", "title" : "Human Computer Interaction", "type" : "book" }, "uris" : [ "http://www.mendeley.com/documents/?uuid=ccdb53b1-94b8-4327-991c-63f9b7f989c8" ] } ], "mendeley" : { "formattedCitation" : "[18]", "plainTextFormattedCitation" : "[18]", "previouslyFormattedCitation" : "[18]" }, "properties" : { "noteIndex" : 0 }, "schema" : "https://github.com/citation-style-language/schema/raw/master/csl-citation.json" }</w:instrText>
      </w:r>
      <w:r w:rsidR="006965A9">
        <w:fldChar w:fldCharType="separate"/>
      </w:r>
      <w:r w:rsidR="00CE5F1B" w:rsidRPr="00CE5F1B">
        <w:rPr>
          <w:noProof/>
        </w:rPr>
        <w:t>[18]</w:t>
      </w:r>
      <w:r w:rsidR="006965A9">
        <w:fldChar w:fldCharType="end"/>
      </w:r>
      <w:r w:rsidR="006965A9">
        <w:t xml:space="preserve">. </w:t>
      </w:r>
    </w:p>
    <w:p w14:paraId="73B3378A" w14:textId="2A300101" w:rsidR="00F636E0" w:rsidDel="00871FC8" w:rsidRDefault="00343524" w:rsidP="00D30B2C">
      <w:pPr>
        <w:pStyle w:val="Texto"/>
        <w:ind w:left="1416"/>
        <w:rPr>
          <w:del w:id="114" w:author="Katherine Chiluiza" w:date="2015-03-10T13:24:00Z"/>
        </w:rPr>
      </w:pPr>
      <w:ins w:id="115" w:author="Katherine Chiluiza" w:date="2015-03-10T13:25:00Z">
        <w:r>
          <w:t>A</w:t>
        </w:r>
      </w:ins>
      <w:ins w:id="116" w:author="Katherine Chiluiza" w:date="2015-03-10T13:24:00Z">
        <w:r w:rsidR="00871FC8">
          <w:t xml:space="preserve">lgunos paradigmas útiles y relacionados con el desarrollo de este trabajo, </w:t>
        </w:r>
      </w:ins>
      <w:ins w:id="117" w:author="Katherine Chiluiza" w:date="2015-03-10T13:25:00Z">
        <w:r>
          <w:t xml:space="preserve">se listan a continuación. </w:t>
        </w:r>
      </w:ins>
      <w:ins w:id="118" w:author="Katherine Chiluiza" w:date="2015-03-10T13:24:00Z">
        <w:r w:rsidR="00871FC8">
          <w:t>estos paradigmas son tomados de [XXX]</w:t>
        </w:r>
      </w:ins>
      <w:ins w:id="119" w:author="Katherine Chiluiza" w:date="2015-03-10T13:25:00Z">
        <w:r>
          <w:t xml:space="preserve">: Computación ubícua, </w:t>
        </w:r>
      </w:ins>
      <w:ins w:id="120" w:author="Katherine Chiluiza" w:date="2015-03-10T13:26:00Z">
        <w:r>
          <w:t xml:space="preserve">CSCW, Manipulación Directa, </w:t>
        </w:r>
      </w:ins>
      <w:ins w:id="121" w:author="Katherine Chiluiza" w:date="2015-03-10T13:28:00Z">
        <w:r>
          <w:t>Metáfora,</w:t>
        </w:r>
      </w:ins>
      <w:ins w:id="122" w:author="Katherine Chiluiza" w:date="2015-03-10T13:41:00Z">
        <w:r w:rsidR="00B5293C">
          <w:t xml:space="preserve"> TANGIBLES UI </w:t>
        </w:r>
      </w:ins>
      <w:ins w:id="123" w:author="Katherine Chiluiza" w:date="2015-03-10T13:28:00Z">
        <w:r>
          <w:t>,</w:t>
        </w:r>
      </w:ins>
      <w:ins w:id="124" w:author="Katherine Chiluiza" w:date="2015-03-10T13:25:00Z">
        <w:r>
          <w:t xml:space="preserve">XXXX, XXX. XXX. En la siguiente sección se describe cada uno de ellos. </w:t>
        </w:r>
      </w:ins>
      <w:ins w:id="125" w:author="Katherine Chiluiza" w:date="2015-03-10T13:24:00Z">
        <w:r w:rsidR="00871FC8">
          <w:t xml:space="preserve"> </w:t>
        </w:r>
      </w:ins>
    </w:p>
    <w:p w14:paraId="1EC7059D" w14:textId="337494BC" w:rsidR="007C4CF6" w:rsidDel="00871FC8" w:rsidRDefault="002916F4" w:rsidP="00D30B2C">
      <w:pPr>
        <w:pStyle w:val="Texto"/>
        <w:ind w:left="1416"/>
        <w:rPr>
          <w:del w:id="126" w:author="Katherine Chiluiza" w:date="2015-03-10T13:24:00Z"/>
        </w:rPr>
      </w:pPr>
      <w:del w:id="127" w:author="Katherine Chiluiza" w:date="2015-03-10T13:24:00Z">
        <w:r w:rsidDel="00871FC8">
          <w:delText xml:space="preserve">Los paradigmas de interacción no son mutuamente excluyentes, </w:delText>
        </w:r>
      </w:del>
      <w:del w:id="128" w:author="Katherine Chiluiza" w:date="2015-03-10T13:19:00Z">
        <w:r w:rsidDel="00871FC8">
          <w:delText xml:space="preserve">a través de la historia se han identificado momentos en los que </w:delText>
        </w:r>
        <w:r w:rsidR="00E64633" w:rsidDel="00871FC8">
          <w:delText>la interacción hombre-computador cambia</w:delText>
        </w:r>
        <w:r w:rsidDel="00871FC8">
          <w:delText xml:space="preserve">. </w:delText>
        </w:r>
        <w:r w:rsidR="007C4CF6" w:rsidDel="00871FC8">
          <w:delText>S</w:delText>
        </w:r>
      </w:del>
      <w:del w:id="129" w:author="Katherine Chiluiza" w:date="2015-03-10T13:24:00Z">
        <w:r w:rsidR="007C4CF6" w:rsidDel="00871FC8">
          <w:delText>e menciona</w:delText>
        </w:r>
      </w:del>
      <w:del w:id="130" w:author="Katherine Chiluiza" w:date="2015-03-10T13:20:00Z">
        <w:r w:rsidR="007C4CF6" w:rsidDel="00871FC8">
          <w:delText>rá</w:delText>
        </w:r>
        <w:r w:rsidDel="00871FC8">
          <w:delText xml:space="preserve"> algunos</w:delText>
        </w:r>
      </w:del>
      <w:del w:id="131" w:author="Katherine Chiluiza" w:date="2015-03-10T13:24:00Z">
        <w:r w:rsidR="00E64633" w:rsidDel="00871FC8">
          <w:delText>, en</w:delText>
        </w:r>
        <w:r w:rsidR="007C4CF6" w:rsidDel="00871FC8">
          <w:delText xml:space="preserve"> orden cronológico:</w:delText>
        </w:r>
      </w:del>
    </w:p>
    <w:p w14:paraId="69E89F7B" w14:textId="0C055BA1" w:rsidR="00953048" w:rsidDel="00343524" w:rsidRDefault="007C4CF6" w:rsidP="0035744F">
      <w:pPr>
        <w:pStyle w:val="Texto"/>
        <w:numPr>
          <w:ilvl w:val="0"/>
          <w:numId w:val="4"/>
        </w:numPr>
        <w:ind w:left="2229"/>
        <w:rPr>
          <w:del w:id="132" w:author="Katherine Chiluiza" w:date="2015-03-10T13:26:00Z"/>
        </w:rPr>
      </w:pPr>
      <w:del w:id="133" w:author="Katherine Chiluiza" w:date="2015-03-10T13:26:00Z">
        <w:r w:rsidRPr="007C4CF6" w:rsidDel="00343524">
          <w:rPr>
            <w:b/>
          </w:rPr>
          <w:delText>Tiempo Compartido</w:delText>
        </w:r>
        <w:r w:rsidDel="00343524">
          <w:rPr>
            <w:b/>
          </w:rPr>
          <w:delText>:</w:delText>
        </w:r>
        <w:r w:rsidDel="00343524">
          <w:delText xml:space="preserve"> TimeSharing en inglés</w:delText>
        </w:r>
        <w:r w:rsidR="00633030" w:rsidDel="00343524">
          <w:delText xml:space="preserve">. </w:delText>
        </w:r>
        <w:r w:rsidR="00CC4CD1" w:rsidDel="00343524">
          <w:delText>Situado temporalmente</w:delText>
        </w:r>
        <w:r w:rsidR="00AB70B7" w:rsidDel="00343524">
          <w:delText xml:space="preserve"> en la é</w:delText>
        </w:r>
        <w:r w:rsidR="00633030" w:rsidDel="00343524">
          <w:delText>poca de 1940-1950</w:delText>
        </w:r>
        <w:r w:rsidR="00637E99" w:rsidDel="00343524">
          <w:delText xml:space="preserve"> en el que los ordenadores, de manera similar a los</w:delText>
        </w:r>
        <w:r w:rsidDel="00343524">
          <w:delText xml:space="preserve"> humanos, obtuvieron la capacidad </w:delText>
        </w:r>
        <w:r w:rsidR="00E64633" w:rsidDel="00343524">
          <w:delText xml:space="preserve">de aparentar </w:delText>
        </w:r>
        <w:r w:rsidR="00637E99" w:rsidDel="00343524">
          <w:delText xml:space="preserve">la realización de </w:delText>
        </w:r>
        <w:r w:rsidDel="00343524">
          <w:delText xml:space="preserve">más de una tarea </w:delText>
        </w:r>
        <w:r w:rsidR="00E64633" w:rsidDel="00343524">
          <w:delText>en para</w:delText>
        </w:r>
      </w:del>
      <w:del w:id="134" w:author="Katherine Chiluiza" w:date="2015-03-10T13:17:00Z">
        <w:r w:rsidR="00E64633" w:rsidDel="00871FC8">
          <w:delText>p</w:delText>
        </w:r>
      </w:del>
      <w:del w:id="135" w:author="Katherine Chiluiza" w:date="2015-03-10T13:26:00Z">
        <w:r w:rsidR="00E64633" w:rsidDel="00343524">
          <w:delText>elo</w:delText>
        </w:r>
        <w:r w:rsidDel="00343524">
          <w:delText xml:space="preserve">. </w:delText>
        </w:r>
      </w:del>
    </w:p>
    <w:p w14:paraId="27247439" w14:textId="6791C88E" w:rsidR="007C4CF6" w:rsidDel="00343524" w:rsidRDefault="007C4CF6" w:rsidP="0035744F">
      <w:pPr>
        <w:pStyle w:val="Texto"/>
        <w:numPr>
          <w:ilvl w:val="0"/>
          <w:numId w:val="4"/>
        </w:numPr>
        <w:ind w:left="2229"/>
        <w:rPr>
          <w:del w:id="136" w:author="Katherine Chiluiza" w:date="2015-03-10T13:26:00Z"/>
        </w:rPr>
      </w:pPr>
      <w:del w:id="137" w:author="Katherine Chiluiza" w:date="2015-03-10T13:26:00Z">
        <w:r w:rsidDel="00343524">
          <w:rPr>
            <w:b/>
          </w:rPr>
          <w:delText>WIMP.</w:delText>
        </w:r>
        <w:r w:rsidDel="00343524">
          <w:delText>-</w:delText>
        </w:r>
        <w:r w:rsidR="00A239B0" w:rsidDel="00343524">
          <w:delText xml:space="preserve"> Ventanas, íconos, menú, puntero (windows, icons, menu, pointer por sus </w:delText>
        </w:r>
        <w:r w:rsidR="002C4CEC" w:rsidDel="00343524">
          <w:delText>términos</w:delText>
        </w:r>
        <w:r w:rsidR="00A239B0" w:rsidDel="00343524">
          <w:delText xml:space="preserve"> en inglés). </w:delText>
        </w:r>
        <w:r w:rsidR="00E64633" w:rsidDel="00343524">
          <w:delText xml:space="preserve"> B</w:delText>
        </w:r>
        <w:r w:rsidR="00A239B0" w:rsidDel="00343524">
          <w:delText xml:space="preserve">rindaron la posibilidad de representar gráficamente </w:delText>
        </w:r>
        <w:r w:rsidR="00441F32" w:rsidDel="00343524">
          <w:delText xml:space="preserve">la llamada de </w:delText>
        </w:r>
        <w:r w:rsidR="00A239B0" w:rsidDel="00343524">
          <w:delText>funciones</w:delText>
        </w:r>
        <w:r w:rsidR="00CC4CD1" w:rsidDel="00343524">
          <w:delText xml:space="preserve"> </w:delText>
        </w:r>
        <w:r w:rsidR="00441F32" w:rsidDel="00343524">
          <w:delText>especiales de sistema</w:delText>
        </w:r>
        <w:r w:rsidR="00A239B0" w:rsidDel="00343524">
          <w:delText>, por ejemplo el ícono de un archivo.</w:delText>
        </w:r>
      </w:del>
    </w:p>
    <w:p w14:paraId="0291EB4D" w14:textId="3A01EC82" w:rsidR="007C4CF6" w:rsidDel="00343524" w:rsidRDefault="007C4CF6" w:rsidP="0035744F">
      <w:pPr>
        <w:pStyle w:val="Texto"/>
        <w:numPr>
          <w:ilvl w:val="0"/>
          <w:numId w:val="4"/>
        </w:numPr>
        <w:ind w:left="2229"/>
        <w:rPr>
          <w:del w:id="138" w:author="Katherine Chiluiza" w:date="2015-03-10T13:26:00Z"/>
        </w:rPr>
      </w:pPr>
      <w:del w:id="139" w:author="Katherine Chiluiza" w:date="2015-03-10T13:26:00Z">
        <w:r w:rsidDel="00343524">
          <w:rPr>
            <w:b/>
          </w:rPr>
          <w:delText xml:space="preserve">Metáforas: </w:delText>
        </w:r>
        <w:r w:rsidDel="00343524">
          <w:delText>El uso de este tipo de representación en un computador, permitió a los usuarios relacionar objetos de la vida real con una funcionalidad particular en el computador. Por ejemplo</w:delText>
        </w:r>
        <w:r w:rsidR="00E64633" w:rsidDel="00343524">
          <w:delText>,</w:delText>
        </w:r>
        <w:r w:rsidDel="00343524">
          <w:delText xml:space="preserve"> el uso de procesadores de texto para escribir documentos</w:delText>
        </w:r>
        <w:r w:rsidR="00A239B0" w:rsidDel="00343524">
          <w:delText xml:space="preserve"> similar a una máquina de escribir</w:delText>
        </w:r>
        <w:r w:rsidDel="00343524">
          <w:delText>; hojas de cálculo para hacer balances monetarios.</w:delText>
        </w:r>
      </w:del>
    </w:p>
    <w:p w14:paraId="5A41709F" w14:textId="30DD2C92" w:rsidR="00A239B0" w:rsidDel="00343524" w:rsidRDefault="00A239B0" w:rsidP="0035744F">
      <w:pPr>
        <w:pStyle w:val="Texto"/>
        <w:numPr>
          <w:ilvl w:val="0"/>
          <w:numId w:val="4"/>
        </w:numPr>
        <w:ind w:left="2229"/>
        <w:rPr>
          <w:del w:id="140" w:author="Katherine Chiluiza" w:date="2015-03-10T13:26:00Z"/>
        </w:rPr>
      </w:pPr>
      <w:del w:id="141" w:author="Katherine Chiluiza" w:date="2015-03-10T13:26:00Z">
        <w:r w:rsidDel="00343524">
          <w:rPr>
            <w:b/>
          </w:rPr>
          <w:delText xml:space="preserve">Manipulación Directa.- </w:delText>
        </w:r>
        <w:r w:rsidDel="00343524">
          <w:delText xml:space="preserve">En los 1980 con los avances en gráficos por computador, </w:delText>
        </w:r>
        <w:r w:rsidR="00E64633" w:rsidDel="00343524">
          <w:delText>los ordenadores</w:delText>
        </w:r>
        <w:r w:rsidDel="00343524">
          <w:delText xml:space="preserve"> estuvieron en capacidad de representar objetos con los que los usuarios actuaban directamente sin la necesidad de comandos complejos. El primero en transformar en producto esta visión fue Apple Computer Inc. con su Macintosh en 1984.</w:delText>
        </w:r>
      </w:del>
    </w:p>
    <w:p w14:paraId="071F0F01" w14:textId="0D5B7329" w:rsidR="00633030" w:rsidDel="00343524" w:rsidRDefault="00633030" w:rsidP="0035744F">
      <w:pPr>
        <w:pStyle w:val="Texto"/>
        <w:numPr>
          <w:ilvl w:val="0"/>
          <w:numId w:val="4"/>
        </w:numPr>
        <w:ind w:left="2229"/>
        <w:rPr>
          <w:del w:id="142" w:author="Katherine Chiluiza" w:date="2015-03-10T13:26:00Z"/>
        </w:rPr>
      </w:pPr>
      <w:del w:id="143" w:author="Katherine Chiluiza" w:date="2015-03-10T13:26:00Z">
        <w:r w:rsidDel="00343524">
          <w:rPr>
            <w:b/>
          </w:rPr>
          <w:delText>Trabajo cooperativo asistido por computador.</w:delText>
        </w:r>
        <w:r w:rsidDel="00343524">
          <w:delText>-</w:delText>
        </w:r>
        <w:r w:rsidR="00880DBE" w:rsidDel="00343524">
          <w:delText xml:space="preserve"> </w:delText>
        </w:r>
        <w:r w:rsidR="00880DBE" w:rsidRPr="00880DBE" w:rsidDel="00343524">
          <w:delText xml:space="preserve">Computer-supported cooperative work (CSCW por sus siglas en inglés). Que </w:delText>
        </w:r>
        <w:r w:rsidR="00880DBE" w:rsidDel="00343524">
          <w:delText xml:space="preserve">fue </w:delText>
        </w:r>
        <w:r w:rsidR="00880DBE" w:rsidRPr="00880DBE" w:rsidDel="00343524">
          <w:delText xml:space="preserve"> </w:delText>
        </w:r>
        <w:r w:rsidR="00880DBE" w:rsidDel="00343524">
          <w:delText>el resultado de reintegrar el trabajo de los individuos a través del ordenador</w:delText>
        </w:r>
        <w:r w:rsidR="00026F06" w:rsidDel="00343524">
          <w:delText xml:space="preserve"> (anteriormente</w:delText>
        </w:r>
        <w:r w:rsidR="00AB70B7" w:rsidDel="00343524">
          <w:delText xml:space="preserve"> individual)</w:delText>
        </w:r>
        <w:r w:rsidR="00880DBE" w:rsidDel="00343524">
          <w:delText>. Este tipo de paradigma brinda la posibilidad de trabajar en el mismo lugar físico o en lugares distintos a varias personas.</w:delText>
        </w:r>
        <w:r w:rsidR="006B29C6" w:rsidDel="00343524">
          <w:delText xml:space="preserve"> Un ejemplo es el correo electrónico.</w:delText>
        </w:r>
        <w:r w:rsidR="00880DBE" w:rsidDel="00343524">
          <w:delText xml:space="preserve"> </w:delText>
        </w:r>
        <w:r w:rsidR="006B29C6" w:rsidDel="00343524">
          <w:delText>Debido a que el propósito de este trabajo  es estudiar el trabajo colaborativo, este</w:delText>
        </w:r>
        <w:r w:rsidR="00880DBE" w:rsidDel="00343524">
          <w:delText xml:space="preserve"> paradigma de interacción será ampliado a </w:delText>
        </w:r>
        <w:r w:rsidR="00F94ABB" w:rsidDel="00343524">
          <w:delText>más adelante</w:delText>
        </w:r>
        <w:r w:rsidR="00880DBE" w:rsidDel="00343524">
          <w:delText>.</w:delText>
        </w:r>
      </w:del>
    </w:p>
    <w:p w14:paraId="701713D1" w14:textId="7391AA09" w:rsidR="00B47E2A" w:rsidRPr="00DF699D" w:rsidDel="00343524" w:rsidRDefault="00F94ABB" w:rsidP="0035744F">
      <w:pPr>
        <w:pStyle w:val="Texto"/>
        <w:numPr>
          <w:ilvl w:val="0"/>
          <w:numId w:val="4"/>
        </w:numPr>
        <w:ind w:left="2229"/>
        <w:rPr>
          <w:del w:id="144" w:author="Katherine Chiluiza" w:date="2015-03-10T13:26:00Z"/>
        </w:rPr>
      </w:pPr>
      <w:del w:id="145" w:author="Katherine Chiluiza" w:date="2015-03-10T13:26:00Z">
        <w:r w:rsidRPr="00F94ABB" w:rsidDel="00343524">
          <w:rPr>
            <w:b/>
          </w:rPr>
          <w:delText>Computación Ubicua</w:delText>
        </w:r>
        <w:r w:rsidDel="00343524">
          <w:rPr>
            <w:b/>
          </w:rPr>
          <w:delText xml:space="preserve">.- </w:delText>
        </w:r>
        <w:r w:rsidDel="00343524">
          <w:delText xml:space="preserve">También dominada </w:delText>
        </w:r>
        <w:r w:rsidR="00DF699D" w:rsidDel="00343524">
          <w:delText>computación pervasiva, es aquella en la que la tecnología se aleja del tradicional computador</w:delText>
        </w:r>
        <w:r w:rsidR="00D30B2C" w:rsidDel="00343524">
          <w:delText xml:space="preserve"> de escritorio</w:delText>
        </w:r>
        <w:r w:rsidR="00DF699D" w:rsidDel="00343524">
          <w:delText xml:space="preserve"> para mezclarse con otros objetos. El objetivo de este paradigma es hacer la tecnología lo más transparente posible para que sea más fácil de utilizar. </w:delText>
        </w:r>
        <w:r w:rsidR="00FC77F6" w:rsidDel="00343524">
          <w:delText>De acuerdo a Mar</w:delText>
        </w:r>
        <w:r w:rsidR="00DF699D" w:rsidDel="00343524">
          <w:delText>k Weiser, líder de</w:delText>
        </w:r>
        <w:r w:rsidR="00FC77F6" w:rsidDel="00343524">
          <w:delText xml:space="preserve"> un grupo de</w:delText>
        </w:r>
        <w:r w:rsidR="00DF699D" w:rsidDel="00343524">
          <w:delText xml:space="preserve"> investigación e</w:delText>
        </w:r>
        <w:r w:rsidR="00FC77F6" w:rsidDel="00343524">
          <w:delText>n</w:delText>
        </w:r>
        <w:r w:rsidR="00DF699D" w:rsidDel="00343524">
          <w:delText xml:space="preserve"> Xerox Parc en los 80: “Las tecnologías más profundas son las que desaparecen. Tejen a sí mismos en el telar de la vida cotidiana hasta que son indistinguibles de la misma.” </w:delText>
        </w:r>
      </w:del>
    </w:p>
    <w:p w14:paraId="4060225A" w14:textId="77777777" w:rsidR="00B47E2A" w:rsidRDefault="00B47E2A" w:rsidP="00B47E2A">
      <w:pPr>
        <w:pStyle w:val="Texto"/>
        <w:ind w:left="1605"/>
      </w:pPr>
    </w:p>
    <w:p w14:paraId="57C93022" w14:textId="77777777" w:rsidR="008D36B4" w:rsidRPr="00880DBE" w:rsidRDefault="008D36B4" w:rsidP="00B47E2A">
      <w:pPr>
        <w:pStyle w:val="Texto"/>
        <w:ind w:left="1605"/>
      </w:pPr>
    </w:p>
    <w:p w14:paraId="0AB0FF49" w14:textId="77777777" w:rsidR="007A7792" w:rsidRDefault="007A7792" w:rsidP="0035744F">
      <w:pPr>
        <w:pStyle w:val="Prrafodelista"/>
        <w:numPr>
          <w:ilvl w:val="2"/>
          <w:numId w:val="1"/>
        </w:numPr>
        <w:spacing w:line="240" w:lineRule="auto"/>
        <w:jc w:val="both"/>
        <w:rPr>
          <w:rFonts w:ascii="Arial" w:eastAsia="Times New Roman" w:hAnsi="Arial" w:cs="Arial"/>
          <w:b/>
          <w:sz w:val="24"/>
          <w:szCs w:val="24"/>
          <w:lang w:eastAsia="es-EC"/>
        </w:rPr>
      </w:pPr>
      <w:r w:rsidRPr="009E0877">
        <w:rPr>
          <w:rFonts w:ascii="Arial" w:eastAsia="Times New Roman" w:hAnsi="Arial" w:cs="Arial"/>
          <w:b/>
          <w:sz w:val="24"/>
          <w:szCs w:val="24"/>
          <w:lang w:eastAsia="es-EC"/>
        </w:rPr>
        <w:t>AMBIENTES COLABORATIVOS</w:t>
      </w:r>
    </w:p>
    <w:p w14:paraId="20A09F5B" w14:textId="75C0120B" w:rsidR="0097147A" w:rsidRDefault="0097147A" w:rsidP="00D30B2C">
      <w:pPr>
        <w:pStyle w:val="Texto"/>
        <w:ind w:left="1416"/>
      </w:pPr>
      <w:r>
        <w:t xml:space="preserve">Para entrar en contexto, </w:t>
      </w:r>
      <w:r w:rsidR="00245653">
        <w:t xml:space="preserve">se revisarán </w:t>
      </w:r>
      <w:r>
        <w:t xml:space="preserve">los paradigmas de interacción </w:t>
      </w:r>
      <w:r w:rsidR="00245653">
        <w:t>que utiliza la solución que se propondrá en los siguientes capítulos</w:t>
      </w:r>
      <w:r>
        <w:t xml:space="preserve">. Luego, </w:t>
      </w:r>
      <w:r w:rsidR="00245653">
        <w:t>se identificarán</w:t>
      </w:r>
      <w:r>
        <w:t xml:space="preserve"> algunos términos utilizados dentro </w:t>
      </w:r>
      <w:r w:rsidR="00245653">
        <w:t>del área de investigación que compete a superficies colaborativas</w:t>
      </w:r>
      <w:r>
        <w:t>.</w:t>
      </w:r>
      <w:ins w:id="146" w:author="Katherine Chiluiza" w:date="2015-03-10T13:43:00Z">
        <w:r w:rsidR="00B5293C">
          <w:t xml:space="preserve"> Características de ambientes colaborativos….  – De la computaci</w:t>
        </w:r>
      </w:ins>
      <w:ins w:id="147" w:author="Katherine Chiluiza" w:date="2015-03-10T13:44:00Z">
        <w:r w:rsidR="00B5293C">
          <w:t xml:space="preserve">ón ubícua estas son las ccc .. </w:t>
        </w:r>
        <w:r w:rsidR="00B5293C">
          <w:lastRenderedPageBreak/>
          <w:t xml:space="preserve">ssss </w:t>
        </w:r>
      </w:ins>
      <w:ins w:id="148" w:author="Katherine Chiluiza" w:date="2015-03-10T13:45:00Z">
        <w:r w:rsidR="00B5293C">
          <w:t>la solución presentada qué características de la computación ubícua toma. ¿???</w:t>
        </w:r>
      </w:ins>
    </w:p>
    <w:p w14:paraId="520A1F22" w14:textId="2C2A2657" w:rsidR="0097147A" w:rsidRDefault="0097147A" w:rsidP="0097147A">
      <w:pPr>
        <w:pStyle w:val="NombreCapitulo"/>
        <w:numPr>
          <w:ilvl w:val="0"/>
          <w:numId w:val="0"/>
        </w:numPr>
        <w:ind w:left="360" w:hanging="360"/>
      </w:pPr>
    </w:p>
    <w:p w14:paraId="30ACFEB6" w14:textId="195A7DB6" w:rsidR="00FC77F6" w:rsidRPr="002C094B" w:rsidRDefault="0097147A" w:rsidP="008640A0">
      <w:pPr>
        <w:spacing w:line="240" w:lineRule="auto"/>
        <w:ind w:left="708" w:firstLine="708"/>
        <w:jc w:val="both"/>
        <w:rPr>
          <w:rFonts w:ascii="Arial" w:eastAsia="Times New Roman" w:hAnsi="Arial" w:cs="Arial"/>
          <w:b/>
          <w:sz w:val="24"/>
          <w:szCs w:val="24"/>
          <w:lang w:eastAsia="es-EC"/>
        </w:rPr>
      </w:pPr>
      <w:r w:rsidRPr="002C094B">
        <w:rPr>
          <w:rFonts w:ascii="Arial" w:eastAsia="Times New Roman" w:hAnsi="Arial" w:cs="Arial"/>
          <w:b/>
          <w:sz w:val="24"/>
          <w:szCs w:val="24"/>
          <w:lang w:eastAsia="es-EC"/>
        </w:rPr>
        <w:t>Computación Ubicua</w:t>
      </w:r>
    </w:p>
    <w:p w14:paraId="7C448103" w14:textId="4C02E78B" w:rsidR="0097147A" w:rsidRDefault="0097147A" w:rsidP="008640A0">
      <w:pPr>
        <w:pStyle w:val="Texto"/>
        <w:ind w:left="1416"/>
      </w:pPr>
      <w:r>
        <w:t xml:space="preserve">El primer paradigma que </w:t>
      </w:r>
      <w:r w:rsidR="00F01F87">
        <w:t xml:space="preserve">ha sido </w:t>
      </w:r>
      <w:r>
        <w:t xml:space="preserve">identificado en el que los ambientes colaborativos se desarrollan es el de la computación ubicua. Con el mejoramiento constante de la tecnología, es posible utilizar nuevos dispositivos para proponer nuevas formas de colaboración. </w:t>
      </w:r>
      <w:r w:rsidR="00637E99">
        <w:t>En u</w:t>
      </w:r>
      <w:r>
        <w:t xml:space="preserve">n escenario de computación ubicua  donde la tecnología se mezcla con el ambiente, se observa a salto de paradigma  de interacción hombre-máquina hacia una interacción humano-humano mediado por un computador </w:t>
      </w:r>
      <w:r>
        <w:fldChar w:fldCharType="begin" w:fldLock="1"/>
      </w:r>
      <w:r w:rsidR="00A548D8">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fldChar w:fldCharType="separate"/>
      </w:r>
      <w:r w:rsidR="00F20552" w:rsidRPr="00F20552">
        <w:rPr>
          <w:noProof/>
        </w:rPr>
        <w:t>[6]</w:t>
      </w:r>
      <w:r>
        <w:fldChar w:fldCharType="end"/>
      </w:r>
      <w:r>
        <w:t xml:space="preserve">. </w:t>
      </w:r>
    </w:p>
    <w:p w14:paraId="19697FDB" w14:textId="77777777" w:rsidR="0097147A" w:rsidRDefault="0097147A" w:rsidP="008640A0">
      <w:pPr>
        <w:pStyle w:val="NombreCapitulo"/>
        <w:numPr>
          <w:ilvl w:val="0"/>
          <w:numId w:val="0"/>
        </w:numPr>
        <w:ind w:left="951" w:hanging="360"/>
      </w:pPr>
    </w:p>
    <w:p w14:paraId="64134EF0" w14:textId="18514EF4" w:rsidR="0097147A" w:rsidRPr="002C094B" w:rsidRDefault="0097147A" w:rsidP="008640A0">
      <w:pPr>
        <w:spacing w:line="240" w:lineRule="auto"/>
        <w:ind w:left="591" w:firstLine="708"/>
        <w:jc w:val="both"/>
        <w:rPr>
          <w:rFonts w:ascii="Arial" w:eastAsia="Times New Roman" w:hAnsi="Arial" w:cs="Arial"/>
          <w:b/>
          <w:sz w:val="24"/>
          <w:szCs w:val="24"/>
          <w:lang w:eastAsia="es-EC"/>
        </w:rPr>
      </w:pPr>
      <w:r w:rsidRPr="002C094B">
        <w:rPr>
          <w:rFonts w:ascii="Arial" w:eastAsia="Times New Roman" w:hAnsi="Arial" w:cs="Arial"/>
          <w:b/>
          <w:sz w:val="24"/>
          <w:szCs w:val="24"/>
          <w:lang w:eastAsia="es-EC"/>
        </w:rPr>
        <w:t>Trabajo cooperativo asistido por computador (CSCW)</w:t>
      </w:r>
      <w:r w:rsidR="008830FF">
        <w:rPr>
          <w:rFonts w:ascii="Arial" w:eastAsia="Times New Roman" w:hAnsi="Arial" w:cs="Arial"/>
          <w:b/>
          <w:sz w:val="24"/>
          <w:szCs w:val="24"/>
          <w:lang w:eastAsia="es-EC"/>
        </w:rPr>
        <w:t xml:space="preserve"> </w:t>
      </w:r>
    </w:p>
    <w:p w14:paraId="5CE4E518" w14:textId="7F0E6D64" w:rsidR="008830FF" w:rsidRDefault="008830FF" w:rsidP="008640A0">
      <w:pPr>
        <w:pStyle w:val="Texto"/>
        <w:ind w:left="1299"/>
      </w:pPr>
      <w:r>
        <w:t>El segundo paradigma que se ha identificado es el paradigma de trabajo cooperativo asistido por computador. CSCW refiere a los fundamentos teóricos y metodologías para el trabajo en equipo y su soporte a través del computador</w:t>
      </w:r>
      <w:r w:rsidR="00D0274D">
        <w:fldChar w:fldCharType="begin" w:fldLock="1"/>
      </w:r>
      <w:r w:rsidR="00D51B0A">
        <w:instrText>ADDIN CSL_CITATION { "citationItems" : [ { "id" : "ITEM-1", "itemData" : { "ISBN" : "3540669841", "abstract" : "The terms groupware and CSCW (computer-supported cooperative work) have received significant attention in computer science and related disciplines for quite some time now. This book is a revised and extended version of the 2nd edition of the German textbook \"Rechnergest\u00fctzte Gruppenarbeit: Eine Einf\u00fchrung in verteilte Anwendungen\". It has two main objectives: first, to outline the meaning of both terms, and second, to point out both the numer ous opportunities for users of groupware and the risks of applying such sys tems. The book intends to introduce an area of distributed systems, namely the computer support of individuals trying to solve a common problem in cooperation with each other but not necessarily having identical work pi aces or working times. Computer-supported cooperative work is an interdisciplinary application domain. It can be viewed as a synergism between the areas of distributed sys tems and (multimedia-) communication on the one hand and between those of information science and socio-organizational theory on the other hand. Thus, the book is meant to help students of aH these disciplines, as weH as users and developers of systems which have communication and cooperation within groups as top priorities.", "author" : [ { "dropping-particle" : "", "family" : "Borghoff", "given" : "Uwe M.", "non-dropping-particle" : "", "parse-names" : false, "suffix" : "" }, { "dropping-particle" : "", "family" : "Schlichter", "given" : "Johann H.", "non-dropping-particle" : "", "parse-names" : false, "suffix" : "" } ], "id" : "ITEM-1", "issued" : { "date-parts" : [ [ "2000" ] ] }, "publisher" : "Springer Science &amp; Business Media", "title" : "Computer-Supported Cooperative Work: Introduction to Distributed Applications", "type" : "book" }, "uris" : [ "http://www.mendeley.com/documents/?uuid=5e2f7f94-8dac-48c4-bce1-71fd1c08e765" ] } ], "mendeley" : { "formattedCitation" : "[19]", "plainTextFormattedCitation" : "[19]", "previouslyFormattedCitation" : "[19]" }, "properties" : { "noteIndex" : 0 }, "schema" : "https://github.com/citation-style-language/schema/raw/master/csl-citation.json" }</w:instrText>
      </w:r>
      <w:r w:rsidR="00D0274D">
        <w:fldChar w:fldCharType="separate"/>
      </w:r>
      <w:r w:rsidR="00CE5F1B" w:rsidRPr="00CE5F1B">
        <w:rPr>
          <w:noProof/>
        </w:rPr>
        <w:t>[19]</w:t>
      </w:r>
      <w:r w:rsidR="00D0274D">
        <w:fldChar w:fldCharType="end"/>
      </w:r>
      <w:r>
        <w:t>.</w:t>
      </w:r>
      <w:r w:rsidR="00E74780">
        <w:t xml:space="preserve"> CSCW no es un área de trabajo nueva, ya en 1991 </w:t>
      </w:r>
      <w:r w:rsidR="00E74780">
        <w:fldChar w:fldCharType="begin" w:fldLock="1"/>
      </w:r>
      <w:r w:rsidR="00D51B0A">
        <w:instrText>ADDIN CSL_CITATION { "citationItems" : [ { "id" : "ITEM-1", "itemData" : { "ISBN" : "0792314468", "abstract" : "Introduces an approach to improved communication between parts of an organization departments within a company, or different companies involved in a single process that combines the principles and applications of group processes with the enabling technologies of computer networking and the associate", "author" : [ { "dropping-particle" : "", "family" : "Wilson", "given" : "Paul", "non-dropping-particle" : "", "parse-names" : false, "suffix" : "" } ], "id" : "ITEM-1", "issued" : { "date-parts" : [ [ "1991" ] ] }, "publisher" : "Springer Science &amp; Business Media", "title" : "Computer Supported Cooperative Work:: An Introduction", "type" : "book" }, "uris" : [ "http://www.mendeley.com/documents/?uuid=ba0d7aff-a3d4-4bff-ad38-282f55e2fbf6" ] } ], "mendeley" : { "formattedCitation" : "[20]", "plainTextFormattedCitation" : "[20]", "previouslyFormattedCitation" : "[20]" }, "properties" : { "noteIndex" : 0 }, "schema" : "https://github.com/citation-style-language/schema/raw/master/csl-citation.json" }</w:instrText>
      </w:r>
      <w:r w:rsidR="00E74780">
        <w:fldChar w:fldCharType="separate"/>
      </w:r>
      <w:r w:rsidR="00CE5F1B" w:rsidRPr="00CE5F1B">
        <w:rPr>
          <w:noProof/>
        </w:rPr>
        <w:t>[20]</w:t>
      </w:r>
      <w:r w:rsidR="00E74780">
        <w:fldChar w:fldCharType="end"/>
      </w:r>
      <w:r w:rsidR="00E74780">
        <w:t xml:space="preserve"> la definía de la siguiente manera: </w:t>
      </w:r>
    </w:p>
    <w:p w14:paraId="2C464CA5" w14:textId="77777777" w:rsidR="00D0274D" w:rsidRDefault="00D0274D" w:rsidP="008640A0">
      <w:pPr>
        <w:pStyle w:val="Texto"/>
        <w:ind w:left="1299"/>
      </w:pPr>
    </w:p>
    <w:p w14:paraId="3F95776C" w14:textId="27259DA2" w:rsidR="0097147A" w:rsidRDefault="00E20783" w:rsidP="008640A0">
      <w:pPr>
        <w:pStyle w:val="Texto"/>
        <w:ind w:left="1892" w:right="339"/>
      </w:pPr>
      <w:r>
        <w:t>“</w:t>
      </w:r>
      <w:r w:rsidR="008830FF">
        <w:t xml:space="preserve">CSCW es un término genérico que combina el entendimiento de la forma en que la gente trabaja </w:t>
      </w:r>
      <w:r w:rsidR="00D0274D">
        <w:t xml:space="preserve">en </w:t>
      </w:r>
      <w:r w:rsidR="00D0274D">
        <w:lastRenderedPageBreak/>
        <w:t>grupo con</w:t>
      </w:r>
      <w:r w:rsidR="008830FF">
        <w:t xml:space="preserve"> </w:t>
      </w:r>
      <w:r w:rsidR="00D0274D">
        <w:t>tecnologías</w:t>
      </w:r>
      <w:r w:rsidR="008830FF">
        <w:t xml:space="preserve"> de apoyo de redes de computadores, y hardware asociado, software, </w:t>
      </w:r>
      <w:r w:rsidR="00D0274D">
        <w:t>servicios</w:t>
      </w:r>
      <w:r w:rsidR="008830FF">
        <w:t xml:space="preserve"> y técnicas.</w:t>
      </w:r>
      <w:r>
        <w:t>”</w:t>
      </w:r>
    </w:p>
    <w:p w14:paraId="4159EDDA" w14:textId="77777777" w:rsidR="004564D1" w:rsidRDefault="004564D1" w:rsidP="008640A0">
      <w:pPr>
        <w:pStyle w:val="Texto"/>
        <w:ind w:left="1299" w:right="339"/>
      </w:pPr>
    </w:p>
    <w:p w14:paraId="1EFF259B" w14:textId="35B58B27" w:rsidR="00E8458E" w:rsidRPr="008830FF" w:rsidRDefault="00E8458E" w:rsidP="008640A0">
      <w:pPr>
        <w:pStyle w:val="Texto"/>
        <w:ind w:left="1299" w:right="339"/>
      </w:pPr>
      <w:r>
        <w:t xml:space="preserve">Además </w:t>
      </w:r>
      <w:r w:rsidR="004564D1">
        <w:t xml:space="preserve">la influencia en la sociología de CSCW no debe ser ignorada. </w:t>
      </w:r>
      <w:r w:rsidR="008640A0">
        <w:t>Puesto que e</w:t>
      </w:r>
      <w:r w:rsidR="004564D1">
        <w:t xml:space="preserve">l trabajo en equipo involucra </w:t>
      </w:r>
      <w:r w:rsidR="008640A0">
        <w:t>personas</w:t>
      </w:r>
      <w:r w:rsidR="004564D1">
        <w:t xml:space="preserve">. Por lo que el comportamiento del ser humano y los roles individuales en los grupos deben ser examinados </w:t>
      </w:r>
      <w:r w:rsidR="00B0138C">
        <w:t>de manera más rigurosa</w:t>
      </w:r>
      <w:r w:rsidR="004564D1">
        <w:fldChar w:fldCharType="begin" w:fldLock="1"/>
      </w:r>
      <w:r w:rsidR="00D51B0A">
        <w:instrText>ADDIN CSL_CITATION { "citationItems" : [ { "id" : "ITEM-1", "itemData" : { "ISBN" : "3540669841", "abstract" : "The terms groupware and CSCW (computer-supported cooperative work) have received significant attention in computer science and related disciplines for quite some time now. This book is a revised and extended version of the 2nd edition of the German textbook \"Rechnergest\u00fctzte Gruppenarbeit: Eine Einf\u00fchrung in verteilte Anwendungen\". It has two main objectives: first, to outline the meaning of both terms, and second, to point out both the numer ous opportunities for users of groupware and the risks of applying such sys tems. The book intends to introduce an area of distributed systems, namely the computer support of individuals trying to solve a common problem in cooperation with each other but not necessarily having identical work pi aces or working times. Computer-supported cooperative work is an interdisciplinary application domain. It can be viewed as a synergism between the areas of distributed sys tems and (multimedia-) communication on the one hand and between those of information science and socio-organizational theory on the other hand. Thus, the book is meant to help students of aH these disciplines, as weH as users and developers of systems which have communication and cooperation within groups as top priorities.", "author" : [ { "dropping-particle" : "", "family" : "Borghoff", "given" : "Uwe M.", "non-dropping-particle" : "", "parse-names" : false, "suffix" : "" }, { "dropping-particle" : "", "family" : "Schlichter", "given" : "Johann H.", "non-dropping-particle" : "", "parse-names" : false, "suffix" : "" } ], "id" : "ITEM-1", "issued" : { "date-parts" : [ [ "2000" ] ] }, "publisher" : "Springer Science &amp; Business Media", "title" : "Computer-Supported Cooperative Work: Introduction to Distributed Applications", "type" : "book" }, "uris" : [ "http://www.mendeley.com/documents/?uuid=5e2f7f94-8dac-48c4-bce1-71fd1c08e765" ] } ], "mendeley" : { "formattedCitation" : "[19]", "plainTextFormattedCitation" : "[19]", "previouslyFormattedCitation" : "[19]" }, "properties" : { "noteIndex" : 0 }, "schema" : "https://github.com/citation-style-language/schema/raw/master/csl-citation.json" }</w:instrText>
      </w:r>
      <w:r w:rsidR="004564D1">
        <w:fldChar w:fldCharType="separate"/>
      </w:r>
      <w:r w:rsidR="00CE5F1B" w:rsidRPr="00CE5F1B">
        <w:rPr>
          <w:noProof/>
        </w:rPr>
        <w:t>[19]</w:t>
      </w:r>
      <w:r w:rsidR="004564D1">
        <w:fldChar w:fldCharType="end"/>
      </w:r>
      <w:r w:rsidR="004564D1">
        <w:t>.</w:t>
      </w:r>
    </w:p>
    <w:p w14:paraId="0C617802" w14:textId="77777777" w:rsidR="004564D1" w:rsidRDefault="004564D1" w:rsidP="008640A0">
      <w:pPr>
        <w:pStyle w:val="Texto"/>
        <w:ind w:left="1416"/>
        <w:rPr>
          <w:b/>
        </w:rPr>
      </w:pPr>
    </w:p>
    <w:p w14:paraId="66FB97C6" w14:textId="024EAAE8" w:rsidR="00F94ABB" w:rsidRDefault="00E8458E" w:rsidP="008640A0">
      <w:pPr>
        <w:pStyle w:val="Texto"/>
        <w:ind w:left="1299"/>
      </w:pPr>
      <w:r>
        <w:rPr>
          <w:b/>
        </w:rPr>
        <w:t>Groupware</w:t>
      </w:r>
    </w:p>
    <w:p w14:paraId="18B649BD" w14:textId="4970C487" w:rsidR="00F21AFA" w:rsidRDefault="00807019" w:rsidP="008640A0">
      <w:pPr>
        <w:pStyle w:val="Texto"/>
        <w:ind w:left="1299"/>
      </w:pPr>
      <w:r>
        <w:t>Un</w:t>
      </w:r>
      <w:r w:rsidR="00F21AFA">
        <w:t xml:space="preserve"> término asociado</w:t>
      </w:r>
      <w:r>
        <w:t xml:space="preserve"> al paradigma CSCW</w:t>
      </w:r>
      <w:r w:rsidR="00F21AFA">
        <w:t xml:space="preserve"> y </w:t>
      </w:r>
      <w:r w:rsidR="009376CF">
        <w:t>generalmente</w:t>
      </w:r>
      <w:r>
        <w:t xml:space="preserve"> confundido </w:t>
      </w:r>
      <w:r w:rsidR="00F21AFA">
        <w:t xml:space="preserve">es </w:t>
      </w:r>
      <w:r w:rsidR="00F21AFA" w:rsidRPr="009376CF">
        <w:rPr>
          <w:i/>
        </w:rPr>
        <w:t>Groupware</w:t>
      </w:r>
      <w:r w:rsidR="00F21AFA">
        <w:t>.</w:t>
      </w:r>
      <w:r w:rsidR="009376CF">
        <w:t xml:space="preserve"> Mientras CSCW agrupa fundamentos </w:t>
      </w:r>
      <w:r w:rsidR="009376CF" w:rsidRPr="00C50E55">
        <w:rPr>
          <w:b/>
          <w:rPrChange w:id="149" w:author="Katherine Chiluiza" w:date="2015-03-10T13:46:00Z">
            <w:rPr/>
          </w:rPrChange>
        </w:rPr>
        <w:t>teóricos y metodologías</w:t>
      </w:r>
      <w:r w:rsidR="009376CF">
        <w:t>, Groupware refiere al software específicamente diseñado para soportar el trabajo en grupo; es decir este el producto resultante de aplicar los conceptos de CSCW.</w:t>
      </w:r>
      <w:ins w:id="150" w:author="Katherine Chiluiza" w:date="2015-03-10T13:47:00Z">
        <w:r w:rsidR="00C50E55">
          <w:t xml:space="preserve"> Qué aspectos teóricos y metodologías específicas usas….</w:t>
        </w:r>
      </w:ins>
    </w:p>
    <w:p w14:paraId="3CFF8B68" w14:textId="44B7A11A" w:rsidR="001F431F" w:rsidRDefault="001F431F" w:rsidP="008640A0">
      <w:pPr>
        <w:pStyle w:val="Texto"/>
        <w:ind w:left="1299"/>
      </w:pPr>
      <w:r>
        <w:t>Este tipo de herramientas, ha permitido trabajar a grupos de personas tanto como en lugares remotos, como en una misma</w:t>
      </w:r>
      <w:r w:rsidR="00D5270A">
        <w:t xml:space="preserve"> locación física. En la tabla </w:t>
      </w:r>
      <w:r w:rsidR="002B3603">
        <w:t>2.</w:t>
      </w:r>
      <w:r w:rsidR="00637E99">
        <w:t>1</w:t>
      </w:r>
      <w:r>
        <w:t xml:space="preserve"> </w:t>
      </w:r>
      <w:r w:rsidR="00A558DE">
        <w:t>se grafica</w:t>
      </w:r>
      <w:r>
        <w:t xml:space="preserve"> una matriz espacio-tiempo en el que se </w:t>
      </w:r>
      <w:r w:rsidR="00A558DE">
        <w:t xml:space="preserve">muestran ejemplos de herramientas </w:t>
      </w:r>
      <w:r w:rsidR="00DE6964">
        <w:t>usada</w:t>
      </w:r>
      <w:r w:rsidR="00A558DE">
        <w:t>s</w:t>
      </w:r>
      <w:r w:rsidR="00DE6964">
        <w:t xml:space="preserve"> </w:t>
      </w:r>
      <w:r w:rsidR="00A558DE">
        <w:lastRenderedPageBreak/>
        <w:t xml:space="preserve">de acuerdo al </w:t>
      </w:r>
      <w:r w:rsidRPr="001F431F">
        <w:rPr>
          <w:i/>
        </w:rPr>
        <w:t>cuándo</w:t>
      </w:r>
      <w:r w:rsidR="00A558DE">
        <w:t xml:space="preserve"> y al</w:t>
      </w:r>
      <w:r>
        <w:t xml:space="preserve"> </w:t>
      </w:r>
      <w:r w:rsidRPr="001F431F">
        <w:rPr>
          <w:i/>
        </w:rPr>
        <w:t>donde</w:t>
      </w:r>
      <w:r w:rsidR="00DE6964">
        <w:t xml:space="preserve"> del desarrollo de</w:t>
      </w:r>
      <w:r>
        <w:t xml:space="preserve"> actividades grupales:</w:t>
      </w:r>
    </w:p>
    <w:p w14:paraId="226742E7" w14:textId="77777777" w:rsidR="001F431F" w:rsidRPr="001F431F" w:rsidRDefault="001F431F" w:rsidP="008640A0">
      <w:pPr>
        <w:pStyle w:val="Texto"/>
        <w:ind w:left="1299"/>
      </w:pPr>
    </w:p>
    <w:tbl>
      <w:tblPr>
        <w:tblStyle w:val="Tablaconcuadrcula"/>
        <w:tblW w:w="7680" w:type="dxa"/>
        <w:tblInd w:w="1299" w:type="dxa"/>
        <w:tblLook w:val="04A0" w:firstRow="1" w:lastRow="0" w:firstColumn="1" w:lastColumn="0" w:noHBand="0" w:noVBand="1"/>
      </w:tblPr>
      <w:tblGrid>
        <w:gridCol w:w="1155"/>
        <w:gridCol w:w="1564"/>
        <w:gridCol w:w="2552"/>
        <w:gridCol w:w="2409"/>
      </w:tblGrid>
      <w:tr w:rsidR="00D5270A" w:rsidDel="00C50E55" w14:paraId="201018E7" w14:textId="685F2938" w:rsidTr="00195342">
        <w:trPr>
          <w:del w:id="151" w:author="Katherine Chiluiza" w:date="2015-03-10T13:46:00Z"/>
        </w:trPr>
        <w:tc>
          <w:tcPr>
            <w:tcW w:w="7680" w:type="dxa"/>
            <w:gridSpan w:val="4"/>
            <w:tcBorders>
              <w:top w:val="nil"/>
              <w:left w:val="nil"/>
              <w:bottom w:val="nil"/>
              <w:right w:val="nil"/>
            </w:tcBorders>
          </w:tcPr>
          <w:p w14:paraId="67E039A3" w14:textId="75195858" w:rsidR="00D5270A" w:rsidRPr="00661A8E" w:rsidDel="00C50E55" w:rsidRDefault="00637E99" w:rsidP="002B3603">
            <w:pPr>
              <w:pStyle w:val="Texto"/>
              <w:ind w:left="0"/>
              <w:rPr>
                <w:del w:id="152" w:author="Katherine Chiluiza" w:date="2015-03-10T13:46:00Z"/>
                <w:sz w:val="20"/>
                <w:szCs w:val="20"/>
              </w:rPr>
            </w:pPr>
            <w:del w:id="153" w:author="Katherine Chiluiza" w:date="2015-03-10T13:46:00Z">
              <w:r w:rsidDel="00C50E55">
                <w:rPr>
                  <w:b/>
                  <w:sz w:val="20"/>
                  <w:szCs w:val="20"/>
                </w:rPr>
                <w:delText xml:space="preserve">Tabla </w:delText>
              </w:r>
              <w:r w:rsidR="002B3603" w:rsidDel="00C50E55">
                <w:rPr>
                  <w:b/>
                  <w:sz w:val="20"/>
                  <w:szCs w:val="20"/>
                </w:rPr>
                <w:delText>2.1</w:delText>
              </w:r>
              <w:r w:rsidR="00D5270A" w:rsidDel="00C50E55">
                <w:rPr>
                  <w:b/>
                  <w:sz w:val="20"/>
                  <w:szCs w:val="20"/>
                </w:rPr>
                <w:delText xml:space="preserve">: </w:delText>
              </w:r>
              <w:r w:rsidR="00D5270A" w:rsidDel="00C50E55">
                <w:rPr>
                  <w:sz w:val="20"/>
                  <w:szCs w:val="20"/>
                </w:rPr>
                <w:delText>Matriz Espacio versus tiempo de aplicaciones CSCW. Fuente:</w:delText>
              </w:r>
              <w:r w:rsidR="00D5270A" w:rsidDel="00C50E55">
                <w:rPr>
                  <w:sz w:val="20"/>
                  <w:szCs w:val="20"/>
                </w:rPr>
                <w:fldChar w:fldCharType="begin" w:fldLock="1"/>
              </w:r>
              <w:r w:rsidR="00D5270A" w:rsidDel="00C50E55">
                <w:rPr>
                  <w:sz w:val="20"/>
                  <w:szCs w:val="20"/>
                </w:rPr>
                <w:delInstrText>ADDIN CSL_CITATION { "citationItems" : [ { "id" : "ITEM-1", "itemData" : { "DOI" : "10.1039/c1cc14592d", "ISBN" : "0130461091", "ISSN" : "1364-548X", "PMID" : "22073391", "abstract" : "Much has changed since the first edition of \"human computer interaction\" was published. Ubiquitous computing and rich sensor-filled environments are finding their way out of the laboratory, not just into movies but also into our workplaces and homes. The computer has broken out of its plastic and glass bounds providing us with networked societies where personal computing devices from mobile phones to smart cards fill our pockets and electronic devices surround us at home and work. The web too has grown from a largely academic network into the hub of business and everyday lives. As the distinctions between the physical and the digital, and between work and leisure start to break down, human-computer interaction is also changing radically.The excitement of these changes is captured in this new edition, which also looks forward to other emerging technologies. However, the book is firmly rooted in strong principles and models independent of the passing technologies of the day: these foundations will be the means by which today s students will understand tomorrow s technology.The third edition of h\"uman computer interaction\" can be used for introductory and advanced courses on HCI, Interaction Design, Usability or Interactive Systems Design. It will also prove an invaluable reference for professionals wishing to design usable computing devices.Accompanying the text is a comprehensive website containing a broad range of material for instructors, students and practitioners, a full text search facility for the book, links to many sites of additional interest and much more: go to www.hcibook.com New to this edition: A revised structure, reflecting the growth of HCI as a discipline, separates out basic material suitable for introductory courses from more detailed models and theories. New chapter on Interaction Design adds material on scenarios and basic navigation design.New chapter on Universal Design, substantially extending the coverage of this material in the book.Updated and extended treatment of socio/contextual issues.Extended and new material on novel interaction, including updated ubicomp material, designing experience, physical sensors and a new chapter on rich interaction.Updated material on the web including dynamic content and WAP.Alan Dix is Professor in the Department of Computing, Lancaster, UK. Janet Finlay is Professor at the School of Computing, Leeds Metropolitan University, UK. Gregory Abowd is Assistant Professor in the College of Computing \u2026", "author" : [ { "dropping-particle" : "", "family" : "Dix", "given" : "Alan", "non-dropping-particle" : "", "parse-names" : false, "suffix" : "" }, { "dropping-particle" : "", "family" : "Finlay", "given" : "Janet", "non-dropping-particle" : "", "parse-names" : false, "suffix" : "" }, { "dropping-particle" : "", "family" : "Abwod", "given" : "Gregory D.", "non-dropping-particle" : "", "parse-names" : false, "suffix" : "" }, { "dropping-particle" : "", "family" : "Beale", "given" : "Russell", "non-dropping-particle" : "", "parse-names" : false, "suffix" : "" } ], "edition" : "3rd Editio", "id" : "ITEM-1", "issued" : { "date-parts" : [ [ "2004" ] ] }, "publisher" : "Pearson", "title" : "Human Computer Interaction", "type" : "book" }, "uris" : [ "http://www.mendeley.com/documents/?uuid=ccdb53b1-94b8-4327-991c-63f9b7f989c8" ] } ], "mendeley" : { "formattedCitation" : "[18]", "plainTextFormattedCitation" : "[18]", "previouslyFormattedCitation" : "[18]" }, "properties" : { "noteIndex" : 0 }, "schema" : "https://github.com/citation-style-language/schema/raw/master/csl-citation.json" }</w:delInstrText>
              </w:r>
              <w:r w:rsidR="00D5270A" w:rsidDel="00C50E55">
                <w:rPr>
                  <w:sz w:val="20"/>
                  <w:szCs w:val="20"/>
                </w:rPr>
                <w:fldChar w:fldCharType="separate"/>
              </w:r>
              <w:r w:rsidR="00D5270A" w:rsidRPr="00CE5F1B" w:rsidDel="00C50E55">
                <w:rPr>
                  <w:noProof/>
                  <w:sz w:val="20"/>
                  <w:szCs w:val="20"/>
                </w:rPr>
                <w:delText>[18]</w:delText>
              </w:r>
              <w:r w:rsidR="00D5270A" w:rsidDel="00C50E55">
                <w:rPr>
                  <w:sz w:val="20"/>
                  <w:szCs w:val="20"/>
                </w:rPr>
                <w:fldChar w:fldCharType="end"/>
              </w:r>
            </w:del>
          </w:p>
        </w:tc>
      </w:tr>
      <w:tr w:rsidR="00363BD2" w:rsidDel="00C50E55" w14:paraId="0645E74E" w14:textId="3AC5E5FD" w:rsidTr="008640A0">
        <w:trPr>
          <w:del w:id="154" w:author="Katherine Chiluiza" w:date="2015-03-10T13:46:00Z"/>
        </w:trPr>
        <w:tc>
          <w:tcPr>
            <w:tcW w:w="1155" w:type="dxa"/>
            <w:tcBorders>
              <w:top w:val="nil"/>
              <w:left w:val="nil"/>
              <w:bottom w:val="nil"/>
              <w:right w:val="nil"/>
            </w:tcBorders>
          </w:tcPr>
          <w:p w14:paraId="0FDDE060" w14:textId="25BD2FEC" w:rsidR="00363BD2" w:rsidRPr="00661A8E" w:rsidDel="00C50E55" w:rsidRDefault="00363BD2" w:rsidP="00B0138C">
            <w:pPr>
              <w:pStyle w:val="Texto"/>
              <w:ind w:left="0"/>
              <w:rPr>
                <w:del w:id="155" w:author="Katherine Chiluiza" w:date="2015-03-10T13:46:00Z"/>
                <w:sz w:val="20"/>
                <w:szCs w:val="20"/>
              </w:rPr>
            </w:pPr>
          </w:p>
        </w:tc>
        <w:tc>
          <w:tcPr>
            <w:tcW w:w="1564" w:type="dxa"/>
            <w:tcBorders>
              <w:top w:val="nil"/>
              <w:left w:val="nil"/>
              <w:bottom w:val="nil"/>
              <w:right w:val="nil"/>
            </w:tcBorders>
            <w:shd w:val="clear" w:color="auto" w:fill="FFFFFF" w:themeFill="background1"/>
            <w:vAlign w:val="center"/>
          </w:tcPr>
          <w:p w14:paraId="09D551FA" w14:textId="65E43DC2" w:rsidR="00363BD2" w:rsidRPr="00661A8E" w:rsidDel="00C50E55" w:rsidRDefault="00363BD2" w:rsidP="001F431F">
            <w:pPr>
              <w:pStyle w:val="Texto"/>
              <w:ind w:left="0"/>
              <w:jc w:val="center"/>
              <w:rPr>
                <w:del w:id="156" w:author="Katherine Chiluiza" w:date="2015-03-10T13:46:00Z"/>
                <w:sz w:val="20"/>
                <w:szCs w:val="20"/>
              </w:rPr>
            </w:pPr>
          </w:p>
        </w:tc>
        <w:tc>
          <w:tcPr>
            <w:tcW w:w="4961" w:type="dxa"/>
            <w:gridSpan w:val="2"/>
            <w:tcBorders>
              <w:top w:val="nil"/>
              <w:left w:val="nil"/>
              <w:bottom w:val="nil"/>
              <w:right w:val="nil"/>
            </w:tcBorders>
            <w:shd w:val="clear" w:color="auto" w:fill="D0CECE" w:themeFill="background2" w:themeFillShade="E6"/>
            <w:vAlign w:val="center"/>
          </w:tcPr>
          <w:p w14:paraId="74C009D3" w14:textId="00223131" w:rsidR="00363BD2" w:rsidRPr="00661A8E" w:rsidDel="00C50E55" w:rsidRDefault="00363BD2" w:rsidP="001F431F">
            <w:pPr>
              <w:pStyle w:val="Texto"/>
              <w:ind w:left="0"/>
              <w:jc w:val="center"/>
              <w:rPr>
                <w:del w:id="157" w:author="Katherine Chiluiza" w:date="2015-03-10T13:46:00Z"/>
                <w:sz w:val="20"/>
                <w:szCs w:val="20"/>
              </w:rPr>
            </w:pPr>
            <w:del w:id="158" w:author="Katherine Chiluiza" w:date="2015-03-10T13:46:00Z">
              <w:r w:rsidRPr="00661A8E" w:rsidDel="00C50E55">
                <w:rPr>
                  <w:sz w:val="20"/>
                  <w:szCs w:val="20"/>
                </w:rPr>
                <w:delText>Tiempo</w:delText>
              </w:r>
            </w:del>
          </w:p>
        </w:tc>
      </w:tr>
      <w:tr w:rsidR="001F431F" w:rsidDel="00C50E55" w14:paraId="032374BF" w14:textId="330D2B26" w:rsidTr="008640A0">
        <w:trPr>
          <w:del w:id="159" w:author="Katherine Chiluiza" w:date="2015-03-10T13:46:00Z"/>
        </w:trPr>
        <w:tc>
          <w:tcPr>
            <w:tcW w:w="1155" w:type="dxa"/>
            <w:tcBorders>
              <w:top w:val="nil"/>
              <w:left w:val="nil"/>
              <w:bottom w:val="nil"/>
              <w:right w:val="nil"/>
            </w:tcBorders>
            <w:shd w:val="clear" w:color="auto" w:fill="FFFFFF" w:themeFill="background1"/>
            <w:vAlign w:val="center"/>
          </w:tcPr>
          <w:p w14:paraId="5D70E4DD" w14:textId="5514F5CC" w:rsidR="001F431F" w:rsidRPr="00661A8E" w:rsidDel="00C50E55" w:rsidRDefault="001F431F" w:rsidP="001F431F">
            <w:pPr>
              <w:pStyle w:val="Texto"/>
              <w:ind w:left="0"/>
              <w:jc w:val="center"/>
              <w:rPr>
                <w:del w:id="160" w:author="Katherine Chiluiza" w:date="2015-03-10T13:46:00Z"/>
                <w:sz w:val="20"/>
                <w:szCs w:val="20"/>
              </w:rPr>
            </w:pPr>
          </w:p>
        </w:tc>
        <w:tc>
          <w:tcPr>
            <w:tcW w:w="1564" w:type="dxa"/>
            <w:tcBorders>
              <w:top w:val="nil"/>
              <w:left w:val="nil"/>
              <w:bottom w:val="nil"/>
              <w:right w:val="nil"/>
            </w:tcBorders>
            <w:shd w:val="clear" w:color="auto" w:fill="FFFFFF" w:themeFill="background1"/>
          </w:tcPr>
          <w:p w14:paraId="42C7545B" w14:textId="20268800" w:rsidR="001F431F" w:rsidRPr="00661A8E" w:rsidDel="00C50E55" w:rsidRDefault="001F431F" w:rsidP="00DE6964">
            <w:pPr>
              <w:pStyle w:val="Texto"/>
              <w:ind w:left="0"/>
              <w:jc w:val="center"/>
              <w:rPr>
                <w:del w:id="161" w:author="Katherine Chiluiza" w:date="2015-03-10T13:46:00Z"/>
                <w:sz w:val="20"/>
                <w:szCs w:val="20"/>
              </w:rPr>
            </w:pPr>
          </w:p>
        </w:tc>
        <w:tc>
          <w:tcPr>
            <w:tcW w:w="2552" w:type="dxa"/>
            <w:tcBorders>
              <w:top w:val="nil"/>
              <w:left w:val="nil"/>
              <w:bottom w:val="single" w:sz="4" w:space="0" w:color="auto"/>
              <w:right w:val="single" w:sz="4" w:space="0" w:color="auto"/>
            </w:tcBorders>
            <w:shd w:val="clear" w:color="auto" w:fill="D0CECE" w:themeFill="background2" w:themeFillShade="E6"/>
          </w:tcPr>
          <w:p w14:paraId="73FC09A9" w14:textId="7C07D131" w:rsidR="001F431F" w:rsidRPr="00661A8E" w:rsidDel="00C50E55" w:rsidRDefault="00363BD2" w:rsidP="00363BD2">
            <w:pPr>
              <w:pStyle w:val="Texto"/>
              <w:ind w:left="0"/>
              <w:jc w:val="center"/>
              <w:rPr>
                <w:del w:id="162" w:author="Katherine Chiluiza" w:date="2015-03-10T13:46:00Z"/>
                <w:sz w:val="20"/>
                <w:szCs w:val="20"/>
              </w:rPr>
            </w:pPr>
            <w:del w:id="163" w:author="Katherine Chiluiza" w:date="2015-03-10T13:46:00Z">
              <w:r w:rsidRPr="00661A8E" w:rsidDel="00C50E55">
                <w:rPr>
                  <w:sz w:val="20"/>
                  <w:szCs w:val="20"/>
                </w:rPr>
                <w:delText>Mismo tiempo</w:delText>
              </w:r>
              <w:r w:rsidRPr="00661A8E" w:rsidDel="00C50E55">
                <w:rPr>
                  <w:sz w:val="20"/>
                  <w:szCs w:val="20"/>
                </w:rPr>
                <w:br/>
                <w:delText>(Síncrono)</w:delText>
              </w:r>
            </w:del>
          </w:p>
        </w:tc>
        <w:tc>
          <w:tcPr>
            <w:tcW w:w="2409" w:type="dxa"/>
            <w:tcBorders>
              <w:top w:val="nil"/>
              <w:left w:val="single" w:sz="4" w:space="0" w:color="auto"/>
              <w:bottom w:val="single" w:sz="4" w:space="0" w:color="auto"/>
              <w:right w:val="nil"/>
            </w:tcBorders>
            <w:shd w:val="clear" w:color="auto" w:fill="D0CECE" w:themeFill="background2" w:themeFillShade="E6"/>
          </w:tcPr>
          <w:p w14:paraId="270B9A19" w14:textId="0E38C5E9" w:rsidR="001F431F" w:rsidRPr="00661A8E" w:rsidDel="00C50E55" w:rsidRDefault="00363BD2" w:rsidP="00363BD2">
            <w:pPr>
              <w:pStyle w:val="Texto"/>
              <w:ind w:left="0"/>
              <w:jc w:val="center"/>
              <w:rPr>
                <w:del w:id="164" w:author="Katherine Chiluiza" w:date="2015-03-10T13:46:00Z"/>
                <w:sz w:val="20"/>
                <w:szCs w:val="20"/>
              </w:rPr>
            </w:pPr>
            <w:del w:id="165" w:author="Katherine Chiluiza" w:date="2015-03-10T13:46:00Z">
              <w:r w:rsidRPr="00661A8E" w:rsidDel="00C50E55">
                <w:rPr>
                  <w:sz w:val="20"/>
                  <w:szCs w:val="20"/>
                </w:rPr>
                <w:delText>Diferente tiempo</w:delText>
              </w:r>
              <w:r w:rsidRPr="00661A8E" w:rsidDel="00C50E55">
                <w:rPr>
                  <w:sz w:val="20"/>
                  <w:szCs w:val="20"/>
                </w:rPr>
                <w:br/>
                <w:delText>Asíncrono</w:delText>
              </w:r>
            </w:del>
          </w:p>
        </w:tc>
      </w:tr>
      <w:tr w:rsidR="00DE6964" w:rsidRPr="00363BD2" w:rsidDel="00C50E55" w14:paraId="4A36F270" w14:textId="4A847837" w:rsidTr="008640A0">
        <w:trPr>
          <w:del w:id="166" w:author="Katherine Chiluiza" w:date="2015-03-10T13:46:00Z"/>
        </w:trPr>
        <w:tc>
          <w:tcPr>
            <w:tcW w:w="1155" w:type="dxa"/>
            <w:vMerge w:val="restart"/>
            <w:tcBorders>
              <w:top w:val="nil"/>
              <w:left w:val="nil"/>
              <w:right w:val="nil"/>
            </w:tcBorders>
            <w:shd w:val="clear" w:color="auto" w:fill="E7E6E6" w:themeFill="background2"/>
            <w:vAlign w:val="center"/>
          </w:tcPr>
          <w:p w14:paraId="23E7071F" w14:textId="1B3D30CA" w:rsidR="00DE6964" w:rsidRPr="00661A8E" w:rsidDel="00C50E55" w:rsidRDefault="00DE6964" w:rsidP="00DE6964">
            <w:pPr>
              <w:pStyle w:val="Texto"/>
              <w:ind w:left="0"/>
              <w:jc w:val="center"/>
              <w:rPr>
                <w:del w:id="167" w:author="Katherine Chiluiza" w:date="2015-03-10T13:46:00Z"/>
                <w:sz w:val="20"/>
                <w:szCs w:val="20"/>
              </w:rPr>
            </w:pPr>
            <w:del w:id="168" w:author="Katherine Chiluiza" w:date="2015-03-10T13:46:00Z">
              <w:r w:rsidRPr="00661A8E" w:rsidDel="00C50E55">
                <w:rPr>
                  <w:sz w:val="20"/>
                  <w:szCs w:val="20"/>
                </w:rPr>
                <w:delText>Espacio</w:delText>
              </w:r>
            </w:del>
          </w:p>
        </w:tc>
        <w:tc>
          <w:tcPr>
            <w:tcW w:w="1564" w:type="dxa"/>
            <w:tcBorders>
              <w:top w:val="nil"/>
              <w:left w:val="nil"/>
              <w:bottom w:val="single" w:sz="4" w:space="0" w:color="auto"/>
              <w:right w:val="single" w:sz="4" w:space="0" w:color="auto"/>
            </w:tcBorders>
            <w:shd w:val="clear" w:color="auto" w:fill="E7E6E6" w:themeFill="background2"/>
          </w:tcPr>
          <w:p w14:paraId="024277B1" w14:textId="15858303" w:rsidR="00DE6964" w:rsidRPr="00661A8E" w:rsidDel="00C50E55" w:rsidRDefault="00DE6964" w:rsidP="00363BD2">
            <w:pPr>
              <w:pStyle w:val="Texto"/>
              <w:ind w:left="0"/>
              <w:jc w:val="right"/>
              <w:rPr>
                <w:del w:id="169" w:author="Katherine Chiluiza" w:date="2015-03-10T13:46:00Z"/>
                <w:sz w:val="20"/>
                <w:szCs w:val="20"/>
              </w:rPr>
            </w:pPr>
            <w:del w:id="170" w:author="Katherine Chiluiza" w:date="2015-03-10T13:46:00Z">
              <w:r w:rsidRPr="00661A8E" w:rsidDel="00C50E55">
                <w:rPr>
                  <w:sz w:val="20"/>
                  <w:szCs w:val="20"/>
                </w:rPr>
                <w:delText>Mismo lugar</w:delText>
              </w:r>
            </w:del>
          </w:p>
        </w:tc>
        <w:tc>
          <w:tcPr>
            <w:tcW w:w="2552" w:type="dxa"/>
            <w:tcBorders>
              <w:top w:val="nil"/>
              <w:left w:val="single" w:sz="4" w:space="0" w:color="auto"/>
              <w:bottom w:val="single" w:sz="4" w:space="0" w:color="auto"/>
              <w:right w:val="single" w:sz="4" w:space="0" w:color="auto"/>
            </w:tcBorders>
            <w:vAlign w:val="center"/>
          </w:tcPr>
          <w:p w14:paraId="4AF66C89" w14:textId="40A2FBA3" w:rsidR="00DE6964" w:rsidRPr="00661A8E" w:rsidDel="00C50E55" w:rsidRDefault="00DE6964" w:rsidP="00066B19">
            <w:pPr>
              <w:pStyle w:val="Texto"/>
              <w:ind w:left="0"/>
              <w:jc w:val="center"/>
              <w:rPr>
                <w:del w:id="171" w:author="Katherine Chiluiza" w:date="2015-03-10T13:46:00Z"/>
                <w:sz w:val="20"/>
                <w:szCs w:val="20"/>
              </w:rPr>
            </w:pPr>
            <w:del w:id="172" w:author="Katherine Chiluiza" w:date="2015-03-10T13:46:00Z">
              <w:r w:rsidRPr="00661A8E" w:rsidDel="00C50E55">
                <w:rPr>
                  <w:sz w:val="20"/>
                  <w:szCs w:val="20"/>
                </w:rPr>
                <w:delText>Cara a cara</w:delText>
              </w:r>
              <w:r w:rsidRPr="00661A8E" w:rsidDel="00C50E55">
                <w:rPr>
                  <w:sz w:val="20"/>
                  <w:szCs w:val="20"/>
                </w:rPr>
                <w:br/>
              </w:r>
              <w:r w:rsidR="00066B19" w:rsidRPr="00661A8E" w:rsidDel="00C50E55">
                <w:rPr>
                  <w:sz w:val="20"/>
                  <w:szCs w:val="20"/>
                </w:rPr>
                <w:delText>pizarras electrónicas</w:delText>
              </w:r>
              <w:r w:rsidRPr="00661A8E" w:rsidDel="00C50E55">
                <w:rPr>
                  <w:sz w:val="20"/>
                  <w:szCs w:val="20"/>
                </w:rPr>
                <w:delText>, mesas</w:delText>
              </w:r>
              <w:r w:rsidR="00066B19" w:rsidRPr="00661A8E" w:rsidDel="00C50E55">
                <w:rPr>
                  <w:sz w:val="20"/>
                  <w:szCs w:val="20"/>
                </w:rPr>
                <w:delText xml:space="preserve"> (tabletops)</w:delText>
              </w:r>
              <w:r w:rsidR="00A33543" w:rsidRPr="00661A8E" w:rsidDel="00C50E55">
                <w:rPr>
                  <w:sz w:val="20"/>
                  <w:szCs w:val="20"/>
                </w:rPr>
                <w:delText xml:space="preserve"> </w:delText>
              </w:r>
            </w:del>
          </w:p>
        </w:tc>
        <w:tc>
          <w:tcPr>
            <w:tcW w:w="2409" w:type="dxa"/>
            <w:tcBorders>
              <w:top w:val="single" w:sz="4" w:space="0" w:color="auto"/>
              <w:left w:val="single" w:sz="4" w:space="0" w:color="auto"/>
              <w:bottom w:val="single" w:sz="4" w:space="0" w:color="auto"/>
              <w:right w:val="single" w:sz="4" w:space="0" w:color="auto"/>
            </w:tcBorders>
            <w:vAlign w:val="center"/>
          </w:tcPr>
          <w:p w14:paraId="6AAEAD30" w14:textId="6B9EEA03" w:rsidR="00DE6964" w:rsidRPr="00661A8E" w:rsidDel="00C50E55" w:rsidRDefault="00DE6964" w:rsidP="00A33543">
            <w:pPr>
              <w:pStyle w:val="Texto"/>
              <w:ind w:left="0"/>
              <w:jc w:val="center"/>
              <w:rPr>
                <w:del w:id="173" w:author="Katherine Chiluiza" w:date="2015-03-10T13:46:00Z"/>
                <w:sz w:val="20"/>
                <w:szCs w:val="20"/>
              </w:rPr>
            </w:pPr>
            <w:del w:id="174" w:author="Katherine Chiluiza" w:date="2015-03-10T13:46:00Z">
              <w:r w:rsidRPr="00661A8E" w:rsidDel="00C50E55">
                <w:rPr>
                  <w:sz w:val="20"/>
                  <w:szCs w:val="20"/>
                </w:rPr>
                <w:delText>Post-it</w:delText>
              </w:r>
              <w:r w:rsidRPr="00661A8E" w:rsidDel="00C50E55">
                <w:rPr>
                  <w:sz w:val="20"/>
                  <w:szCs w:val="20"/>
                </w:rPr>
                <w:br/>
              </w:r>
              <w:r w:rsidR="00A33543" w:rsidRPr="00661A8E" w:rsidDel="00C50E55">
                <w:rPr>
                  <w:sz w:val="20"/>
                  <w:szCs w:val="20"/>
                </w:rPr>
                <w:delText>Otras herramientas</w:delText>
              </w:r>
            </w:del>
          </w:p>
        </w:tc>
      </w:tr>
      <w:tr w:rsidR="00DE6964" w:rsidDel="00C50E55" w14:paraId="663A8D40" w14:textId="650CCA04" w:rsidTr="008640A0">
        <w:trPr>
          <w:del w:id="175" w:author="Katherine Chiluiza" w:date="2015-03-10T13:46:00Z"/>
        </w:trPr>
        <w:tc>
          <w:tcPr>
            <w:tcW w:w="1155" w:type="dxa"/>
            <w:vMerge/>
            <w:tcBorders>
              <w:left w:val="nil"/>
              <w:bottom w:val="nil"/>
              <w:right w:val="nil"/>
            </w:tcBorders>
            <w:shd w:val="clear" w:color="auto" w:fill="E7E6E6" w:themeFill="background2"/>
          </w:tcPr>
          <w:p w14:paraId="219F132C" w14:textId="5704AB06" w:rsidR="00DE6964" w:rsidRPr="00661A8E" w:rsidDel="00C50E55" w:rsidRDefault="00DE6964" w:rsidP="00B0138C">
            <w:pPr>
              <w:pStyle w:val="Texto"/>
              <w:ind w:left="0"/>
              <w:rPr>
                <w:del w:id="176" w:author="Katherine Chiluiza" w:date="2015-03-10T13:46:00Z"/>
                <w:sz w:val="20"/>
                <w:szCs w:val="20"/>
              </w:rPr>
            </w:pPr>
          </w:p>
        </w:tc>
        <w:tc>
          <w:tcPr>
            <w:tcW w:w="1564" w:type="dxa"/>
            <w:tcBorders>
              <w:top w:val="single" w:sz="4" w:space="0" w:color="auto"/>
              <w:left w:val="nil"/>
              <w:bottom w:val="nil"/>
              <w:right w:val="single" w:sz="4" w:space="0" w:color="auto"/>
            </w:tcBorders>
            <w:shd w:val="clear" w:color="auto" w:fill="E7E6E6" w:themeFill="background2"/>
          </w:tcPr>
          <w:p w14:paraId="6EAF4C15" w14:textId="6921E53C" w:rsidR="00DE6964" w:rsidRPr="00661A8E" w:rsidDel="00C50E55" w:rsidRDefault="00DE6964" w:rsidP="00363BD2">
            <w:pPr>
              <w:pStyle w:val="Texto"/>
              <w:ind w:left="0"/>
              <w:jc w:val="right"/>
              <w:rPr>
                <w:del w:id="177" w:author="Katherine Chiluiza" w:date="2015-03-10T13:46:00Z"/>
                <w:sz w:val="20"/>
                <w:szCs w:val="20"/>
              </w:rPr>
            </w:pPr>
            <w:del w:id="178" w:author="Katherine Chiluiza" w:date="2015-03-10T13:46:00Z">
              <w:r w:rsidRPr="00661A8E" w:rsidDel="00C50E55">
                <w:rPr>
                  <w:sz w:val="20"/>
                  <w:szCs w:val="20"/>
                </w:rPr>
                <w:delText>Diferente lugar</w:delText>
              </w:r>
              <w:r w:rsidRPr="00661A8E" w:rsidDel="00C50E55">
                <w:rPr>
                  <w:sz w:val="20"/>
                  <w:szCs w:val="20"/>
                </w:rPr>
                <w:br/>
                <w:delText>Remoto</w:delText>
              </w:r>
            </w:del>
          </w:p>
        </w:tc>
        <w:tc>
          <w:tcPr>
            <w:tcW w:w="2552" w:type="dxa"/>
            <w:tcBorders>
              <w:top w:val="single" w:sz="4" w:space="0" w:color="auto"/>
              <w:left w:val="single" w:sz="4" w:space="0" w:color="auto"/>
              <w:bottom w:val="single" w:sz="4" w:space="0" w:color="auto"/>
              <w:right w:val="single" w:sz="4" w:space="0" w:color="auto"/>
            </w:tcBorders>
            <w:vAlign w:val="center"/>
          </w:tcPr>
          <w:p w14:paraId="5606BE4F" w14:textId="546429C1" w:rsidR="00DE6964" w:rsidRPr="00661A8E" w:rsidDel="00C50E55" w:rsidRDefault="00DE6964" w:rsidP="00DE6964">
            <w:pPr>
              <w:pStyle w:val="Texto"/>
              <w:ind w:left="0"/>
              <w:jc w:val="center"/>
              <w:rPr>
                <w:del w:id="179" w:author="Katherine Chiluiza" w:date="2015-03-10T13:46:00Z"/>
                <w:sz w:val="20"/>
                <w:szCs w:val="20"/>
              </w:rPr>
            </w:pPr>
            <w:del w:id="180" w:author="Katherine Chiluiza" w:date="2015-03-10T13:46:00Z">
              <w:r w:rsidRPr="00661A8E" w:rsidDel="00C50E55">
                <w:rPr>
                  <w:sz w:val="20"/>
                  <w:szCs w:val="20"/>
                </w:rPr>
                <w:delText>Video-llamada</w:delText>
              </w:r>
            </w:del>
          </w:p>
        </w:tc>
        <w:tc>
          <w:tcPr>
            <w:tcW w:w="2409" w:type="dxa"/>
            <w:tcBorders>
              <w:top w:val="single" w:sz="4" w:space="0" w:color="auto"/>
              <w:left w:val="single" w:sz="4" w:space="0" w:color="auto"/>
              <w:bottom w:val="single" w:sz="4" w:space="0" w:color="auto"/>
              <w:right w:val="single" w:sz="4" w:space="0" w:color="auto"/>
            </w:tcBorders>
            <w:vAlign w:val="center"/>
          </w:tcPr>
          <w:p w14:paraId="5BBFC021" w14:textId="16FC3869" w:rsidR="00DE6964" w:rsidRPr="00661A8E" w:rsidDel="00C50E55" w:rsidRDefault="00A33543" w:rsidP="00DE6964">
            <w:pPr>
              <w:pStyle w:val="Texto"/>
              <w:ind w:left="0"/>
              <w:jc w:val="center"/>
              <w:rPr>
                <w:del w:id="181" w:author="Katherine Chiluiza" w:date="2015-03-10T13:46:00Z"/>
                <w:sz w:val="20"/>
                <w:szCs w:val="20"/>
              </w:rPr>
            </w:pPr>
            <w:del w:id="182" w:author="Katherine Chiluiza" w:date="2015-03-10T13:46:00Z">
              <w:r w:rsidRPr="00661A8E" w:rsidDel="00C50E55">
                <w:rPr>
                  <w:sz w:val="20"/>
                  <w:szCs w:val="20"/>
                </w:rPr>
                <w:delText xml:space="preserve">Correo </w:delText>
              </w:r>
              <w:r w:rsidR="00661A8E" w:rsidRPr="00661A8E" w:rsidDel="00C50E55">
                <w:rPr>
                  <w:sz w:val="20"/>
                  <w:szCs w:val="20"/>
                </w:rPr>
                <w:delText>Electrónico</w:delText>
              </w:r>
            </w:del>
          </w:p>
        </w:tc>
      </w:tr>
      <w:tr w:rsidR="00DE6964" w14:paraId="473F4B42" w14:textId="77777777" w:rsidTr="008640A0">
        <w:tc>
          <w:tcPr>
            <w:tcW w:w="7680" w:type="dxa"/>
            <w:gridSpan w:val="4"/>
            <w:tcBorders>
              <w:top w:val="nil"/>
              <w:left w:val="nil"/>
              <w:bottom w:val="nil"/>
              <w:right w:val="nil"/>
            </w:tcBorders>
            <w:shd w:val="clear" w:color="auto" w:fill="FFFFFF" w:themeFill="background1"/>
          </w:tcPr>
          <w:p w14:paraId="6823FA1E" w14:textId="6CF50235" w:rsidR="00DE6964" w:rsidRDefault="00DE6964" w:rsidP="00DE6964">
            <w:pPr>
              <w:pStyle w:val="Texto"/>
              <w:tabs>
                <w:tab w:val="left" w:pos="4875"/>
              </w:tabs>
              <w:ind w:left="0"/>
              <w:jc w:val="left"/>
              <w:rPr>
                <w:sz w:val="20"/>
                <w:szCs w:val="20"/>
              </w:rPr>
            </w:pPr>
            <w:r>
              <w:rPr>
                <w:sz w:val="20"/>
                <w:szCs w:val="20"/>
              </w:rPr>
              <w:tab/>
            </w:r>
          </w:p>
        </w:tc>
      </w:tr>
      <w:tr w:rsidR="00DE6964" w14:paraId="3967BBEA" w14:textId="77777777" w:rsidTr="008640A0">
        <w:tc>
          <w:tcPr>
            <w:tcW w:w="7680" w:type="dxa"/>
            <w:gridSpan w:val="4"/>
            <w:tcBorders>
              <w:top w:val="nil"/>
              <w:left w:val="nil"/>
              <w:bottom w:val="nil"/>
              <w:right w:val="nil"/>
            </w:tcBorders>
            <w:shd w:val="clear" w:color="auto" w:fill="FFFFFF" w:themeFill="background1"/>
          </w:tcPr>
          <w:p w14:paraId="4CD8EF78" w14:textId="77777777" w:rsidR="00DE6964" w:rsidRDefault="00DE6964" w:rsidP="00DE6964">
            <w:pPr>
              <w:pStyle w:val="Texto"/>
              <w:tabs>
                <w:tab w:val="left" w:pos="4875"/>
              </w:tabs>
              <w:ind w:left="0"/>
              <w:jc w:val="left"/>
              <w:rPr>
                <w:sz w:val="20"/>
                <w:szCs w:val="20"/>
              </w:rPr>
            </w:pPr>
          </w:p>
        </w:tc>
      </w:tr>
    </w:tbl>
    <w:p w14:paraId="21E6F373" w14:textId="77777777" w:rsidR="001F431F" w:rsidRDefault="001F431F" w:rsidP="008640A0">
      <w:pPr>
        <w:pStyle w:val="Texto"/>
        <w:ind w:left="1299"/>
      </w:pPr>
    </w:p>
    <w:p w14:paraId="433E3862" w14:textId="57F7CDBA" w:rsidR="007A7792" w:rsidRDefault="007A7792" w:rsidP="0035744F">
      <w:pPr>
        <w:pStyle w:val="Prrafodelista"/>
        <w:numPr>
          <w:ilvl w:val="3"/>
          <w:numId w:val="1"/>
        </w:numPr>
        <w:spacing w:line="240" w:lineRule="auto"/>
        <w:jc w:val="both"/>
        <w:rPr>
          <w:rFonts w:ascii="Arial" w:eastAsia="Times New Roman" w:hAnsi="Arial" w:cs="Arial"/>
          <w:b/>
          <w:sz w:val="24"/>
          <w:szCs w:val="24"/>
          <w:lang w:eastAsia="es-EC"/>
        </w:rPr>
      </w:pPr>
      <w:r w:rsidRPr="008A6E9C">
        <w:rPr>
          <w:rFonts w:ascii="Arial" w:eastAsia="Times New Roman" w:hAnsi="Arial" w:cs="Arial"/>
          <w:b/>
          <w:sz w:val="24"/>
          <w:szCs w:val="24"/>
          <w:lang w:eastAsia="es-EC"/>
        </w:rPr>
        <w:t>SUPERFICIES MULTITÁCTILES</w:t>
      </w:r>
    </w:p>
    <w:p w14:paraId="1B7D0EDF" w14:textId="77777777" w:rsidR="008F6B75" w:rsidRPr="008A6E9C" w:rsidRDefault="008F6B75" w:rsidP="008F6B75">
      <w:pPr>
        <w:pStyle w:val="Prrafodelista"/>
        <w:spacing w:line="240" w:lineRule="auto"/>
        <w:ind w:left="1224"/>
        <w:jc w:val="both"/>
        <w:rPr>
          <w:rFonts w:ascii="Arial" w:eastAsia="Times New Roman" w:hAnsi="Arial" w:cs="Arial"/>
          <w:b/>
          <w:sz w:val="24"/>
          <w:szCs w:val="24"/>
          <w:lang w:eastAsia="es-EC"/>
        </w:rPr>
      </w:pPr>
    </w:p>
    <w:p w14:paraId="793AA6FF" w14:textId="100E9AE7" w:rsidR="00C50E55" w:rsidRDefault="00C50E55" w:rsidP="00F0716B">
      <w:pPr>
        <w:pStyle w:val="Texto"/>
        <w:ind w:left="2124"/>
        <w:rPr>
          <w:ins w:id="183" w:author="Katherine Chiluiza" w:date="2015-03-10T13:51:00Z"/>
        </w:rPr>
      </w:pPr>
      <w:ins w:id="184" w:author="Katherine Chiluiza" w:date="2015-03-10T13:51:00Z">
        <w:r>
          <w:t>En esta sección se introducirá primero el concepto de superficie  interactiva, se mostrar</w:t>
        </w:r>
      </w:ins>
      <w:ins w:id="185" w:author="Katherine Chiluiza" w:date="2015-03-10T13:52:00Z">
        <w:r>
          <w:t>án algunos ejemplos y de manera particular se de</w:t>
        </w:r>
      </w:ins>
      <w:ins w:id="186" w:author="Katherine Chiluiza" w:date="2015-03-10T13:53:00Z">
        <w:r>
          <w:t>s</w:t>
        </w:r>
      </w:ins>
      <w:ins w:id="187" w:author="Katherine Chiluiza" w:date="2015-03-10T13:52:00Z">
        <w:r>
          <w:t>cribir</w:t>
        </w:r>
      </w:ins>
      <w:ins w:id="188" w:author="Katherine Chiluiza" w:date="2015-03-10T13:53:00Z">
        <w:r>
          <w:t>á lo que es una superficie interactiva horizontal o también conocida como tabletop.</w:t>
        </w:r>
      </w:ins>
    </w:p>
    <w:p w14:paraId="72768CB4" w14:textId="4DBCE5DC" w:rsidR="00C50E55" w:rsidRDefault="00C50E55" w:rsidP="00F0716B">
      <w:pPr>
        <w:pStyle w:val="Texto"/>
        <w:ind w:left="2124"/>
        <w:rPr>
          <w:ins w:id="189" w:author="Katherine Chiluiza" w:date="2015-03-10T13:53:00Z"/>
        </w:rPr>
      </w:pPr>
      <w:ins w:id="190" w:author="Katherine Chiluiza" w:date="2015-03-10T13:50:00Z">
        <w:r>
          <w:t xml:space="preserve">Qué es una superficie interactiva y qué ventajas tiene </w:t>
        </w:r>
      </w:ins>
      <w:ins w:id="191" w:author="Katherine Chiluiza" w:date="2015-03-10T13:53:00Z">
        <w:r>
          <w:t>.</w:t>
        </w:r>
      </w:ins>
    </w:p>
    <w:p w14:paraId="1B595920" w14:textId="734D4C60" w:rsidR="00C50E55" w:rsidRDefault="00C50E55" w:rsidP="00F0716B">
      <w:pPr>
        <w:pStyle w:val="Texto"/>
        <w:ind w:left="2124"/>
        <w:rPr>
          <w:ins w:id="192" w:author="Katherine Chiluiza" w:date="2015-03-10T13:53:00Z"/>
        </w:rPr>
      </w:pPr>
      <w:ins w:id="193" w:author="Katherine Chiluiza" w:date="2015-03-10T13:55:00Z">
        <w:r>
          <w:t>Existen superficies ineractivas que son diseñadas para</w:t>
        </w:r>
        <w:r w:rsidR="000C7BCB">
          <w:t xml:space="preserve"> ser usadas por un solo usuario y así también existen superficies que buscan que m</w:t>
        </w:r>
      </w:ins>
      <w:ins w:id="194" w:author="Katherine Chiluiza" w:date="2015-03-10T13:56:00Z">
        <w:r w:rsidR="000C7BCB">
          <w:t xml:space="preserve">últiples usuarios trabajen de forma simultánea, a este concepto de superficie interactiva en la que múltiples trabajan simultáneamente, se la concoe como sup. Multitáctil. (citar) </w:t>
        </w:r>
      </w:ins>
    </w:p>
    <w:p w14:paraId="62CAFC77" w14:textId="20444F61" w:rsidR="00C50E55" w:rsidRDefault="00C50E55" w:rsidP="00F0716B">
      <w:pPr>
        <w:pStyle w:val="Texto"/>
        <w:ind w:left="2124"/>
        <w:rPr>
          <w:ins w:id="195" w:author="Katherine Chiluiza" w:date="2015-03-10T13:50:00Z"/>
        </w:rPr>
      </w:pPr>
      <w:ins w:id="196" w:author="Katherine Chiluiza" w:date="2015-03-10T13:53:00Z">
        <w:r>
          <w:t>Multitactil????</w:t>
        </w:r>
      </w:ins>
    </w:p>
    <w:p w14:paraId="0F7AF336" w14:textId="430644B2" w:rsidR="00BA06A8" w:rsidRDefault="0053250A" w:rsidP="00F0716B">
      <w:pPr>
        <w:pStyle w:val="Texto"/>
        <w:ind w:left="2124"/>
      </w:pPr>
      <w:r>
        <w:t xml:space="preserve">Combinar la entrada de un sistema y salida visual sobre un espacio fijo, permite la creación de lo que se denomina </w:t>
      </w:r>
      <w:r w:rsidR="00C90143">
        <w:t xml:space="preserve">una superficie interactiva. Entre algunas ejemplos que se </w:t>
      </w:r>
      <w:r w:rsidR="00C90143">
        <w:lastRenderedPageBreak/>
        <w:t>pueden encontrar de estas superficies interactivas, pueden ser paredes</w:t>
      </w:r>
      <w:r w:rsidR="00A23372">
        <w:t xml:space="preserve"> o pizarras</w:t>
      </w:r>
      <w:r w:rsidR="00C90143">
        <w:t xml:space="preserve"> interactiv</w:t>
      </w:r>
      <w:r w:rsidR="00CE5F1B">
        <w:t xml:space="preserve">as (wall en inglés, ver figura </w:t>
      </w:r>
      <w:r w:rsidR="00661A8E">
        <w:t>2</w:t>
      </w:r>
      <w:r w:rsidR="000231D3">
        <w:t>.1</w:t>
      </w:r>
      <w:r w:rsidR="00661A8E">
        <w:t>)</w:t>
      </w:r>
      <w:r w:rsidR="00C90143">
        <w:t xml:space="preserve"> o mesas interactivas </w:t>
      </w:r>
      <w:r w:rsidR="00661A8E">
        <w:t>(tabletops</w:t>
      </w:r>
      <w:r w:rsidR="00CE5F1B">
        <w:t xml:space="preserve"> ver figura </w:t>
      </w:r>
      <w:r w:rsidR="000231D3">
        <w:t>2.2</w:t>
      </w:r>
      <w:r w:rsidR="00C90143">
        <w:t>)</w:t>
      </w:r>
      <w:r>
        <w:t>.</w:t>
      </w:r>
      <w:ins w:id="197" w:author="Katherine Chiluiza" w:date="2015-03-10T13:51:00Z">
        <w:r w:rsidR="00C50E55">
          <w:t xml:space="preserve"> </w:t>
        </w:r>
      </w:ins>
    </w:p>
    <w:p w14:paraId="2BC1F3A3" w14:textId="77777777" w:rsidR="00C90143" w:rsidRDefault="00C90143" w:rsidP="0053250A">
      <w:pPr>
        <w:pStyle w:val="Texto"/>
      </w:pPr>
    </w:p>
    <w:p w14:paraId="4AAC8E0E" w14:textId="1D5E3A3E" w:rsidR="00C90143" w:rsidRDefault="00C90143" w:rsidP="00A23372">
      <w:pPr>
        <w:pStyle w:val="Texto"/>
        <w:jc w:val="center"/>
      </w:pPr>
      <w:r>
        <w:rPr>
          <w:noProof/>
        </w:rPr>
        <w:drawing>
          <wp:inline distT="0" distB="0" distL="0" distR="0" wp14:anchorId="7F49F4B9" wp14:editId="4FF175BB">
            <wp:extent cx="3808602" cy="2133784"/>
            <wp:effectExtent l="0" t="0" r="1905" b="0"/>
            <wp:docPr id="4" name="Imagen 4" descr="http://cdn2.hubspot.net/hub/323158/file-467658363-jpg/grant.jpg?t=1423065987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2.hubspot.net/hub/323158/file-467658363-jpg/grant.jpg?t=14230659871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22601" cy="2141627"/>
                    </a:xfrm>
                    <a:prstGeom prst="rect">
                      <a:avLst/>
                    </a:prstGeom>
                    <a:noFill/>
                    <a:ln>
                      <a:noFill/>
                    </a:ln>
                  </pic:spPr>
                </pic:pic>
              </a:graphicData>
            </a:graphic>
          </wp:inline>
        </w:drawing>
      </w:r>
    </w:p>
    <w:p w14:paraId="6406A7F0" w14:textId="5A33604B" w:rsidR="00852285" w:rsidRDefault="00852285" w:rsidP="00A23372">
      <w:pPr>
        <w:pStyle w:val="Texto"/>
        <w:jc w:val="center"/>
        <w:rPr>
          <w:sz w:val="16"/>
          <w:szCs w:val="16"/>
        </w:rPr>
      </w:pPr>
      <w:r w:rsidRPr="00852285">
        <w:rPr>
          <w:b/>
          <w:sz w:val="16"/>
          <w:szCs w:val="16"/>
        </w:rPr>
        <w:t xml:space="preserve">Figura </w:t>
      </w:r>
      <w:r w:rsidR="00CE5F1B" w:rsidRPr="00852285">
        <w:rPr>
          <w:b/>
          <w:sz w:val="16"/>
          <w:szCs w:val="16"/>
        </w:rPr>
        <w:t>2</w:t>
      </w:r>
      <w:r w:rsidR="000231D3">
        <w:rPr>
          <w:b/>
          <w:sz w:val="16"/>
          <w:szCs w:val="16"/>
        </w:rPr>
        <w:t>.1</w:t>
      </w:r>
      <w:r>
        <w:rPr>
          <w:b/>
          <w:sz w:val="16"/>
          <w:szCs w:val="16"/>
        </w:rPr>
        <w:t xml:space="preserve">: </w:t>
      </w:r>
      <w:r>
        <w:rPr>
          <w:sz w:val="16"/>
          <w:szCs w:val="16"/>
        </w:rPr>
        <w:t xml:space="preserve">Fotografía de una Pizarra </w:t>
      </w:r>
      <w:r w:rsidR="005123EC">
        <w:rPr>
          <w:sz w:val="16"/>
          <w:szCs w:val="16"/>
        </w:rPr>
        <w:t>interactiva</w:t>
      </w:r>
      <w:r>
        <w:rPr>
          <w:sz w:val="16"/>
          <w:szCs w:val="16"/>
        </w:rPr>
        <w:t>.</w:t>
      </w:r>
    </w:p>
    <w:p w14:paraId="6F73EE6A" w14:textId="32EFBEFA" w:rsidR="00C90143" w:rsidRDefault="00C90143" w:rsidP="00A23372">
      <w:pPr>
        <w:pStyle w:val="Texto"/>
        <w:jc w:val="center"/>
        <w:rPr>
          <w:sz w:val="16"/>
          <w:szCs w:val="16"/>
        </w:rPr>
      </w:pPr>
      <w:r w:rsidRPr="00852285">
        <w:rPr>
          <w:b/>
          <w:sz w:val="16"/>
          <w:szCs w:val="16"/>
        </w:rPr>
        <w:t>Fuente</w:t>
      </w:r>
      <w:r w:rsidRPr="00144FEC">
        <w:rPr>
          <w:sz w:val="16"/>
          <w:szCs w:val="16"/>
        </w:rPr>
        <w:t>:</w:t>
      </w:r>
      <w:r w:rsidR="00F06321" w:rsidRPr="00144FEC">
        <w:rPr>
          <w:sz w:val="16"/>
          <w:szCs w:val="16"/>
        </w:rPr>
        <w:t xml:space="preserve"> </w:t>
      </w:r>
      <w:r w:rsidR="00852285" w:rsidRPr="00852285">
        <w:rPr>
          <w:sz w:val="16"/>
          <w:szCs w:val="16"/>
        </w:rPr>
        <w:t>http://cdn2.hubspot.net/hub/323158/file-467658363-jpg</w:t>
      </w:r>
    </w:p>
    <w:p w14:paraId="476ABDAC" w14:textId="77777777" w:rsidR="00852285" w:rsidRPr="00144FEC" w:rsidRDefault="00852285" w:rsidP="00A23372">
      <w:pPr>
        <w:pStyle w:val="Texto"/>
        <w:jc w:val="center"/>
        <w:rPr>
          <w:sz w:val="16"/>
          <w:szCs w:val="16"/>
        </w:rPr>
      </w:pPr>
    </w:p>
    <w:p w14:paraId="58D280C2" w14:textId="0A113427" w:rsidR="00C90143" w:rsidRDefault="00C90143" w:rsidP="00A23372">
      <w:pPr>
        <w:pStyle w:val="Texto"/>
        <w:jc w:val="center"/>
      </w:pPr>
      <w:r>
        <w:rPr>
          <w:noProof/>
        </w:rPr>
        <w:drawing>
          <wp:inline distT="0" distB="0" distL="0" distR="0" wp14:anchorId="1149EB3B" wp14:editId="4A689E5B">
            <wp:extent cx="3470910" cy="2314354"/>
            <wp:effectExtent l="0" t="0" r="0" b="0"/>
            <wp:docPr id="1" name="Imagen 1" descr="Collaboration around Digital Table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aboration around Digital Tabletop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78118" cy="2319160"/>
                    </a:xfrm>
                    <a:prstGeom prst="rect">
                      <a:avLst/>
                    </a:prstGeom>
                    <a:noFill/>
                    <a:ln>
                      <a:noFill/>
                    </a:ln>
                  </pic:spPr>
                </pic:pic>
              </a:graphicData>
            </a:graphic>
          </wp:inline>
        </w:drawing>
      </w:r>
    </w:p>
    <w:p w14:paraId="30D28D31" w14:textId="77E67C76" w:rsidR="002038A4" w:rsidRDefault="00852285" w:rsidP="00A23372">
      <w:pPr>
        <w:pStyle w:val="Texto"/>
        <w:jc w:val="center"/>
        <w:rPr>
          <w:b/>
          <w:sz w:val="16"/>
          <w:szCs w:val="16"/>
        </w:rPr>
      </w:pPr>
      <w:r w:rsidRPr="00852285">
        <w:rPr>
          <w:b/>
          <w:sz w:val="16"/>
          <w:szCs w:val="16"/>
        </w:rPr>
        <w:t xml:space="preserve">Figura </w:t>
      </w:r>
      <w:r w:rsidR="000231D3">
        <w:rPr>
          <w:b/>
          <w:sz w:val="16"/>
          <w:szCs w:val="16"/>
        </w:rPr>
        <w:t>2.2</w:t>
      </w:r>
      <w:r>
        <w:rPr>
          <w:b/>
          <w:sz w:val="16"/>
          <w:szCs w:val="16"/>
        </w:rPr>
        <w:t>:</w:t>
      </w:r>
      <w:r>
        <w:rPr>
          <w:sz w:val="16"/>
          <w:szCs w:val="16"/>
        </w:rPr>
        <w:t xml:space="preserve"> Ejemplo de una mesa interactiva o tabletop</w:t>
      </w:r>
      <w:r w:rsidR="002038A4">
        <w:rPr>
          <w:sz w:val="16"/>
          <w:szCs w:val="16"/>
        </w:rPr>
        <w:t>.</w:t>
      </w:r>
      <w:r w:rsidR="00F06321" w:rsidRPr="00852285">
        <w:rPr>
          <w:b/>
          <w:sz w:val="16"/>
          <w:szCs w:val="16"/>
        </w:rPr>
        <w:t xml:space="preserve"> </w:t>
      </w:r>
    </w:p>
    <w:p w14:paraId="0AB0F67E" w14:textId="6BE5BED7" w:rsidR="00F06321" w:rsidRPr="00144FEC" w:rsidRDefault="00F06321" w:rsidP="00A23372">
      <w:pPr>
        <w:pStyle w:val="Texto"/>
        <w:jc w:val="center"/>
        <w:rPr>
          <w:sz w:val="16"/>
          <w:szCs w:val="16"/>
        </w:rPr>
      </w:pPr>
      <w:r w:rsidRPr="00852285">
        <w:rPr>
          <w:b/>
          <w:sz w:val="16"/>
          <w:szCs w:val="16"/>
        </w:rPr>
        <w:t>Fuente:</w:t>
      </w:r>
      <w:r w:rsidRPr="00144FEC">
        <w:rPr>
          <w:sz w:val="16"/>
          <w:szCs w:val="16"/>
        </w:rPr>
        <w:t xml:space="preserve"> http://www.cs.bris.ac.uk/home/jamil/project.html</w:t>
      </w:r>
    </w:p>
    <w:p w14:paraId="5ECF2F65" w14:textId="77777777" w:rsidR="00B6190F" w:rsidRDefault="00B6190F" w:rsidP="00B6190F">
      <w:pPr>
        <w:pStyle w:val="Texto"/>
      </w:pPr>
    </w:p>
    <w:p w14:paraId="44EC07E2" w14:textId="77777777" w:rsidR="00C50E55" w:rsidRDefault="00C50E55" w:rsidP="00C50E55">
      <w:pPr>
        <w:pStyle w:val="Texto"/>
        <w:ind w:left="2124"/>
      </w:pPr>
      <w:moveToRangeStart w:id="198" w:author="Katherine Chiluiza" w:date="2015-03-10T13:51:00Z" w:name="move413758795"/>
      <w:moveTo w:id="199" w:author="Katherine Chiluiza" w:date="2015-03-10T13:51:00Z">
        <w:r>
          <w:t xml:space="preserve">Una ventaja de combinar el dispositivo de entrada y salida en uno solo, es que  al usuario le representa menor carga cognitiva y fluidez  para interactuar con ellas </w:t>
        </w:r>
        <w:r>
          <w:fldChar w:fldCharType="begin" w:fldLock="1"/>
        </w:r>
        <w:r>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fldChar w:fldCharType="separate"/>
        </w:r>
        <w:r w:rsidRPr="00334B27">
          <w:rPr>
            <w:noProof/>
          </w:rPr>
          <w:t>[22]</w:t>
        </w:r>
        <w:r>
          <w:fldChar w:fldCharType="end"/>
        </w:r>
        <w:r>
          <w:t>.  Además, siendo este un medio digital, se podrá colectar un sinnúmero de datos relacionados a su utilización, siendo esto una ventaja sobre las herramientas tradicionales como el lápiz y papel.</w:t>
        </w:r>
      </w:moveTo>
    </w:p>
    <w:moveToRangeEnd w:id="198"/>
    <w:p w14:paraId="62864B06" w14:textId="77777777" w:rsidR="00C50E55" w:rsidRDefault="00C50E55" w:rsidP="00A23372">
      <w:pPr>
        <w:pStyle w:val="Texto"/>
        <w:ind w:left="2124"/>
        <w:rPr>
          <w:ins w:id="200" w:author="Katherine Chiluiza" w:date="2015-03-10T13:51:00Z"/>
        </w:rPr>
      </w:pPr>
    </w:p>
    <w:p w14:paraId="54F90BFB" w14:textId="77777777" w:rsidR="00C50E55" w:rsidRDefault="00C50E55" w:rsidP="00A23372">
      <w:pPr>
        <w:pStyle w:val="Texto"/>
        <w:ind w:left="2124"/>
        <w:rPr>
          <w:ins w:id="201" w:author="Katherine Chiluiza" w:date="2015-03-10T13:51:00Z"/>
        </w:rPr>
      </w:pPr>
    </w:p>
    <w:p w14:paraId="7D3E5E99" w14:textId="01782546" w:rsidR="008F6B75" w:rsidDel="00C50E55" w:rsidRDefault="00B6190F" w:rsidP="00A23372">
      <w:pPr>
        <w:pStyle w:val="Texto"/>
        <w:ind w:left="2124"/>
        <w:rPr>
          <w:del w:id="202" w:author="Katherine Chiluiza" w:date="2015-03-10T13:51:00Z"/>
        </w:rPr>
      </w:pPr>
      <w:del w:id="203" w:author="Katherine Chiluiza" w:date="2015-03-10T13:51:00Z">
        <w:r w:rsidDel="00C50E55">
          <w:delText xml:space="preserve">Este tipo de tecnología ha sido desarrollada por los investigadores con el objetivo llevar la interacción hacia otro nivel, en el que los dispositivos computacionales se mezclen con cualquier otro objeto cotidiano.  Estos dispositivos pretenden servir de mediador para el trabajo de múltiples personas  de manera simultánea en un mismo sitio. Es así que la investigación de </w:delText>
        </w:r>
        <w:r w:rsidR="002C2D57" w:rsidDel="00C50E55">
          <w:delText>superficies interactivas</w:delText>
        </w:r>
        <w:r w:rsidDel="00C50E55">
          <w:delText xml:space="preserve"> se ubica en la categoría de interacción cara-a-cara de CSCW</w:delText>
        </w:r>
        <w:r w:rsidDel="00C50E55">
          <w:fldChar w:fldCharType="begin" w:fldLock="1"/>
        </w:r>
        <w:r w:rsidR="00641529" w:rsidDel="00C50E55">
          <w:del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delInstrText>
        </w:r>
        <w:r w:rsidDel="00C50E55">
          <w:fldChar w:fldCharType="separate"/>
        </w:r>
        <w:r w:rsidR="00334B27" w:rsidRPr="00334B27" w:rsidDel="00C50E55">
          <w:rPr>
            <w:noProof/>
          </w:rPr>
          <w:delText>[21]</w:delText>
        </w:r>
        <w:r w:rsidDel="00C50E55">
          <w:fldChar w:fldCharType="end"/>
        </w:r>
        <w:r w:rsidDel="00C50E55">
          <w:delText xml:space="preserve">. </w:delText>
        </w:r>
        <w:r w:rsidR="00C50BEB" w:rsidRPr="00C50E55" w:rsidDel="00C50E55">
          <w:rPr>
            <w:highlight w:val="yellow"/>
            <w:rPrChange w:id="204" w:author="Katherine Chiluiza" w:date="2015-03-10T13:49:00Z">
              <w:rPr/>
            </w:rPrChange>
          </w:rPr>
          <w:delText>L</w:delText>
        </w:r>
        <w:r w:rsidRPr="00C50E55" w:rsidDel="00C50E55">
          <w:rPr>
            <w:highlight w:val="yellow"/>
            <w:rPrChange w:id="205" w:author="Katherine Chiluiza" w:date="2015-03-10T13:49:00Z">
              <w:rPr/>
            </w:rPrChange>
          </w:rPr>
          <w:delText xml:space="preserve">as áreas que constituyen la base científica para las superficies interactivas y por ende colaborativas son CSCW, interacción hombre-máquina (HCI por sus siglas en inglés), Computación Ubicua e Interfaces de usuario tangibles (TUI </w:delText>
        </w:r>
        <w:r w:rsidR="005123EC" w:rsidRPr="00C50E55" w:rsidDel="00C50E55">
          <w:rPr>
            <w:highlight w:val="yellow"/>
            <w:rPrChange w:id="206" w:author="Katherine Chiluiza" w:date="2015-03-10T13:49:00Z">
              <w:rPr/>
            </w:rPrChange>
          </w:rPr>
          <w:delText xml:space="preserve">o </w:delText>
        </w:r>
        <w:r w:rsidRPr="00C50E55" w:rsidDel="00C50E55">
          <w:rPr>
            <w:highlight w:val="yellow"/>
            <w:rPrChange w:id="207" w:author="Katherine Chiluiza" w:date="2015-03-10T13:49:00Z">
              <w:rPr/>
            </w:rPrChange>
          </w:rPr>
          <w:delText>tangible user interfaces)</w:delText>
        </w:r>
        <w:r w:rsidR="00C50BEB" w:rsidRPr="00C50E55" w:rsidDel="00C50E55">
          <w:rPr>
            <w:highlight w:val="yellow"/>
            <w:rPrChange w:id="208" w:author="Katherine Chiluiza" w:date="2015-03-10T13:49:00Z">
              <w:rPr/>
            </w:rPrChange>
          </w:rPr>
          <w:delText xml:space="preserve"> </w:delText>
        </w:r>
        <w:commentRangeStart w:id="209"/>
        <w:r w:rsidR="00C50BEB" w:rsidRPr="00C50E55" w:rsidDel="00C50E55">
          <w:rPr>
            <w:highlight w:val="yellow"/>
            <w:rPrChange w:id="210" w:author="Katherine Chiluiza" w:date="2015-03-10T13:49:00Z">
              <w:rPr/>
            </w:rPrChange>
          </w:rPr>
          <w:fldChar w:fldCharType="begin" w:fldLock="1"/>
        </w:r>
        <w:r w:rsidR="00641529" w:rsidRPr="00C50E55" w:rsidDel="00C50E55">
          <w:rPr>
            <w:highlight w:val="yellow"/>
            <w:rPrChange w:id="211" w:author="Katherine Chiluiza" w:date="2015-03-10T13:49:00Z">
              <w:rPr/>
            </w:rPrChange>
          </w:rPr>
          <w:del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delInstrText>
        </w:r>
        <w:r w:rsidR="00C50BEB" w:rsidRPr="00C50E55" w:rsidDel="00C50E55">
          <w:rPr>
            <w:highlight w:val="yellow"/>
            <w:rPrChange w:id="212" w:author="Katherine Chiluiza" w:date="2015-03-10T13:49:00Z">
              <w:rPr/>
            </w:rPrChange>
          </w:rPr>
          <w:fldChar w:fldCharType="separate"/>
        </w:r>
        <w:r w:rsidR="00334B27" w:rsidRPr="00C50E55" w:rsidDel="00C50E55">
          <w:rPr>
            <w:noProof/>
            <w:highlight w:val="yellow"/>
            <w:rPrChange w:id="213" w:author="Katherine Chiluiza" w:date="2015-03-10T13:49:00Z">
              <w:rPr>
                <w:noProof/>
              </w:rPr>
            </w:rPrChange>
          </w:rPr>
          <w:delText>[21]</w:delText>
        </w:r>
        <w:r w:rsidR="00C50BEB" w:rsidRPr="00C50E55" w:rsidDel="00C50E55">
          <w:rPr>
            <w:highlight w:val="yellow"/>
            <w:rPrChange w:id="214" w:author="Katherine Chiluiza" w:date="2015-03-10T13:49:00Z">
              <w:rPr/>
            </w:rPrChange>
          </w:rPr>
          <w:fldChar w:fldCharType="end"/>
        </w:r>
        <w:commentRangeEnd w:id="209"/>
        <w:r w:rsidR="00C50E55" w:rsidDel="00C50E55">
          <w:rPr>
            <w:rStyle w:val="Refdecomentario"/>
            <w:rFonts w:asciiTheme="minorHAnsi" w:eastAsiaTheme="minorHAnsi" w:hAnsiTheme="minorHAnsi" w:cstheme="minorBidi"/>
            <w:lang w:eastAsia="en-US"/>
          </w:rPr>
          <w:commentReference w:id="209"/>
        </w:r>
        <w:r w:rsidRPr="00C50E55" w:rsidDel="00C50E55">
          <w:rPr>
            <w:highlight w:val="yellow"/>
            <w:rPrChange w:id="215" w:author="Katherine Chiluiza" w:date="2015-03-10T13:49:00Z">
              <w:rPr/>
            </w:rPrChange>
          </w:rPr>
          <w:delText>.</w:delText>
        </w:r>
        <w:r w:rsidDel="00C50E55">
          <w:delText xml:space="preserve"> </w:delText>
        </w:r>
      </w:del>
    </w:p>
    <w:p w14:paraId="67DFF11D" w14:textId="77777777" w:rsidR="002C2D57" w:rsidRDefault="002C2D57" w:rsidP="00A23372">
      <w:pPr>
        <w:pStyle w:val="Texto"/>
        <w:ind w:left="2124"/>
      </w:pPr>
    </w:p>
    <w:p w14:paraId="7FBAE8C3" w14:textId="2B42F6E4" w:rsidR="008B7515" w:rsidDel="00C50E55" w:rsidRDefault="005D1088" w:rsidP="00A23372">
      <w:pPr>
        <w:pStyle w:val="Texto"/>
        <w:ind w:left="2124"/>
      </w:pPr>
      <w:moveFromRangeStart w:id="216" w:author="Katherine Chiluiza" w:date="2015-03-10T13:51:00Z" w:name="move413758795"/>
      <w:moveFrom w:id="217" w:author="Katherine Chiluiza" w:date="2015-03-10T13:51:00Z">
        <w:r w:rsidDel="00C50E55">
          <w:t>Una ventaja de combinar</w:t>
        </w:r>
        <w:r w:rsidR="008B7515" w:rsidDel="00C50E55">
          <w:t xml:space="preserve"> el dispositivo de entrada y salida en uno solo,</w:t>
        </w:r>
        <w:r w:rsidDel="00C50E55">
          <w:t xml:space="preserve"> es que</w:t>
        </w:r>
        <w:r w:rsidR="008B7515" w:rsidDel="00C50E55">
          <w:t xml:space="preserve"> </w:t>
        </w:r>
        <w:r w:rsidDel="00C50E55">
          <w:t xml:space="preserve"> al usuario le </w:t>
        </w:r>
        <w:r w:rsidR="008B7515" w:rsidDel="00C50E55">
          <w:t>representa menor carga cognitiva y fluidez  para interactuar con ellas</w:t>
        </w:r>
        <w:r w:rsidR="008B7515" w:rsidDel="00C50E55">
          <w:fldChar w:fldCharType="begin" w:fldLock="1"/>
        </w:r>
        <w:r w:rsidR="00641529" w:rsidDel="00C50E55">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rsidR="008B7515" w:rsidDel="00C50E55">
          <w:fldChar w:fldCharType="separate"/>
        </w:r>
        <w:r w:rsidR="00334B27" w:rsidRPr="00334B27" w:rsidDel="00C50E55">
          <w:rPr>
            <w:noProof/>
          </w:rPr>
          <w:t>[22]</w:t>
        </w:r>
        <w:r w:rsidR="008B7515" w:rsidDel="00C50E55">
          <w:fldChar w:fldCharType="end"/>
        </w:r>
        <w:r w:rsidR="008B7515" w:rsidDel="00C50E55">
          <w:t>.</w:t>
        </w:r>
        <w:r w:rsidR="002C2D57" w:rsidDel="00C50E55">
          <w:t xml:space="preserve"> </w:t>
        </w:r>
        <w:r w:rsidDel="00C50E55">
          <w:t xml:space="preserve"> </w:t>
        </w:r>
        <w:r w:rsidR="005E5EA9" w:rsidDel="00C50E55">
          <w:t xml:space="preserve">Además, siendo este un </w:t>
        </w:r>
        <w:r w:rsidR="008B7515" w:rsidDel="00C50E55">
          <w:t>medio digital, se podrá colectar un sinnúmero de datos</w:t>
        </w:r>
        <w:r w:rsidR="00C5135A" w:rsidDel="00C50E55">
          <w:t xml:space="preserve"> relacionados a su utilización, siendo esto una ventaja sobre las herramientas tradicionales como el lápiz y papel</w:t>
        </w:r>
        <w:r w:rsidR="008B7515" w:rsidDel="00C50E55">
          <w:t>.</w:t>
        </w:r>
      </w:moveFrom>
    </w:p>
    <w:moveFromRangeEnd w:id="216"/>
    <w:p w14:paraId="7025DC31" w14:textId="77777777" w:rsidR="00276C42" w:rsidRDefault="00276C42" w:rsidP="00A23372">
      <w:pPr>
        <w:pStyle w:val="Texto"/>
        <w:ind w:left="2124"/>
        <w:rPr>
          <w:b/>
        </w:rPr>
      </w:pPr>
    </w:p>
    <w:p w14:paraId="316EADBD" w14:textId="394B1B19" w:rsidR="002C2D57" w:rsidRDefault="00276C42" w:rsidP="00A23372">
      <w:pPr>
        <w:pStyle w:val="Texto"/>
        <w:ind w:left="2124"/>
        <w:rPr>
          <w:b/>
        </w:rPr>
      </w:pPr>
      <w:r>
        <w:rPr>
          <w:b/>
        </w:rPr>
        <w:t xml:space="preserve">Superficies Interactivas Horizontales o </w:t>
      </w:r>
      <w:r w:rsidRPr="00276C42">
        <w:rPr>
          <w:b/>
        </w:rPr>
        <w:t>Tabletops</w:t>
      </w:r>
    </w:p>
    <w:p w14:paraId="05379728" w14:textId="6CB55129" w:rsidR="00A122AC" w:rsidRDefault="004C7D29" w:rsidP="00A23372">
      <w:pPr>
        <w:pStyle w:val="Texto"/>
        <w:ind w:left="2124"/>
      </w:pPr>
      <w:r>
        <w:t xml:space="preserve">Las superficies horizontales son una variedad de superficies colaborativas. Debido a que se asemejan a la superficie de una mesa, en inglés el término </w:t>
      </w:r>
      <w:r w:rsidR="004E1E55">
        <w:t xml:space="preserve"> </w:t>
      </w:r>
      <w:r w:rsidR="004E1E55" w:rsidRPr="004C7D29">
        <w:rPr>
          <w:i/>
        </w:rPr>
        <w:t>tabletop</w:t>
      </w:r>
      <w:r w:rsidR="004E1E55">
        <w:t xml:space="preserve">  es utilizado en la literatura</w:t>
      </w:r>
      <w:r>
        <w:t>.</w:t>
      </w:r>
      <w:r w:rsidR="00637E99">
        <w:t xml:space="preserve"> La</w:t>
      </w:r>
      <w:r w:rsidR="00803B2F">
        <w:t>s</w:t>
      </w:r>
      <w:r w:rsidR="00A122AC">
        <w:t xml:space="preserve"> </w:t>
      </w:r>
      <w:r w:rsidR="00637E99">
        <w:t xml:space="preserve">superficies o </w:t>
      </w:r>
      <w:r w:rsidR="00A122AC">
        <w:t>tabletops facilitan la comunicación</w:t>
      </w:r>
      <w:r w:rsidR="00777F62">
        <w:t xml:space="preserve"> cara a cara de los individuos, además de mejorar la </w:t>
      </w:r>
      <w:r w:rsidR="00A122AC">
        <w:t>visibilidad del trabajo realizado</w:t>
      </w:r>
      <w:r w:rsidR="004A4E58">
        <w:t>,</w:t>
      </w:r>
      <w:r w:rsidR="00A122AC">
        <w:t xml:space="preserve"> ya que muestran </w:t>
      </w:r>
      <w:r w:rsidR="004A4E58">
        <w:t xml:space="preserve">la información contribuida por todos </w:t>
      </w:r>
      <w:r w:rsidR="00777F62">
        <w:t xml:space="preserve">sobre </w:t>
      </w:r>
      <w:r w:rsidR="00777F62">
        <w:lastRenderedPageBreak/>
        <w:t>un amplio espacio,</w:t>
      </w:r>
      <w:r w:rsidR="00A122AC">
        <w:t xml:space="preserve"> </w:t>
      </w:r>
      <w:r w:rsidR="00777F62">
        <w:t>u</w:t>
      </w:r>
      <w:r w:rsidR="00A122AC">
        <w:t xml:space="preserve">n aspecto </w:t>
      </w:r>
      <w:r w:rsidR="00A122AC" w:rsidRPr="00A122AC">
        <w:t>fundamental de la percepción grupal</w:t>
      </w:r>
      <w:r w:rsidR="00A122AC">
        <w:fldChar w:fldCharType="begin" w:fldLock="1"/>
      </w:r>
      <w:r w:rsidR="00321129">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sidR="00A122AC">
        <w:fldChar w:fldCharType="separate"/>
      </w:r>
      <w:r w:rsidR="00A122AC" w:rsidRPr="00A122AC">
        <w:rPr>
          <w:noProof/>
        </w:rPr>
        <w:t>[6]</w:t>
      </w:r>
      <w:r w:rsidR="00A122AC">
        <w:fldChar w:fldCharType="end"/>
      </w:r>
      <w:r w:rsidR="00A122AC">
        <w:t>.</w:t>
      </w:r>
    </w:p>
    <w:p w14:paraId="0619183C" w14:textId="77777777" w:rsidR="00A122AC" w:rsidRDefault="00A122AC" w:rsidP="00A23372">
      <w:pPr>
        <w:pStyle w:val="Texto"/>
        <w:ind w:left="2124"/>
      </w:pPr>
    </w:p>
    <w:p w14:paraId="2AF20482" w14:textId="6C85EF33" w:rsidR="00B52E95" w:rsidRPr="004C7D29" w:rsidRDefault="007E1896" w:rsidP="00B52E95">
      <w:pPr>
        <w:pStyle w:val="Texto"/>
        <w:ind w:left="2124"/>
      </w:pPr>
      <w:r>
        <w:t xml:space="preserve">Una importante característica de este tipo de superficies, es la posibilidad de interacción directa </w:t>
      </w:r>
      <w:r w:rsidR="008409B9">
        <w:t>utilizando</w:t>
      </w:r>
      <w:r>
        <w:t xml:space="preserve"> los dedos, es decir sin usar ningún dispositivo intermediario. </w:t>
      </w:r>
      <w:r w:rsidR="00321129">
        <w:t xml:space="preserve">El estudio de </w:t>
      </w:r>
      <w:r w:rsidR="00321129">
        <w:fldChar w:fldCharType="begin" w:fldLock="1"/>
      </w:r>
      <w:r w:rsidR="00641529">
        <w:instrText>ADDIN CSL_CITATION { "citationItems" : [ { "id" : "ITEM-1", "itemData" : { "DOI" : "10.1145/1518701.1518866", "ISBN" : "9781605582467", "ISSN" : "1605582468", "abstract" : "Many surface computing prototypes have employed gestures created by system designers. Although such gestures are appropriate for early investigations, they are not necessarily reflective of user behavior. We present an approach to designing tabletop gestures that relies on eliciting gestures from non-technical users by first portraying the effect of a gesture, and then asking users to perform its cause. In all, 1080 gestures from 20 participants were logged, analyzed, and paired with think-aloud data for 27 commands performed with 1 and 2 hands. Our findings indicate that users rarely care about the number of fingers they employ, that one hand is preferred to two, that desktop idioms strongly influence users' mental models, and that some commands elicit little gestural agreement, suggesting the need for on-screen widgets. We also present a complete user-defined gesture set, quantitative agreement scores, implications for surface technology, and a taxonomy of surface gestures. Our results will help designers create better gesture sets informed by user behavior.", "author" : [ { "dropping-particle" : "", "family" : "Wobbrock", "given" : "Jacob O.", "non-dropping-particle" : "", "parse-names" : false, "suffix" : "" }, { "dropping-particle" : "", "family" : "Morris", "given" : "Meredith Ringel", "non-dropping-particle" : "", "parse-names" : false, "suffix" : "" }, { "dropping-particle" : "", "family" : "Wilson", "given" : "Andrew D.", "non-dropping-particle" : "", "parse-names" : false, "suffix" : "" } ], "container-title" : "Proceedings of the 27th international conference on Human factors in computing systems - CHI 09", "id" : "ITEM-1", "issued" : { "date-parts" : [ [ "2009" ] ] }, "title" : "User-defined gestures for surface computing", "type" : "article-journal" }, "uris" : [ "http://www.mendeley.com/documents/?uuid=0fb232d5-81b1-4643-9b35-67c105f8bbd0" ] } ], "mendeley" : { "formattedCitation" : "[23]", "plainTextFormattedCitation" : "[23]", "previouslyFormattedCitation" : "[23]" }, "properties" : { "noteIndex" : 0 }, "schema" : "https://github.com/citation-style-language/schema/raw/master/csl-citation.json" }</w:instrText>
      </w:r>
      <w:r w:rsidR="00321129">
        <w:fldChar w:fldCharType="separate"/>
      </w:r>
      <w:r w:rsidR="00334B27" w:rsidRPr="00334B27">
        <w:rPr>
          <w:noProof/>
        </w:rPr>
        <w:t>[23]</w:t>
      </w:r>
      <w:r w:rsidR="00321129">
        <w:fldChar w:fldCharType="end"/>
      </w:r>
      <w:r w:rsidR="00321129">
        <w:t xml:space="preserve"> muestra viabilidad y provee directrices diseño para la utilización de gestos utilizando las manos en tabletops.</w:t>
      </w:r>
      <w:r w:rsidR="000B0EC4">
        <w:t xml:space="preserve"> Sin embargo, esta tarea requiere de software y hardware especializado para el reconocimiento de gestos; además</w:t>
      </w:r>
      <w:r w:rsidR="00140091">
        <w:t>, estos</w:t>
      </w:r>
      <w:r w:rsidR="000B0EC4">
        <w:t xml:space="preserve"> tiende</w:t>
      </w:r>
      <w:r w:rsidR="00637E99">
        <w:t>n</w:t>
      </w:r>
      <w:r w:rsidR="000B0EC4">
        <w:t xml:space="preserve"> a presentar problemas de la incorrecta interpretación de </w:t>
      </w:r>
      <w:r w:rsidR="008409B9">
        <w:t>señales</w:t>
      </w:r>
      <w:r w:rsidR="000B0EC4">
        <w:fldChar w:fldCharType="begin" w:fldLock="1"/>
      </w:r>
      <w:r w:rsidR="00641529">
        <w:instrText>ADDIN CSL_CITATION { "citationItems" : [ { "id" : "ITEM-1", "itemData" : { "DOI" : "10.1145/1518701.1518866", "ISBN" : "9781605582467", "ISSN" : "1605582468", "abstract" : "Many surface computing prototypes have employed gestures created by system designers. Although such gestures are appropriate for early investigations, they are not necessarily reflective of user behavior. We present an approach to designing tabletop gestures that relies on eliciting gestures from non-technical users by first portraying the effect of a gesture, and then asking users to perform its cause. In all, 1080 gestures from 20 participants were logged, analyzed, and paired with think-aloud data for 27 commands performed with 1 and 2 hands. Our findings indicate that users rarely care about the number of fingers they employ, that one hand is preferred to two, that desktop idioms strongly influence users' mental models, and that some commands elicit little gestural agreement, suggesting the need for on-screen widgets. We also present a complete user-defined gesture set, quantitative agreement scores, implications for surface technology, and a taxonomy of surface gestures. Our results will help designers create better gesture sets informed by user behavior.", "author" : [ { "dropping-particle" : "", "family" : "Wobbrock", "given" : "Jacob O.", "non-dropping-particle" : "", "parse-names" : false, "suffix" : "" }, { "dropping-particle" : "", "family" : "Morris", "given" : "Meredith Ringel", "non-dropping-particle" : "", "parse-names" : false, "suffix" : "" }, { "dropping-particle" : "", "family" : "Wilson", "given" : "Andrew D.", "non-dropping-particle" : "", "parse-names" : false, "suffix" : "" } ], "container-title" : "Proceedings of the 27th international conference on Human factors in computing systems - CHI 09", "id" : "ITEM-1", "issued" : { "date-parts" : [ [ "2009" ] ] }, "title" : "User-defined gestures for surface computing", "type" : "article-journal" }, "uris" : [ "http://www.mendeley.com/documents/?uuid=0fb232d5-81b1-4643-9b35-67c105f8bbd0" ] } ], "mendeley" : { "formattedCitation" : "[23]", "plainTextFormattedCitation" : "[23]", "previouslyFormattedCitation" : "[23]" }, "properties" : { "noteIndex" : 0 }, "schema" : "https://github.com/citation-style-language/schema/raw/master/csl-citation.json" }</w:instrText>
      </w:r>
      <w:r w:rsidR="000B0EC4">
        <w:fldChar w:fldCharType="separate"/>
      </w:r>
      <w:r w:rsidR="00334B27" w:rsidRPr="00334B27">
        <w:rPr>
          <w:noProof/>
        </w:rPr>
        <w:t>[23]</w:t>
      </w:r>
      <w:r w:rsidR="000B0EC4">
        <w:fldChar w:fldCharType="end"/>
      </w:r>
      <w:r w:rsidR="00140091">
        <w:t xml:space="preserve"> en condiciones de iluminación no favorables.</w:t>
      </w:r>
      <w:r w:rsidR="00B52E95">
        <w:t xml:space="preserve"> A pesar de que algunas soluciones </w:t>
      </w:r>
      <w:r w:rsidR="00661A8E">
        <w:t>utilizan</w:t>
      </w:r>
      <w:r w:rsidR="00B52E95">
        <w:t xml:space="preserve"> sensores bastante precisos; problemas</w:t>
      </w:r>
      <w:r w:rsidR="00266B90">
        <w:t xml:space="preserve"> también</w:t>
      </w:r>
      <w:r w:rsidR="00B52E95">
        <w:t xml:space="preserve"> surgen cuando se requiere precisión a nivel de pixel</w:t>
      </w:r>
      <w:r w:rsidR="00B52E95">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rsidR="00B52E95">
        <w:fldChar w:fldCharType="separate"/>
      </w:r>
      <w:r w:rsidR="00334B27" w:rsidRPr="00334B27">
        <w:rPr>
          <w:noProof/>
        </w:rPr>
        <w:t>[22]</w:t>
      </w:r>
      <w:r w:rsidR="00B52E95">
        <w:fldChar w:fldCharType="end"/>
      </w:r>
      <w:r w:rsidR="00B52E95">
        <w:t>.</w:t>
      </w:r>
    </w:p>
    <w:p w14:paraId="5DC4AE3C" w14:textId="77777777" w:rsidR="000B0EC4" w:rsidRDefault="000B0EC4" w:rsidP="00A23372">
      <w:pPr>
        <w:pStyle w:val="Texto"/>
        <w:ind w:left="2124"/>
      </w:pPr>
    </w:p>
    <w:p w14:paraId="289EF410" w14:textId="262B9659" w:rsidR="00FB2587" w:rsidRDefault="00B368EC" w:rsidP="00A23372">
      <w:pPr>
        <w:pStyle w:val="Texto"/>
        <w:ind w:left="2124"/>
      </w:pPr>
      <w:r>
        <w:t xml:space="preserve">El uso de tabletops todavía presenta desafíos en cuanto a usabilidad. Un problema recurrente es la orientación de contenido en cuanto a la perspectiva de cada </w:t>
      </w:r>
      <w:r w:rsidR="008409B9">
        <w:t>persona</w:t>
      </w:r>
      <w:r>
        <w:t xml:space="preserve"> que usa la interfaz</w:t>
      </w:r>
      <w:r>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fldChar w:fldCharType="separate"/>
      </w:r>
      <w:r w:rsidR="00334B27" w:rsidRPr="00334B27">
        <w:rPr>
          <w:noProof/>
        </w:rPr>
        <w:t>[22]</w:t>
      </w:r>
      <w:r>
        <w:fldChar w:fldCharType="end"/>
      </w:r>
      <w:r>
        <w:t xml:space="preserve">. </w:t>
      </w:r>
      <w:r w:rsidR="00FB2587">
        <w:t xml:space="preserve">Soluciones han sido propuestas para </w:t>
      </w:r>
      <w:r w:rsidR="00FB2587">
        <w:lastRenderedPageBreak/>
        <w:t xml:space="preserve">esto, pero a cambio de un costo. Por ejemplo, </w:t>
      </w:r>
      <w:r w:rsidR="00FB2587">
        <w:fldChar w:fldCharType="begin" w:fldLock="1"/>
      </w:r>
      <w:r w:rsidR="00017C31">
        <w:instrText>ADDIN CSL_CITATION { "citationItems" : [ { "id" : "ITEM-1", "itemData" : { "DOI" : "10.1145/2076354.2076387", "ISBN" : "9781450308717", "author" : [ { "dropping-particle" : "", "family" : "Mart\u00ednez", "given" : "Roberto", "non-dropping-particle" : "", "parse-names" : false, "suffix" : "" }, { "dropping-particle" : "", "family" : "Collins", "given" : "Anthony", "non-dropping-particle" : "", "parse-names" : false, "suffix" : "" }, { "dropping-particle" : "", "family" : "Kay", "given" : "Judy", "non-dropping-particle" : "", "parse-names" : false, "suffix" : "" }, { "dropping-particle" : "", "family" : "Yacef", "given" : "Kalina", "non-dropping-particle" : "", "parse-names" : false, "suffix" : "" } ], "container-title" : "Proceedings of the ACM International Conference on Interactive Tabletops and Surfaces - ITS '11", "id" : "ITEM-1", "issued" : { "date-parts" : [ [ "2011", "11", "13" ] ] }, "publisher" : "ACM Press", "publisher-place" : "New York, New York, USA", "title" : "Who did what? Who said that?", "type" : "paper-conference" }, "uris" : [ "http://www.mendeley.com/documents/?uuid=9648de70-9805-4c4c-b5d9-64c268aabba1" ] } ], "mendeley" : { "formattedCitation" : "[9]", "plainTextFormattedCitation" : "[9]", "previouslyFormattedCitation" : "[9]" }, "properties" : { "noteIndex" : 0 }, "schema" : "https://github.com/citation-style-language/schema/raw/master/csl-citation.json" }</w:instrText>
      </w:r>
      <w:r w:rsidR="00FB2587">
        <w:fldChar w:fldCharType="separate"/>
      </w:r>
      <w:r w:rsidR="00FB2587" w:rsidRPr="00FB2587">
        <w:rPr>
          <w:noProof/>
        </w:rPr>
        <w:t>[9]</w:t>
      </w:r>
      <w:r w:rsidR="00FB2587">
        <w:fldChar w:fldCharType="end"/>
      </w:r>
      <w:r w:rsidR="00FB2587">
        <w:t xml:space="preserve"> propone un área de trabajo fijo para cada participante.    </w:t>
      </w:r>
    </w:p>
    <w:p w14:paraId="2F6640C7" w14:textId="77777777" w:rsidR="00A122AC" w:rsidRPr="007E1896" w:rsidRDefault="00A122AC" w:rsidP="00A23372">
      <w:pPr>
        <w:pStyle w:val="Texto"/>
        <w:ind w:left="2124"/>
      </w:pPr>
    </w:p>
    <w:p w14:paraId="410D2C70" w14:textId="5AE376CD" w:rsidR="002C2D57" w:rsidRDefault="002C2D57" w:rsidP="00A23372">
      <w:pPr>
        <w:pStyle w:val="Texto"/>
        <w:ind w:left="2124"/>
      </w:pPr>
      <w:r>
        <w:t xml:space="preserve">En el presente estudio es de interés particular considerar las superficies interactivas </w:t>
      </w:r>
      <w:r w:rsidR="000F6BEF">
        <w:t xml:space="preserve">horizontales </w:t>
      </w:r>
      <w:r>
        <w:t xml:space="preserve">para colaboración, por lo que en adelante nos referiremos </w:t>
      </w:r>
      <w:r w:rsidR="000F6BEF">
        <w:t xml:space="preserve">únicamente </w:t>
      </w:r>
      <w:r>
        <w:t>a este tipo de superficies.</w:t>
      </w:r>
    </w:p>
    <w:p w14:paraId="3433C4AF" w14:textId="77777777" w:rsidR="002C2D57" w:rsidRDefault="002C2D57" w:rsidP="00AD6CB6">
      <w:pPr>
        <w:pStyle w:val="Texto"/>
      </w:pPr>
    </w:p>
    <w:p w14:paraId="408AE3DC" w14:textId="77777777" w:rsidR="008F6B75" w:rsidRDefault="008F6B75" w:rsidP="008F6B75">
      <w:pPr>
        <w:spacing w:line="240" w:lineRule="auto"/>
        <w:jc w:val="both"/>
        <w:rPr>
          <w:rFonts w:ascii="Arial" w:eastAsia="Times New Roman" w:hAnsi="Arial" w:cs="Arial"/>
          <w:sz w:val="24"/>
          <w:szCs w:val="24"/>
          <w:lang w:eastAsia="es-EC"/>
        </w:rPr>
      </w:pPr>
    </w:p>
    <w:p w14:paraId="7777F436" w14:textId="08688BEB" w:rsidR="000C7BCB" w:rsidRDefault="007A7792" w:rsidP="000C7BCB">
      <w:pPr>
        <w:pStyle w:val="Subtitulocapitulo"/>
        <w:numPr>
          <w:ilvl w:val="3"/>
          <w:numId w:val="1"/>
        </w:numPr>
        <w:rPr>
          <w:ins w:id="218" w:author="Katherine Chiluiza" w:date="2015-03-10T13:59:00Z"/>
        </w:rPr>
      </w:pPr>
      <w:r>
        <w:t>TECNOLOGÍAS RELACIONADAS</w:t>
      </w:r>
    </w:p>
    <w:p w14:paraId="2DCC778F" w14:textId="181383D7" w:rsidR="000C7BCB" w:rsidRDefault="000C7BCB">
      <w:pPr>
        <w:pStyle w:val="Subtitulocapitulo"/>
        <w:numPr>
          <w:ilvl w:val="0"/>
          <w:numId w:val="0"/>
        </w:numPr>
        <w:pPrChange w:id="219" w:author="Katherine Chiluiza" w:date="2015-03-10T13:59:00Z">
          <w:pPr>
            <w:pStyle w:val="Subtitulocapitulo"/>
            <w:numPr>
              <w:ilvl w:val="3"/>
            </w:numPr>
            <w:ind w:left="1728" w:hanging="648"/>
          </w:pPr>
        </w:pPrChange>
      </w:pPr>
      <w:ins w:id="220" w:author="Katherine Chiluiza" w:date="2015-03-10T13:59:00Z">
        <w:r>
          <w:t xml:space="preserve">INTRO </w:t>
        </w:r>
      </w:ins>
    </w:p>
    <w:p w14:paraId="0FC2E56A" w14:textId="77777777" w:rsidR="007A7792" w:rsidRDefault="007A7792" w:rsidP="0035744F">
      <w:pPr>
        <w:pStyle w:val="Subtitulocapitulo"/>
        <w:numPr>
          <w:ilvl w:val="4"/>
          <w:numId w:val="1"/>
        </w:numPr>
      </w:pPr>
      <w:r>
        <w:t>HARDWARE</w:t>
      </w:r>
    </w:p>
    <w:p w14:paraId="7448EB33" w14:textId="1289C336" w:rsidR="00AF1BDD" w:rsidRPr="00017C31" w:rsidRDefault="001D41CF" w:rsidP="00980AEC">
      <w:pPr>
        <w:pStyle w:val="Texto"/>
        <w:ind w:left="2832"/>
        <w:rPr>
          <w:b/>
        </w:rPr>
      </w:pPr>
      <w:r>
        <w:rPr>
          <w:b/>
        </w:rPr>
        <w:t>Tecnología Capacitiva</w:t>
      </w:r>
    </w:p>
    <w:p w14:paraId="38DB938B" w14:textId="334529F2" w:rsidR="00AF1BDD" w:rsidRDefault="00AF1BDD" w:rsidP="00980AEC">
      <w:pPr>
        <w:pStyle w:val="Texto"/>
        <w:ind w:left="2832"/>
      </w:pPr>
      <w:r>
        <w:t xml:space="preserve">Este tipo de tecnología es la </w:t>
      </w:r>
      <w:r w:rsidR="00017C31">
        <w:t>más</w:t>
      </w:r>
      <w:r>
        <w:t xml:space="preserve"> </w:t>
      </w:r>
      <w:r w:rsidR="00380178">
        <w:t>utilizada</w:t>
      </w:r>
      <w:r>
        <w:t xml:space="preserve"> en el mercado. Permite la creación de dispositivos multitouch </w:t>
      </w:r>
      <w:r w:rsidR="00380178">
        <w:t xml:space="preserve">con </w:t>
      </w:r>
      <w:r>
        <w:t>superficies totalmente planas</w:t>
      </w:r>
      <w:r w:rsidR="000231D3">
        <w:t xml:space="preserve"> (ver figura 2.3</w:t>
      </w:r>
      <w:r w:rsidR="00BB43C0">
        <w:t>)</w:t>
      </w:r>
      <w:r>
        <w:t>. Garantiza</w:t>
      </w:r>
      <w:r w:rsidR="00380178">
        <w:t>n</w:t>
      </w:r>
      <w:r>
        <w:t xml:space="preserve"> fluidez y </w:t>
      </w:r>
      <w:r w:rsidR="00661A8E">
        <w:t>precisión</w:t>
      </w:r>
      <w:r>
        <w:t xml:space="preserve"> en la respuesta de </w:t>
      </w:r>
      <w:r w:rsidR="00803B2F">
        <w:t>toque</w:t>
      </w:r>
      <w:ins w:id="221" w:author="Katherine Chiluiza" w:date="2015-03-10T14:01:00Z">
        <w:r w:rsidR="000C7BCB">
          <w:t xml:space="preserve"> </w:t>
        </w:r>
      </w:ins>
      <w:r w:rsidR="00017C31">
        <w:fldChar w:fldCharType="begin" w:fldLock="1"/>
      </w:r>
      <w:r w:rsidR="00641529">
        <w:instrText>ADDIN CSL_CITATION { "citationItems" : [ { "id" : "ITEM-1", "itemData" : { "URL" : "http://www.nuisense.com/projectedcapacitivevsir.aspx?l=en-US", "accessed" : { "date-parts" : [ [ "2015", "2", "21" ] ] }, "author" : [ { "dropping-particle" : "", "family" : "Nuisense", "given" : "", "non-dropping-particle" : "", "parse-names" : false, "suffix" : "" } ], "id" : "ITEM-1", "issued" : { "date-parts" : [ [ "0" ] ] }, "title" : "Projected Capacitive Multi Touch Foil Vs. Infrared Touch Cover", "type" : "webpage" }, "uris" : [ "http://www.mendeley.com/documents/?uuid=da95b949-e1b9-40af-8c37-85f75c2d7370" ] } ], "mendeley" : { "formattedCitation" : "[24]", "plainTextFormattedCitation" : "[24]", "previouslyFormattedCitation" : "[24]" }, "properties" : { "noteIndex" : 0 }, "schema" : "https://github.com/citation-style-language/schema/raw/master/csl-citation.json" }</w:instrText>
      </w:r>
      <w:r w:rsidR="00017C31">
        <w:fldChar w:fldCharType="separate"/>
      </w:r>
      <w:r w:rsidR="00334B27" w:rsidRPr="00334B27">
        <w:rPr>
          <w:noProof/>
        </w:rPr>
        <w:t>[24]</w:t>
      </w:r>
      <w:r w:rsidR="00017C31">
        <w:fldChar w:fldCharType="end"/>
      </w:r>
      <w:r>
        <w:t>.</w:t>
      </w:r>
      <w:r w:rsidR="00F64277">
        <w:t xml:space="preserve"> Una consideración especial de esta tecnología es su precio, ya que utiliza hardware electrónico especializado. Son </w:t>
      </w:r>
      <w:r w:rsidR="001D41CF">
        <w:t>las soluciones más compactas, y</w:t>
      </w:r>
      <w:r w:rsidR="00F64277">
        <w:t xml:space="preserve"> existen dispositivos con un grosor desde los centímetros hasta el orden </w:t>
      </w:r>
      <w:r w:rsidR="00F64277">
        <w:lastRenderedPageBreak/>
        <w:t>de los milímetros</w:t>
      </w:r>
      <w:ins w:id="222" w:author="Katherine Chiluiza" w:date="2015-03-10T14:01:00Z">
        <w:r w:rsidR="000C7BCB">
          <w:t xml:space="preserve"> </w:t>
        </w:r>
      </w:ins>
      <w:r w:rsidR="00F64277">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rsidR="00F64277">
        <w:fldChar w:fldCharType="separate"/>
      </w:r>
      <w:r w:rsidR="00334B27" w:rsidRPr="00334B27">
        <w:rPr>
          <w:noProof/>
        </w:rPr>
        <w:t>[21]</w:t>
      </w:r>
      <w:r w:rsidR="00F64277">
        <w:fldChar w:fldCharType="end"/>
      </w:r>
      <w:r w:rsidR="00F64277">
        <w:t>.</w:t>
      </w:r>
      <w:r w:rsidR="00F64277" w:rsidRPr="00F64277">
        <w:t xml:space="preserve"> </w:t>
      </w:r>
      <w:r w:rsidR="00F64277">
        <w:t>Un producto comercial que utiliza e</w:t>
      </w:r>
      <w:r w:rsidR="001D41CF">
        <w:t>sta tecnología es Ideum Coffee T</w:t>
      </w:r>
      <w:r w:rsidR="00F64277">
        <w:t>able</w:t>
      </w:r>
      <w:r w:rsidR="001D41CF">
        <w:t xml:space="preserve"> </w:t>
      </w:r>
      <w:r w:rsidR="00F64277">
        <w:fldChar w:fldCharType="begin" w:fldLock="1"/>
      </w:r>
      <w:r w:rsidR="00D51B0A">
        <w:instrText>ADDIN CSL_CITATION { "citationItems" : [ { "id" : "ITEM-1", "itemData" : { "URL" : "http://www.gizmag.com/ideum-3m-platform-multitouch-tables/27823/", "accessed" : { "date-parts" : [ [ "2015", "2", "19" ] ] }, "author" : [ { "dropping-particle" : "", "family" : "Nuisense", "given" : "", "non-dropping-particle" : "", "parse-names" : false, "suffix" : "" } ], "id" : "ITEM-1", "issued" : { "date-parts" : [ [ "0" ] ] }, "title" : "Ideum and 3M Touch Systems launch new Platform 46 multi-touch tables", "type" : "webpage" }, "uris" : [ "http://www.mendeley.com/documents/?uuid=c4b30f05-18db-43cb-b10f-3b72e9c9a2c5" ] } ], "mendeley" : { "formattedCitation" : "[13]", "plainTextFormattedCitation" : "[13]", "previouslyFormattedCitation" : "[13]" }, "properties" : { "noteIndex" : 0 }, "schema" : "https://github.com/citation-style-language/schema/raw/master/csl-citation.json" }</w:instrText>
      </w:r>
      <w:r w:rsidR="00F64277">
        <w:fldChar w:fldCharType="separate"/>
      </w:r>
      <w:r w:rsidR="00CE5F1B" w:rsidRPr="00CE5F1B">
        <w:rPr>
          <w:noProof/>
        </w:rPr>
        <w:t>[13]</w:t>
      </w:r>
      <w:r w:rsidR="00F64277">
        <w:fldChar w:fldCharType="end"/>
      </w:r>
      <w:r w:rsidR="00F64277">
        <w:t>.</w:t>
      </w:r>
    </w:p>
    <w:p w14:paraId="672DE038" w14:textId="6778BC2D" w:rsidR="00017C31" w:rsidRDefault="00017C31" w:rsidP="00980AEC">
      <w:pPr>
        <w:pStyle w:val="Texto"/>
        <w:ind w:left="2832"/>
      </w:pPr>
      <w:r>
        <w:rPr>
          <w:noProof/>
        </w:rPr>
        <w:drawing>
          <wp:inline distT="0" distB="0" distL="0" distR="0" wp14:anchorId="040E6F21" wp14:editId="60FBB5DF">
            <wp:extent cx="3296292" cy="2200275"/>
            <wp:effectExtent l="0" t="0" r="0" b="0"/>
            <wp:docPr id="2" name="Imagen 2" descr="http://www.nuisense.com/resources/table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uisense.com/resources/table_0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9660" cy="2202523"/>
                    </a:xfrm>
                    <a:prstGeom prst="rect">
                      <a:avLst/>
                    </a:prstGeom>
                    <a:noFill/>
                    <a:ln>
                      <a:noFill/>
                    </a:ln>
                  </pic:spPr>
                </pic:pic>
              </a:graphicData>
            </a:graphic>
          </wp:inline>
        </w:drawing>
      </w:r>
    </w:p>
    <w:p w14:paraId="39338B83" w14:textId="0FB9E6D8" w:rsidR="00493960" w:rsidRDefault="00493960" w:rsidP="00980AEC">
      <w:pPr>
        <w:pStyle w:val="Texto"/>
        <w:ind w:left="2832"/>
        <w:rPr>
          <w:b/>
          <w:sz w:val="16"/>
          <w:szCs w:val="16"/>
        </w:rPr>
      </w:pPr>
      <w:r>
        <w:rPr>
          <w:b/>
          <w:sz w:val="16"/>
          <w:szCs w:val="16"/>
        </w:rPr>
        <w:t xml:space="preserve">Figura </w:t>
      </w:r>
      <w:r w:rsidR="000231D3">
        <w:rPr>
          <w:b/>
          <w:sz w:val="16"/>
          <w:szCs w:val="16"/>
        </w:rPr>
        <w:t>2.3</w:t>
      </w:r>
      <w:r>
        <w:rPr>
          <w:b/>
          <w:sz w:val="16"/>
          <w:szCs w:val="16"/>
        </w:rPr>
        <w:t xml:space="preserve">: </w:t>
      </w:r>
      <w:r>
        <w:rPr>
          <w:sz w:val="16"/>
          <w:szCs w:val="16"/>
        </w:rPr>
        <w:t>Pantalla multitouch que utiliza tecnología capacitiva.</w:t>
      </w:r>
    </w:p>
    <w:p w14:paraId="7E10329A" w14:textId="4B95BD35" w:rsidR="00017C31" w:rsidRPr="00144FEC" w:rsidRDefault="00017C31" w:rsidP="00980AEC">
      <w:pPr>
        <w:pStyle w:val="Texto"/>
        <w:ind w:left="2832"/>
        <w:rPr>
          <w:sz w:val="16"/>
          <w:szCs w:val="16"/>
        </w:rPr>
      </w:pPr>
      <w:r w:rsidRPr="00493960">
        <w:rPr>
          <w:b/>
          <w:sz w:val="16"/>
          <w:szCs w:val="16"/>
        </w:rPr>
        <w:t>Fuente:</w:t>
      </w:r>
      <w:r w:rsidRPr="00144FEC">
        <w:rPr>
          <w:sz w:val="16"/>
          <w:szCs w:val="16"/>
        </w:rPr>
        <w:t xml:space="preserve"> </w:t>
      </w:r>
      <w:r w:rsidRPr="00017C31">
        <w:rPr>
          <w:sz w:val="16"/>
          <w:szCs w:val="16"/>
        </w:rPr>
        <w:t>http://www.nuisense.co</w:t>
      </w:r>
      <w:r w:rsidR="00493960">
        <w:rPr>
          <w:sz w:val="16"/>
          <w:szCs w:val="16"/>
        </w:rPr>
        <w:t>m</w:t>
      </w:r>
    </w:p>
    <w:p w14:paraId="39223206" w14:textId="77777777" w:rsidR="00F64277" w:rsidRDefault="00F64277" w:rsidP="00980AEC">
      <w:pPr>
        <w:pStyle w:val="Texto"/>
        <w:ind w:left="2832"/>
        <w:rPr>
          <w:b/>
        </w:rPr>
      </w:pPr>
    </w:p>
    <w:p w14:paraId="30ECBD72" w14:textId="34C80839" w:rsidR="00AF1BDD" w:rsidRPr="00017C31" w:rsidRDefault="00E1240E" w:rsidP="00980AEC">
      <w:pPr>
        <w:pStyle w:val="Texto"/>
        <w:ind w:left="2832"/>
        <w:rPr>
          <w:b/>
        </w:rPr>
      </w:pPr>
      <w:r>
        <w:rPr>
          <w:b/>
        </w:rPr>
        <w:t>Tecnología infrarroja</w:t>
      </w:r>
    </w:p>
    <w:p w14:paraId="4E1F81E8" w14:textId="2CED22C8" w:rsidR="00AF1BDD" w:rsidRDefault="00017C31" w:rsidP="00980AEC">
      <w:pPr>
        <w:pStyle w:val="Texto"/>
        <w:ind w:left="2832"/>
      </w:pPr>
      <w:r>
        <w:t>Utilizada para el desarrollo de las primeras investigaciones en multitouch</w:t>
      </w:r>
      <w:r w:rsidR="00F64277">
        <w:t xml:space="preserve"> desde los años 80</w:t>
      </w:r>
      <w:r>
        <w:t xml:space="preserve">. </w:t>
      </w:r>
      <w:r w:rsidR="00F64277">
        <w:t xml:space="preserve">Los primeros intentos de crear interfaces con este tipo de tecnología producían </w:t>
      </w:r>
      <w:r w:rsidR="00A6579C">
        <w:t>superficies</w:t>
      </w:r>
      <w:r w:rsidR="00F64277">
        <w:t xml:space="preserve"> voluminosas</w:t>
      </w:r>
      <w:r w:rsidR="00A6579C">
        <w:t xml:space="preserve"> y con una complejidad considerable en su configuración.</w:t>
      </w:r>
      <w:r w:rsidR="00F64277">
        <w:t xml:space="preserve"> </w:t>
      </w:r>
      <w:r w:rsidR="00A6579C">
        <w:t>En la actualidad estas limitaciones han sido superadas, pero hasta el momento</w:t>
      </w:r>
      <w:r>
        <w:t xml:space="preserve"> </w:t>
      </w:r>
      <w:ins w:id="223" w:author="Katherine Chiluiza" w:date="2015-03-10T14:02:00Z">
        <w:r w:rsidR="000C7BCB">
          <w:t xml:space="preserve">es </w:t>
        </w:r>
      </w:ins>
      <w:r>
        <w:t xml:space="preserve">imposible crear superficies planas debido a que </w:t>
      </w:r>
      <w:r w:rsidR="001D41CF">
        <w:t xml:space="preserve">debe existir </w:t>
      </w:r>
      <w:r>
        <w:t xml:space="preserve">un marco alrededor de la pantalla que sirve para ubicar los sensores </w:t>
      </w:r>
      <w:r>
        <w:lastRenderedPageBreak/>
        <w:t>infrarrojos</w:t>
      </w:r>
      <w:r w:rsidR="00A6579C">
        <w:t xml:space="preserve"> que utilizan</w:t>
      </w:r>
      <w:r w:rsidR="001D41CF">
        <w:t xml:space="preserve"> </w:t>
      </w:r>
      <w:r>
        <w:fldChar w:fldCharType="begin" w:fldLock="1"/>
      </w:r>
      <w:r w:rsidR="00641529">
        <w:instrText>ADDIN CSL_CITATION { "citationItems" : [ { "id" : "ITEM-1", "itemData" : { "URL" : "http://www.nuisense.com/projectedcapacitivevsir.aspx?l=en-US", "accessed" : { "date-parts" : [ [ "2015", "2", "21" ] ] }, "author" : [ { "dropping-particle" : "", "family" : "Nuisense", "given" : "", "non-dropping-particle" : "", "parse-names" : false, "suffix" : "" } ], "id" : "ITEM-1", "issued" : { "date-parts" : [ [ "0" ] ] }, "title" : "Projected Capacitive Multi Touch Foil Vs. Infrared Touch Cover", "type" : "webpage" }, "uris" : [ "http://www.mendeley.com/documents/?uuid=da95b949-e1b9-40af-8c37-85f75c2d7370" ] } ], "mendeley" : { "formattedCitation" : "[24]", "plainTextFormattedCitation" : "[24]", "previouslyFormattedCitation" : "[24]" }, "properties" : { "noteIndex" : 0 }, "schema" : "https://github.com/citation-style-language/schema/raw/master/csl-citation.json" }</w:instrText>
      </w:r>
      <w:r>
        <w:fldChar w:fldCharType="separate"/>
      </w:r>
      <w:r w:rsidR="00334B27" w:rsidRPr="00334B27">
        <w:rPr>
          <w:noProof/>
        </w:rPr>
        <w:t>[24]</w:t>
      </w:r>
      <w:r>
        <w:fldChar w:fldCharType="end"/>
      </w:r>
      <w:r w:rsidR="00CE5F1B">
        <w:t xml:space="preserve"> (ver figura </w:t>
      </w:r>
      <w:r w:rsidR="000231D3">
        <w:t>2.4</w:t>
      </w:r>
      <w:r w:rsidR="00BB43C0">
        <w:t>)</w:t>
      </w:r>
      <w:r>
        <w:t>.</w:t>
      </w:r>
      <w:r w:rsidR="00A6579C">
        <w:t xml:space="preserve"> Hoy en día este tipo de tecnologías están siento utilizadas para buscar soluciones más económicas, como alternativa a las herramientas con tecnología capacitiva, debido a su menor co</w:t>
      </w:r>
      <w:del w:id="224" w:author="Katherine Chiluiza" w:date="2015-03-10T14:03:00Z">
        <w:r w:rsidR="00A6579C" w:rsidDel="000C7BCB">
          <w:delText>n</w:delText>
        </w:r>
      </w:del>
      <w:r w:rsidR="00A6579C">
        <w:t>ste</w:t>
      </w:r>
      <w:ins w:id="225" w:author="Katherine Chiluiza" w:date="2015-03-10T14:03:00Z">
        <w:r w:rsidR="000C7BCB">
          <w:t xml:space="preserve"> </w:t>
        </w:r>
      </w:ins>
      <w:r w:rsidR="00A6579C">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rsidR="00A6579C">
        <w:fldChar w:fldCharType="separate"/>
      </w:r>
      <w:r w:rsidR="00334B27" w:rsidRPr="00334B27">
        <w:rPr>
          <w:noProof/>
        </w:rPr>
        <w:t>[21]</w:t>
      </w:r>
      <w:r w:rsidR="00A6579C">
        <w:fldChar w:fldCharType="end"/>
      </w:r>
      <w:r w:rsidR="00A6579C">
        <w:t>.</w:t>
      </w:r>
    </w:p>
    <w:p w14:paraId="09B4CBD9" w14:textId="77777777" w:rsidR="00017C31" w:rsidRDefault="00017C31" w:rsidP="00980AEC">
      <w:pPr>
        <w:pStyle w:val="Texto"/>
        <w:ind w:left="2832"/>
      </w:pPr>
    </w:p>
    <w:p w14:paraId="77FCF8E1" w14:textId="7107D9B6" w:rsidR="00017C31" w:rsidRDefault="00017C31" w:rsidP="00980AEC">
      <w:pPr>
        <w:pStyle w:val="Texto"/>
        <w:ind w:left="2832"/>
      </w:pPr>
      <w:r>
        <w:rPr>
          <w:noProof/>
        </w:rPr>
        <w:drawing>
          <wp:inline distT="0" distB="0" distL="0" distR="0" wp14:anchorId="5AF78F2A" wp14:editId="37487045">
            <wp:extent cx="3810000" cy="2143125"/>
            <wp:effectExtent l="0" t="0" r="0" b="9525"/>
            <wp:docPr id="3" name="Imagen 3" descr="http://www.nuisense.com/resources/ir_cap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uisense.com/resources/ir_cap_0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6D9C1247" w14:textId="27F87A99" w:rsidR="00493960" w:rsidRDefault="00493960" w:rsidP="00980AEC">
      <w:pPr>
        <w:pStyle w:val="Texto"/>
        <w:ind w:left="2832"/>
        <w:rPr>
          <w:b/>
          <w:sz w:val="16"/>
          <w:szCs w:val="16"/>
        </w:rPr>
      </w:pPr>
      <w:r>
        <w:rPr>
          <w:b/>
          <w:sz w:val="16"/>
          <w:szCs w:val="16"/>
        </w:rPr>
        <w:t xml:space="preserve">Figura </w:t>
      </w:r>
      <w:r w:rsidR="000231D3">
        <w:rPr>
          <w:b/>
          <w:sz w:val="16"/>
          <w:szCs w:val="16"/>
        </w:rPr>
        <w:t>2.4</w:t>
      </w:r>
      <w:r>
        <w:rPr>
          <w:b/>
          <w:sz w:val="16"/>
          <w:szCs w:val="16"/>
        </w:rPr>
        <w:t xml:space="preserve">: </w:t>
      </w:r>
      <w:r>
        <w:rPr>
          <w:sz w:val="16"/>
          <w:szCs w:val="16"/>
        </w:rPr>
        <w:t>Superficie interactiva multitouch basada en infrarrojos.</w:t>
      </w:r>
    </w:p>
    <w:p w14:paraId="14E8E5B6" w14:textId="2C481BF4" w:rsidR="00017C31" w:rsidRPr="00144FEC" w:rsidRDefault="00017C31" w:rsidP="00980AEC">
      <w:pPr>
        <w:pStyle w:val="Texto"/>
        <w:ind w:left="2832"/>
        <w:rPr>
          <w:sz w:val="16"/>
          <w:szCs w:val="16"/>
        </w:rPr>
      </w:pPr>
      <w:r w:rsidRPr="00493960">
        <w:rPr>
          <w:b/>
          <w:sz w:val="16"/>
          <w:szCs w:val="16"/>
        </w:rPr>
        <w:t>Fuente</w:t>
      </w:r>
      <w:r w:rsidRPr="00144FEC">
        <w:rPr>
          <w:sz w:val="16"/>
          <w:szCs w:val="16"/>
        </w:rPr>
        <w:t xml:space="preserve">: </w:t>
      </w:r>
      <w:r w:rsidRPr="00017C31">
        <w:rPr>
          <w:sz w:val="16"/>
          <w:szCs w:val="16"/>
        </w:rPr>
        <w:t>http://www.nuisense.com</w:t>
      </w:r>
    </w:p>
    <w:p w14:paraId="5538025E" w14:textId="77777777" w:rsidR="00017C31" w:rsidRDefault="00017C31" w:rsidP="00980AEC">
      <w:pPr>
        <w:pStyle w:val="Texto"/>
        <w:ind w:left="2832"/>
      </w:pPr>
    </w:p>
    <w:p w14:paraId="1BBA5B9A" w14:textId="77777777" w:rsidR="00803B2F" w:rsidRDefault="00803B2F" w:rsidP="00980AEC">
      <w:pPr>
        <w:pStyle w:val="Texto"/>
        <w:ind w:left="2832"/>
        <w:rPr>
          <w:b/>
        </w:rPr>
      </w:pPr>
    </w:p>
    <w:p w14:paraId="17393638" w14:textId="77777777" w:rsidR="00A6579C" w:rsidRDefault="00AF1BDD" w:rsidP="00980AEC">
      <w:pPr>
        <w:pStyle w:val="Texto"/>
        <w:ind w:left="2832"/>
        <w:rPr>
          <w:b/>
        </w:rPr>
      </w:pPr>
      <w:r w:rsidRPr="00A6579C">
        <w:rPr>
          <w:b/>
        </w:rPr>
        <w:t>Herramientas de Seguimiento óptico</w:t>
      </w:r>
    </w:p>
    <w:p w14:paraId="58EEA998" w14:textId="01C295CC" w:rsidR="00A6579C" w:rsidRDefault="00012AB2" w:rsidP="00980AEC">
      <w:pPr>
        <w:pStyle w:val="Texto"/>
        <w:ind w:left="2832"/>
      </w:pPr>
      <w:r>
        <w:t>E</w:t>
      </w:r>
      <w:r w:rsidR="00A6579C">
        <w:t xml:space="preserve">xiste otro tipo de dispositivos que se pueden utilizar para </w:t>
      </w:r>
      <w:r>
        <w:t>construir superficies interactivas</w:t>
      </w:r>
      <w:r w:rsidR="00765FA2">
        <w:t xml:space="preserve">, las cuales son </w:t>
      </w:r>
      <w:del w:id="226" w:author="Katherine Chiluiza" w:date="2015-03-10T14:03:00Z">
        <w:r w:rsidR="00765FA2" w:rsidDel="000C7BCB">
          <w:delText>de</w:delText>
        </w:r>
        <w:r w:rsidDel="000C7BCB">
          <w:delText xml:space="preserve"> </w:delText>
        </w:r>
      </w:del>
      <w:r>
        <w:t>herramientas de rastreo de movimiento o motion tra</w:t>
      </w:r>
      <w:r w:rsidR="00BE3474">
        <w:t>c</w:t>
      </w:r>
      <w:r w:rsidR="00E1240E">
        <w:t>king (en inglés). A</w:t>
      </w:r>
      <w:r>
        <w:t xml:space="preserve">unque están diseñadas para ser utilizadas </w:t>
      </w:r>
      <w:r w:rsidR="001D41CF">
        <w:t xml:space="preserve">en ambientes </w:t>
      </w:r>
      <w:r>
        <w:t xml:space="preserve">de </w:t>
      </w:r>
      <w:r>
        <w:lastRenderedPageBreak/>
        <w:t xml:space="preserve">realidad virtual, </w:t>
      </w:r>
      <w:r w:rsidR="001D41CF">
        <w:t>pueden</w:t>
      </w:r>
      <w:r>
        <w:t xml:space="preserve"> ser muy útiles debido a varias ventajas que presentan.</w:t>
      </w:r>
      <w:r w:rsidR="00BE3474">
        <w:t xml:space="preserve"> Por ejemplo, la velocidad de captura de información sensorial es alta, llegando en algunos casos hasta los 120fps. También presentan un costo considerablemente menor a las herramientas capacitivas. Esta tecnología funciona a través del rastreo de marcadores reflectivos de luz infrarroja</w:t>
      </w:r>
      <w:r w:rsidR="001D41CF">
        <w:t>,</w:t>
      </w:r>
      <w:r w:rsidR="00BE3474">
        <w:t xml:space="preserve"> que ayudan a determinar la posición de un cuerpo en el espacio</w:t>
      </w:r>
      <w:r w:rsidR="00BB43C0">
        <w:t xml:space="preserve"> utilizando cámaras infrarrojas estereoscópicas</w:t>
      </w:r>
      <w:r w:rsidR="00BE3474">
        <w:t>.</w:t>
      </w:r>
    </w:p>
    <w:p w14:paraId="2D443D25" w14:textId="6E05E0CD" w:rsidR="00AF1BDD" w:rsidRDefault="00BE3474" w:rsidP="00980AEC">
      <w:pPr>
        <w:pStyle w:val="Texto"/>
        <w:ind w:left="2832"/>
      </w:pPr>
      <w:r>
        <w:t>Poseen las mismas desventajas de una herramienta que utiliza señal infrarroja común. Por ejemplo, en el caso de oclusión de los marcadores reflectivos, se pierde la capacidad de rastreo. Las condiciones de iluminación podrían afectar la precisión del rastreo. Sin embargo, en ambientes controlados, y con una configuración adecuada, pueden servir perfectamente para la creación de superficies interactivas</w:t>
      </w:r>
      <w:r w:rsidR="00CD57CD">
        <w:t>.</w:t>
      </w:r>
      <w:r>
        <w:t xml:space="preserve"> Un ejemplo de un producto comercial de esta tecnología son las herramientas </w:t>
      </w:r>
      <w:r w:rsidR="00AF1BDD">
        <w:t>Optitrack</w:t>
      </w:r>
      <w:r>
        <w:fldChar w:fldCharType="begin" w:fldLock="1"/>
      </w:r>
      <w:r w:rsidR="00641529">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fldChar w:fldCharType="separate"/>
      </w:r>
      <w:r w:rsidR="00334B27" w:rsidRPr="00334B27">
        <w:rPr>
          <w:noProof/>
        </w:rPr>
        <w:t>[25]</w:t>
      </w:r>
      <w:r>
        <w:fldChar w:fldCharType="end"/>
      </w:r>
      <w:r w:rsidR="00BB43C0">
        <w:t xml:space="preserve"> (ver figura </w:t>
      </w:r>
      <w:r w:rsidR="000231D3">
        <w:t>2.5</w:t>
      </w:r>
      <w:r w:rsidR="00BB43C0">
        <w:t>)</w:t>
      </w:r>
      <w:r>
        <w:t>.</w:t>
      </w:r>
      <w:r w:rsidR="00E1741A">
        <w:t xml:space="preserve"> </w:t>
      </w:r>
    </w:p>
    <w:p w14:paraId="47B9C24A" w14:textId="6BF6365B" w:rsidR="00BB43C0" w:rsidRDefault="000F38C4" w:rsidP="000F38C4">
      <w:pPr>
        <w:pStyle w:val="Texto"/>
        <w:ind w:left="2832"/>
      </w:pPr>
      <w:r>
        <w:rPr>
          <w:noProof/>
        </w:rPr>
        <w:lastRenderedPageBreak/>
        <w:drawing>
          <wp:inline distT="0" distB="0" distL="0" distR="0" wp14:anchorId="64DB2B45" wp14:editId="063961DD">
            <wp:extent cx="1857375" cy="17716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57375" cy="1771650"/>
                    </a:xfrm>
                    <a:prstGeom prst="rect">
                      <a:avLst/>
                    </a:prstGeom>
                    <a:noFill/>
                    <a:ln>
                      <a:noFill/>
                    </a:ln>
                  </pic:spPr>
                </pic:pic>
              </a:graphicData>
            </a:graphic>
          </wp:inline>
        </w:drawing>
      </w:r>
    </w:p>
    <w:p w14:paraId="734803DD" w14:textId="7EDB0B61" w:rsidR="00BB43C0" w:rsidRDefault="006373B1" w:rsidP="00980AEC">
      <w:pPr>
        <w:pStyle w:val="Texto"/>
        <w:ind w:left="2832"/>
      </w:pPr>
      <w:r>
        <w:rPr>
          <w:b/>
          <w:sz w:val="16"/>
          <w:szCs w:val="16"/>
        </w:rPr>
        <w:t xml:space="preserve">Figura </w:t>
      </w:r>
      <w:r w:rsidR="000231D3">
        <w:rPr>
          <w:b/>
          <w:sz w:val="16"/>
          <w:szCs w:val="16"/>
        </w:rPr>
        <w:t>2.5</w:t>
      </w:r>
      <w:r>
        <w:rPr>
          <w:b/>
          <w:sz w:val="16"/>
          <w:szCs w:val="16"/>
        </w:rPr>
        <w:t>:</w:t>
      </w:r>
      <w:r>
        <w:rPr>
          <w:sz w:val="16"/>
          <w:szCs w:val="16"/>
        </w:rPr>
        <w:t xml:space="preserve"> Dispositivo de seguimiento óptico </w:t>
      </w:r>
      <w:r w:rsidR="000F38C4">
        <w:rPr>
          <w:sz w:val="16"/>
          <w:szCs w:val="16"/>
        </w:rPr>
        <w:t>Flex3</w:t>
      </w:r>
      <w:r>
        <w:rPr>
          <w:sz w:val="16"/>
          <w:szCs w:val="16"/>
        </w:rPr>
        <w:t xml:space="preserve"> Optitrack </w:t>
      </w:r>
      <w:r w:rsidR="00BB43C0" w:rsidRPr="006373B1">
        <w:rPr>
          <w:b/>
          <w:sz w:val="16"/>
          <w:szCs w:val="16"/>
        </w:rPr>
        <w:t xml:space="preserve"> Fuente:</w:t>
      </w:r>
      <w:r w:rsidR="00BB43C0" w:rsidRPr="00144FEC">
        <w:rPr>
          <w:sz w:val="16"/>
          <w:szCs w:val="16"/>
        </w:rPr>
        <w:t xml:space="preserve"> </w:t>
      </w:r>
      <w:r w:rsidR="00BB43C0">
        <w:rPr>
          <w:sz w:val="16"/>
          <w:szCs w:val="16"/>
        </w:rPr>
        <w:fldChar w:fldCharType="begin" w:fldLock="1"/>
      </w:r>
      <w:r w:rsidR="00641529">
        <w:rPr>
          <w:sz w:val="16"/>
          <w:szCs w:val="16"/>
        </w:rPr>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rsidR="00BB43C0">
        <w:rPr>
          <w:sz w:val="16"/>
          <w:szCs w:val="16"/>
        </w:rPr>
        <w:fldChar w:fldCharType="separate"/>
      </w:r>
      <w:r w:rsidR="00334B27" w:rsidRPr="00334B27">
        <w:rPr>
          <w:noProof/>
          <w:sz w:val="16"/>
          <w:szCs w:val="16"/>
        </w:rPr>
        <w:t>[25]</w:t>
      </w:r>
      <w:r w:rsidR="00BB43C0">
        <w:rPr>
          <w:sz w:val="16"/>
          <w:szCs w:val="16"/>
        </w:rPr>
        <w:fldChar w:fldCharType="end"/>
      </w:r>
    </w:p>
    <w:p w14:paraId="1B97C8D6" w14:textId="77777777" w:rsidR="00803B2F" w:rsidRDefault="00803B2F" w:rsidP="00803B2F">
      <w:pPr>
        <w:pStyle w:val="Texto"/>
        <w:ind w:left="2832"/>
      </w:pPr>
    </w:p>
    <w:p w14:paraId="621F7A9B" w14:textId="307BCB25" w:rsidR="00803B2F" w:rsidRDefault="00803B2F" w:rsidP="00803B2F">
      <w:pPr>
        <w:pStyle w:val="Texto"/>
        <w:ind w:left="2832"/>
      </w:pPr>
      <w:r>
        <w:t>Una ventaja importante que ha mostrado esta tecnología, y ha sido decisiva para efectos del presente estudio, es que a diferencia de las d</w:t>
      </w:r>
      <w:r w:rsidR="00BD4C24">
        <w:t xml:space="preserve">emás, </w:t>
      </w:r>
      <w:ins w:id="227" w:author="Katherine Chiluiza" w:date="2015-03-10T14:04:00Z">
        <w:r w:rsidR="000C7BCB">
          <w:t>é</w:t>
        </w:r>
      </w:ins>
      <w:del w:id="228" w:author="Katherine Chiluiza" w:date="2015-03-10T14:04:00Z">
        <w:r w:rsidR="00BD4C24" w:rsidDel="000C7BCB">
          <w:delText>e</w:delText>
        </w:r>
      </w:del>
      <w:r w:rsidR="00BD4C24">
        <w:t xml:space="preserve">sta puede identificar </w:t>
      </w:r>
      <w:r>
        <w:t xml:space="preserve">los elementos que está rastreando en todo momento. </w:t>
      </w:r>
      <w:ins w:id="229" w:author="Katherine Chiluiza" w:date="2015-03-10T14:04:00Z">
        <w:r w:rsidR="000C7BCB">
          <w:t xml:space="preserve">Es así que esta tecnología será la que se utilizará como solución. </w:t>
        </w:r>
      </w:ins>
    </w:p>
    <w:p w14:paraId="65117BE4" w14:textId="1ECE0EEE" w:rsidR="00BB43C0" w:rsidRDefault="00BB43C0" w:rsidP="00AF1BDD">
      <w:pPr>
        <w:pStyle w:val="Texto"/>
      </w:pPr>
    </w:p>
    <w:p w14:paraId="42E7BF0B" w14:textId="77777777" w:rsidR="007A7792" w:rsidRDefault="007A7792" w:rsidP="0035744F">
      <w:pPr>
        <w:pStyle w:val="Subtitulocapitulo"/>
        <w:numPr>
          <w:ilvl w:val="4"/>
          <w:numId w:val="1"/>
        </w:numPr>
      </w:pPr>
      <w:r>
        <w:t>SOFTWARE</w:t>
      </w:r>
    </w:p>
    <w:p w14:paraId="4D8513BE" w14:textId="3269E15A" w:rsidR="00D17832" w:rsidRDefault="00D17832" w:rsidP="00E1240E">
      <w:pPr>
        <w:pStyle w:val="Texto"/>
        <w:ind w:left="2832"/>
      </w:pPr>
      <w:r>
        <w:t xml:space="preserve">A continuación </w:t>
      </w:r>
      <w:r w:rsidR="001D41CF">
        <w:t>se revisará</w:t>
      </w:r>
      <w:r>
        <w:t xml:space="preserve"> algunas herramientas</w:t>
      </w:r>
      <w:r w:rsidR="0093076C">
        <w:t xml:space="preserve"> de software de código abierto</w:t>
      </w:r>
      <w:r>
        <w:t xml:space="preserve"> que sirven de soporte para el desarrollo de aplicaciones en superficies </w:t>
      </w:r>
      <w:r w:rsidR="00AB7AE4">
        <w:t>colaborativas.</w:t>
      </w:r>
      <w:ins w:id="230" w:author="Katherine Chiluiza" w:date="2015-03-10T14:05:00Z">
        <w:r w:rsidR="000C7BCB">
          <w:t>Se exploran herramientas de software abierto por l</w:t>
        </w:r>
        <w:r w:rsidR="00CE0EDC">
          <w:t>a carácter´sitica de costo bajo que se intenta implementar en la soluci</w:t>
        </w:r>
      </w:ins>
      <w:ins w:id="231" w:author="Katherine Chiluiza" w:date="2015-03-10T14:06:00Z">
        <w:r w:rsidR="00CE0EDC">
          <w:t xml:space="preserve">ón propuesta. </w:t>
        </w:r>
      </w:ins>
    </w:p>
    <w:p w14:paraId="737376F2" w14:textId="77777777" w:rsidR="00AB7AE4" w:rsidRDefault="00AB7AE4" w:rsidP="00E1240E">
      <w:pPr>
        <w:pStyle w:val="Texto"/>
        <w:ind w:left="2832"/>
      </w:pPr>
    </w:p>
    <w:p w14:paraId="4043E70F" w14:textId="1E22512D" w:rsidR="00097996" w:rsidRDefault="00097996" w:rsidP="00E1240E">
      <w:pPr>
        <w:pStyle w:val="Texto"/>
        <w:ind w:left="2832"/>
        <w:rPr>
          <w:b/>
        </w:rPr>
      </w:pPr>
      <w:r w:rsidRPr="00D17832">
        <w:rPr>
          <w:b/>
        </w:rPr>
        <w:t>TUIO</w:t>
      </w:r>
    </w:p>
    <w:p w14:paraId="297FA084" w14:textId="470EDE91" w:rsidR="00AB7AE4" w:rsidRDefault="001D41CF" w:rsidP="00E1240E">
      <w:pPr>
        <w:pStyle w:val="Texto"/>
        <w:ind w:left="2832"/>
      </w:pPr>
      <w:del w:id="232" w:author="Katherine Chiluiza" w:date="2015-03-10T14:06:00Z">
        <w:r w:rsidDel="00CE0EDC">
          <w:delText>Una</w:delText>
        </w:r>
        <w:r w:rsidR="00D17832" w:rsidDel="00CE0EDC">
          <w:delText xml:space="preserve"> </w:delText>
        </w:r>
      </w:del>
      <w:ins w:id="233" w:author="Katherine Chiluiza" w:date="2015-03-10T14:06:00Z">
        <w:r w:rsidR="00CE0EDC">
          <w:t xml:space="preserve">Esta </w:t>
        </w:r>
      </w:ins>
      <w:r w:rsidR="00AB7AE4">
        <w:t xml:space="preserve">herramienta es </w:t>
      </w:r>
      <w:r w:rsidR="00D17832">
        <w:t xml:space="preserve">muy utilizada en proyectos que </w:t>
      </w:r>
      <w:del w:id="234" w:author="Katherine Chiluiza" w:date="2015-03-10T14:06:00Z">
        <w:r w:rsidR="00D17832" w:rsidDel="00CE0EDC">
          <w:delText>inv</w:delText>
        </w:r>
        <w:r w:rsidR="00AB7AE4" w:rsidDel="00CE0EDC">
          <w:delText xml:space="preserve">olucren </w:delText>
        </w:r>
      </w:del>
      <w:ins w:id="235" w:author="Katherine Chiluiza" w:date="2015-03-10T14:06:00Z">
        <w:r w:rsidR="00CE0EDC">
          <w:t xml:space="preserve">involucran </w:t>
        </w:r>
      </w:ins>
      <w:r w:rsidR="00AB7AE4">
        <w:t>aplicaciones multitouch</w:t>
      </w:r>
      <w:ins w:id="236" w:author="Katherine Chiluiza" w:date="2015-03-10T14:06:00Z">
        <w:r w:rsidR="00CE0EDC">
          <w:t>,</w:t>
        </w:r>
      </w:ins>
      <w:r w:rsidR="00AB7AE4">
        <w:t xml:space="preserve"> hechas a medida. Las soluciones privativas utilizan su propio protocolo de comunicaciones para eventos multitou</w:t>
      </w:r>
      <w:r w:rsidR="00767BB7">
        <w:t xml:space="preserve">ch; por lo que el acceso a sus librerías de implementación </w:t>
      </w:r>
      <w:r w:rsidR="00AB7AE4">
        <w:t xml:space="preserve"> es restringido. TUIO soluciona ese inconveniente y provee implementación de un protocolo </w:t>
      </w:r>
      <w:r w:rsidR="00E1240E">
        <w:t xml:space="preserve">abierto </w:t>
      </w:r>
      <w:r w:rsidR="00AB7AE4">
        <w:t xml:space="preserve">de comunicaciones para eventos multitouch. De esta forma, la herramienta nos permite </w:t>
      </w:r>
      <w:r w:rsidR="00F61CA7">
        <w:t>comunicar</w:t>
      </w:r>
      <w:r w:rsidR="007157C1">
        <w:t xml:space="preserve"> eventos táctiles reconocidos</w:t>
      </w:r>
      <w:r w:rsidR="00AB7AE4">
        <w:t xml:space="preserve"> por un dispositivo </w:t>
      </w:r>
      <w:r w:rsidR="00F61CA7">
        <w:t>especializado</w:t>
      </w:r>
      <w:r w:rsidR="00AB7AE4">
        <w:t>,</w:t>
      </w:r>
      <w:r w:rsidR="007157C1">
        <w:t xml:space="preserve"> y los envía</w:t>
      </w:r>
      <w:r w:rsidR="00AB7AE4">
        <w:t xml:space="preserve"> hacia una aplicación que esté a la espera de estos eventos.</w:t>
      </w:r>
      <w:r w:rsidR="00F61CA7">
        <w:t xml:space="preserve"> </w:t>
      </w:r>
      <w:r w:rsidR="00AB7AE4">
        <w:t>El sitio oficial</w:t>
      </w:r>
      <w:r w:rsidR="00AB7AE4">
        <w:fldChar w:fldCharType="begin" w:fldLock="1"/>
      </w:r>
      <w:r w:rsidR="00641529">
        <w:instrText>ADDIN CSL_CITATION { "citationItems" : [ { "id" : "ITEM-1", "itemData" : { "URL" : "http://www.tuio.org/", "accessed" : { "date-parts" : [ [ "2015", "2", "21" ] ] }, "author" : [ { "dropping-particle" : "", "family" : "TUIO", "given" : "", "non-dropping-particle" : "", "parse-names" : false, "suffix" : "" } ], "id" : "ITEM-1", "issued" : { "date-parts" : [ [ "0" ] ] }, "title" : "TUIO", "type" : "webpage" }, "uris" : [ "http://www.mendeley.com/documents/?uuid=7a46ccbf-6638-44bb-b8f4-1950077a0ee1" ] } ], "mendeley" : { "formattedCitation" : "[26]", "plainTextFormattedCitation" : "[26]", "previouslyFormattedCitation" : "[26]" }, "properties" : { "noteIndex" : 0 }, "schema" : "https://github.com/citation-style-language/schema/raw/master/csl-citation.json" }</w:instrText>
      </w:r>
      <w:r w:rsidR="00AB7AE4">
        <w:fldChar w:fldCharType="separate"/>
      </w:r>
      <w:r w:rsidR="00334B27" w:rsidRPr="00334B27">
        <w:rPr>
          <w:noProof/>
        </w:rPr>
        <w:t>[26]</w:t>
      </w:r>
      <w:r w:rsidR="00AB7AE4">
        <w:fldChar w:fldCharType="end"/>
      </w:r>
      <w:r w:rsidR="00AB7AE4">
        <w:t xml:space="preserve"> lo define de la siguiente manera:</w:t>
      </w:r>
    </w:p>
    <w:p w14:paraId="5D64E44C" w14:textId="203DAE8A" w:rsidR="00D17832" w:rsidRPr="00D17832" w:rsidRDefault="00AB7AE4" w:rsidP="00E1240E">
      <w:pPr>
        <w:pStyle w:val="Texto"/>
        <w:ind w:left="2832"/>
      </w:pPr>
      <w:r>
        <w:t xml:space="preserve"> </w:t>
      </w:r>
    </w:p>
    <w:p w14:paraId="55FE8CBF" w14:textId="5B4F1660" w:rsidR="00D17832" w:rsidRDefault="00AB7AE4" w:rsidP="00E1240E">
      <w:pPr>
        <w:pStyle w:val="Texto"/>
        <w:ind w:left="3423" w:right="339"/>
      </w:pPr>
      <w:r>
        <w:t>“</w:t>
      </w:r>
      <w:r w:rsidR="00D17832" w:rsidRPr="00D17832">
        <w:t xml:space="preserve">TUIO (Tangible </w:t>
      </w:r>
      <w:r>
        <w:t>User</w:t>
      </w:r>
      <w:r w:rsidR="007157C1">
        <w:t xml:space="preserve"> </w:t>
      </w:r>
      <w:r w:rsidR="007157C1" w:rsidRPr="00D17832">
        <w:t>Interface</w:t>
      </w:r>
      <w:r w:rsidR="00D17832" w:rsidRPr="00D17832">
        <w:t xml:space="preserve"> Object) es un protocolo abierto para la comunicación de datos de dispositivos como una pantalla multi-touch, una superficie interactiva, o un monitor de movimiento basada en la visión del ordenador. </w:t>
      </w:r>
      <w:r w:rsidR="00D17832">
        <w:t xml:space="preserve">[...] </w:t>
      </w:r>
      <w:r w:rsidR="00D17832" w:rsidRPr="00D17832">
        <w:t xml:space="preserve">TUIO utiliza un modelo </w:t>
      </w:r>
      <w:r w:rsidR="00D17832" w:rsidRPr="00D17832">
        <w:lastRenderedPageBreak/>
        <w:t xml:space="preserve">cliente / servidor para la comunicación de estos datos, por lo que cualquier programa que </w:t>
      </w:r>
      <w:r w:rsidR="001D41CF">
        <w:t xml:space="preserve">sea un </w:t>
      </w:r>
      <w:r w:rsidR="00D17832" w:rsidRPr="00D17832">
        <w:t>cliente TUIO</w:t>
      </w:r>
      <w:r w:rsidR="001D41CF">
        <w:t>,</w:t>
      </w:r>
      <w:r w:rsidR="00D17832" w:rsidRPr="00D17832">
        <w:t xml:space="preserve"> puede recibir datos de contacto o de objetos de cualquier servidor TUIO.</w:t>
      </w:r>
      <w:r>
        <w:t>”</w:t>
      </w:r>
    </w:p>
    <w:p w14:paraId="75DC12B8" w14:textId="77777777" w:rsidR="00F61CA7" w:rsidRDefault="00F61CA7" w:rsidP="00E1240E">
      <w:pPr>
        <w:pStyle w:val="Texto"/>
        <w:ind w:left="2832"/>
        <w:rPr>
          <w:b/>
        </w:rPr>
      </w:pPr>
    </w:p>
    <w:p w14:paraId="16C710B0" w14:textId="62F53CE6" w:rsidR="00F61CA7" w:rsidRDefault="00AB6D08" w:rsidP="00E1240E">
      <w:pPr>
        <w:pStyle w:val="Texto"/>
        <w:ind w:left="2832"/>
      </w:pPr>
      <w:r w:rsidRPr="00AB6D08">
        <w:t>Por mencionar algunos ejemplos de la utilizaci</w:t>
      </w:r>
      <w:r>
        <w:t xml:space="preserve">ón de TUIO en superficies colaborativas. Se puede </w:t>
      </w:r>
      <w:r w:rsidR="007157C1">
        <w:t xml:space="preserve">referenciar </w:t>
      </w:r>
      <w:r>
        <w:t xml:space="preserve"> a los trabajos mencionados en </w:t>
      </w:r>
      <w:r>
        <w:fldChar w:fldCharType="begin" w:fldLock="1"/>
      </w:r>
      <w:r w:rsidR="00641529">
        <w:instrText>ADDIN CSL_CITATION { "citationItems" : [ { "id" : "ITEM-1", "itemData" : { "ISSN" : "22204806", "abstract" : "This paper presents the SmartFiducial, a wireless tangible object that facilitates additional modes of expressivity for vision-based tabletop surfaces. Using infrared proximity sensing and resistive based force-sensors, the SmartFiducial affords users unique, and highly gestural inputs. Furthermore, the SmartFiducial incorpo- rates additional customizable pushbutton switches. Using XBee radio frequency (RF) wireless transmission, the SmartFiducial establishes bipolar communication with a host computer. This paper describes the design and implementation of the SmartFidu- cial, as well as an exploratory use in a musical context.", "author" : [ { "dropping-particle" : "", "family" : "Hochenbaum", "given" : "Jordan", "non-dropping-particle" : "", "parse-names" : false, "suffix" : "" }, { "dropping-particle" : "", "family" : "Kapur", "given" : "Ajay", "non-dropping-particle" : "", "parse-names" : false, "suffix" : "" } ], "container-title" : "Proceedings of the International Conference on New Interfaces for Musical Expression", "id" : "ITEM-1", "issued" : { "date-parts" : [ [ "2011" ] ] }, "page" : "240-243", "title" : "Adding Z-Depth and Pressure Expressivity to Tangible Tabletop Surfaces", "type" : "article-journal" }, "uris" : [ "http://www.mendeley.com/documents/?uuid=d0cbaedc-1cda-4464-867a-ee12e00107eb" ] } ], "mendeley" : { "formattedCitation" : "[27]", "plainTextFormattedCitation" : "[27]", "previouslyFormattedCitation" : "[27]" }, "properties" : { "noteIndex" : 0 }, "schema" : "https://github.com/citation-style-language/schema/raw/master/csl-citation.json" }</w:instrText>
      </w:r>
      <w:r>
        <w:fldChar w:fldCharType="separate"/>
      </w:r>
      <w:r w:rsidR="00334B27" w:rsidRPr="00334B27">
        <w:rPr>
          <w:noProof/>
        </w:rPr>
        <w:t>[27]</w:t>
      </w:r>
      <w:r>
        <w:fldChar w:fldCharType="end"/>
      </w:r>
      <w:r>
        <w:fldChar w:fldCharType="begin" w:fldLock="1"/>
      </w:r>
      <w:r w:rsidR="00641529">
        <w:instrText>ADDIN CSL_CITATION { "citationItems" : [ { "id" : "ITEM-1", "itemData" : { "DOI" : "10.1007/978-3-642-21602-2_55", "ISBN" : "9783642216015", "ISSN" : "03029743", "author" : [ { "dropping-particle" : "", "family" : "Wu", "given" : "Chenjun", "non-dropping-particle" : "", "parse-names" : false, "suffix" : "" }, { "dropping-particle" : "", "family" : "Suo", "given" : "Yue", "non-dropping-particle" : "", "parse-names" : false, "suffix" : "" }, { "dropping-particle" : "", "family" : "Yu", "given" : "Chun", "non-dropping-particle" : "", "parse-names" : false, "suffix" : "" }, { "dropping-particle" : "", "family" : "Shi", "given" : "Yuanchun", "non-dropping-particle" : "", "parse-names" : false, "suffix" : "" }, { "dropping-particle" : "", "family" : "Qin", "given" : "Yongqiang", "non-dropping-particle" : "", "parse-names" : false, "suffix" : "" } ], "container-title" : "Lecture Notes in Computer Science (including subseries Lecture Notes in Artificial Intelligence and Lecture Notes in Bioinformatics)", "id" : "ITEM-1", "issued" : { "date-parts" : [ [ "2011" ] ] }, "page" : "507-516", "title" : "uPlatform: A customizable multi-user windowing system for interactive tabletop", "type" : "article-journal", "volume" : "6761 LNCS" }, "uris" : [ "http://www.mendeley.com/documents/?uuid=5362f33e-d887-488b-8b1e-b622b6a547fd" ] } ], "mendeley" : { "formattedCitation" : "[28]", "plainTextFormattedCitation" : "[28]", "previouslyFormattedCitation" : "[28]" }, "properties" : { "noteIndex" : 0 }, "schema" : "https://github.com/citation-style-language/schema/raw/master/csl-citation.json" }</w:instrText>
      </w:r>
      <w:r>
        <w:fldChar w:fldCharType="separate"/>
      </w:r>
      <w:r w:rsidR="00334B27" w:rsidRPr="00334B27">
        <w:rPr>
          <w:noProof/>
        </w:rPr>
        <w:t>[28]</w:t>
      </w:r>
      <w:r>
        <w:fldChar w:fldCharType="end"/>
      </w:r>
      <w:r>
        <w:t>, los cuales utilizan a este protocolo como diseño propuesto a la arquitectura de sus sistemas.</w:t>
      </w:r>
    </w:p>
    <w:p w14:paraId="7BDFA741" w14:textId="77777777" w:rsidR="00AB6D08" w:rsidRPr="00AB6D08" w:rsidRDefault="00AB6D08" w:rsidP="00E1240E">
      <w:pPr>
        <w:pStyle w:val="Texto"/>
        <w:ind w:left="2832"/>
      </w:pPr>
    </w:p>
    <w:p w14:paraId="08040AE3" w14:textId="689ACCD3" w:rsidR="00097996" w:rsidRPr="00AB6D08" w:rsidRDefault="004A54A2" w:rsidP="00E1240E">
      <w:pPr>
        <w:pStyle w:val="Texto"/>
        <w:ind w:left="2832"/>
        <w:rPr>
          <w:b/>
        </w:rPr>
      </w:pPr>
      <w:r w:rsidRPr="00AB6D08">
        <w:rPr>
          <w:b/>
        </w:rPr>
        <w:t>MultiTouch for Java (MT4J)</w:t>
      </w:r>
    </w:p>
    <w:p w14:paraId="44D4B2E4" w14:textId="3CF3FC40" w:rsidR="00097996" w:rsidRDefault="001D41CF" w:rsidP="00E1240E">
      <w:pPr>
        <w:pStyle w:val="Texto"/>
        <w:ind w:left="2832"/>
      </w:pPr>
      <w:r>
        <w:t>Esta</w:t>
      </w:r>
      <w:r w:rsidR="00FC553F">
        <w:t xml:space="preserve"> herramienta es un framework orientado al diseño de aplicaciones</w:t>
      </w:r>
      <w:r>
        <w:t xml:space="preserve"> </w:t>
      </w:r>
      <w:r w:rsidR="00767BB7">
        <w:t xml:space="preserve">multitouch </w:t>
      </w:r>
      <w:r>
        <w:t xml:space="preserve">experimentales </w:t>
      </w:r>
      <w:r w:rsidR="00767BB7">
        <w:t>en la plataforma de J</w:t>
      </w:r>
      <w:r w:rsidR="00FC553F">
        <w:t>ava</w:t>
      </w:r>
      <w:r w:rsidR="004604FD">
        <w:t xml:space="preserve">. El </w:t>
      </w:r>
      <w:r>
        <w:t xml:space="preserve">propósito </w:t>
      </w:r>
      <w:r w:rsidR="004604FD">
        <w:t xml:space="preserve">de desarrollo de esta librería </w:t>
      </w:r>
      <w:r>
        <w:t xml:space="preserve">es </w:t>
      </w:r>
      <w:r w:rsidR="00FC553F">
        <w:t>poder implementar aplicaciones con una interfaz rica en gráficos en corto tiempo</w:t>
      </w:r>
      <w:r w:rsidR="00FC553F">
        <w:fldChar w:fldCharType="begin" w:fldLock="1"/>
      </w:r>
      <w:r w:rsidR="00641529">
        <w:instrText>ADDIN CSL_CITATION { "citationItems" : [ { "id" : "ITEM-1", "itemData" : { "URL" : "https://code.google.com/p/mt4j/", "accessed" : { "date-parts" : [ [ "2015", "2", "21" ] ] }, "author" : [ { "dropping-particle" : "", "family" : "NuiGroup", "given" : "", "non-dropping-particle" : "", "parse-names" : false, "suffix" : "" } ], "id" : "ITEM-1", "issued" : { "date-parts" : [ [ "0" ] ] }, "title" : "mt4j - MT4j - an open framework to create visually rich 2D/3D multi-touch applications in java - Google Project Hosting", "type" : "webpage" }, "uris" : [ "http://www.mendeley.com/documents/?uuid=54e1797a-c593-444c-ac49-04283a8c9b7b" ] } ], "mendeley" : { "formattedCitation" : "[29]", "plainTextFormattedCitation" : "[29]", "previouslyFormattedCitation" : "[29]" }, "properties" : { "noteIndex" : 0 }, "schema" : "https://github.com/citation-style-language/schema/raw/master/csl-citation.json" }</w:instrText>
      </w:r>
      <w:r w:rsidR="00FC553F">
        <w:fldChar w:fldCharType="separate"/>
      </w:r>
      <w:r w:rsidR="00334B27" w:rsidRPr="00334B27">
        <w:rPr>
          <w:noProof/>
        </w:rPr>
        <w:t>[29]</w:t>
      </w:r>
      <w:r w:rsidR="00FC553F">
        <w:fldChar w:fldCharType="end"/>
      </w:r>
      <w:r w:rsidR="00E1240E">
        <w:t>.</w:t>
      </w:r>
      <w:r w:rsidR="00A077CE">
        <w:t xml:space="preserve"> MT4J permite al desarrollador abstraerse de la lógica multi-hilo requerida para el soporte de eventos simultáneos en una aplicación multitouch.</w:t>
      </w:r>
    </w:p>
    <w:p w14:paraId="7CE3FFBF" w14:textId="207D3160" w:rsidR="00A077CE" w:rsidRDefault="00A077CE" w:rsidP="00E1240E">
      <w:pPr>
        <w:pStyle w:val="Texto"/>
        <w:ind w:left="2832"/>
      </w:pPr>
      <w:r>
        <w:lastRenderedPageBreak/>
        <w:t xml:space="preserve">Este framework posee un cliente para la integración con el protocolo TUIO, de esta forma se tiene la capacidad de desarrollar aplicaciones para superficies colaborativas que no solo utilicen display multitouch, sino que </w:t>
      </w:r>
      <w:del w:id="237" w:author="Katherine Chiluiza" w:date="2015-03-10T14:07:00Z">
        <w:r w:rsidR="00767BB7" w:rsidDel="00CE0EDC">
          <w:delText xml:space="preserve">se </w:delText>
        </w:r>
      </w:del>
      <w:r>
        <w:t>permite obtener eventos multitouch de sensores especializados.</w:t>
      </w:r>
    </w:p>
    <w:p w14:paraId="6B31F9DF" w14:textId="53B97530" w:rsidR="00873DF0" w:rsidRDefault="00873DF0" w:rsidP="00E1240E">
      <w:pPr>
        <w:pStyle w:val="Texto"/>
        <w:ind w:left="2832"/>
        <w:rPr>
          <w:ins w:id="238" w:author="Katherine Chiluiza" w:date="2015-03-10T14:08:00Z"/>
        </w:rPr>
      </w:pPr>
      <w:r>
        <w:t xml:space="preserve">En los trabajos de investigación de </w:t>
      </w:r>
      <w:r>
        <w:fldChar w:fldCharType="begin" w:fldLock="1"/>
      </w:r>
      <w:r w:rsidR="00641529">
        <w:instrText>ADDIN CSL_CITATION { "citationItems" : [ { "id" : "ITEM-1", "itemData" : { "DOI" : "10.1145/2350046.2350053", "ISBN" : "9781450314961", "author" : [ { "dropping-particle" : "", "family" : "Sangsuriyachot", "given" : "Nuttapol", "non-dropping-particle" : "", "parse-names" : false, "suffix" : "" }, { "dropping-particle" : "", "family" : "Sugimoto", "given" : "Masanori", "non-dropping-particle" : "", "parse-names" : false, "suffix" : "" } ], "container-title" : "Proceedings of the 10th asia pacific conference on Computer human interaction - APCHI '12", "id" : "ITEM-1", "issued" : { "date-parts" : [ [ "2012", "8", "28" ] ] }, "page" : "21", "publisher" : "ACM Press", "publisher-place" : "New York, New York, USA", "title" : "Novel interaction techniques based on a combination of hand and foot gestures in tabletop environments", "type" : "paper-conference" }, "uris" : [ "http://www.mendeley.com/documents/?uuid=e676c95d-37ea-490a-bb77-93d235fb3213" ] } ], "mendeley" : { "formattedCitation" : "[30]", "plainTextFormattedCitation" : "[30]", "previouslyFormattedCitation" : "[30]" }, "properties" : { "noteIndex" : 0 }, "schema" : "https://github.com/citation-style-language/schema/raw/master/csl-citation.json" }</w:instrText>
      </w:r>
      <w:r>
        <w:fldChar w:fldCharType="separate"/>
      </w:r>
      <w:r w:rsidR="00334B27" w:rsidRPr="00334B27">
        <w:rPr>
          <w:noProof/>
        </w:rPr>
        <w:t>[30]</w:t>
      </w:r>
      <w:r>
        <w:fldChar w:fldCharType="end"/>
      </w:r>
      <w:r>
        <w:fldChar w:fldCharType="begin" w:fldLock="1"/>
      </w:r>
      <w:r w:rsidR="00641529">
        <w:instrText>ADDIN CSL_CITATION { "citationItems" : [ { "id" : "ITEM-1", "itemData" : { "DOI" : "10.1007/978-3-642-30214-5", "ISBN" : "978-3-642-30213-8", "collection-title" : "Lecture Notes of the Institute for Computer Sciences, Social Informatics and Telecommunications Engineering", "editor" : [ { "dropping-particle" : "", "family" : "Camurri", "given" : "Antonio", "non-dropping-particle" : "", "parse-names" : false, "suffix" : "" }, { "dropping-particle" : "", "family" : "Costa", "given" : "Cristina", "non-dropping-particle" : "", "parse-names" : false, "suffix" : "" } ], "id" : "ITEM-1", "issued" : { "date-parts" : [ [ "2012" ] ] }, "publisher" : "Springer Berlin Heidelberg", "publisher-place" : "Berlin, Heidelberg", "title" : "Intelligent Technologies for Interactive Entertainment", "type" : "book", "volume" : "78" }, "uris" : [ "http://www.mendeley.com/documents/?uuid=267dce36-c6b4-4060-bc35-9949549252d9" ] } ], "mendeley" : { "formattedCitation" : "[31]", "plainTextFormattedCitation" : "[31]", "previouslyFormattedCitation" : "[31]" }, "properties" : { "noteIndex" : 0 }, "schema" : "https://github.com/citation-style-language/schema/raw/master/csl-citation.json" }</w:instrText>
      </w:r>
      <w:r>
        <w:fldChar w:fldCharType="separate"/>
      </w:r>
      <w:r w:rsidR="00334B27" w:rsidRPr="00334B27">
        <w:rPr>
          <w:noProof/>
        </w:rPr>
        <w:t>[31]</w:t>
      </w:r>
      <w:r>
        <w:fldChar w:fldCharType="end"/>
      </w:r>
      <w:r>
        <w:t xml:space="preserve">, </w:t>
      </w:r>
      <w:del w:id="239" w:author="Katherine Chiluiza" w:date="2015-03-10T14:07:00Z">
        <w:r w:rsidDel="00CE0EDC">
          <w:delText xml:space="preserve">son una </w:delText>
        </w:r>
      </w:del>
      <w:ins w:id="240" w:author="Katherine Chiluiza" w:date="2015-03-10T14:07:00Z">
        <w:r w:rsidR="00CE0EDC">
          <w:t>se presentan</w:t>
        </w:r>
      </w:ins>
      <w:del w:id="241" w:author="Katherine Chiluiza" w:date="2015-03-10T14:07:00Z">
        <w:r w:rsidDel="00CE0EDC">
          <w:delText>muestra de trabajos</w:delText>
        </w:r>
      </w:del>
      <w:ins w:id="242" w:author="Katherine Chiluiza" w:date="2015-03-10T14:07:00Z">
        <w:r w:rsidR="00CE0EDC">
          <w:t xml:space="preserve"> soluciones </w:t>
        </w:r>
      </w:ins>
      <w:r>
        <w:t xml:space="preserve"> que han considerado el framework MT4J para el desarrollo de sus aplicaciones.</w:t>
      </w:r>
      <w:ins w:id="243" w:author="Katherine Chiluiza" w:date="2015-03-10T14:08:00Z">
        <w:r w:rsidR="00CE0EDC">
          <w:t xml:space="preserve">  </w:t>
        </w:r>
      </w:ins>
    </w:p>
    <w:p w14:paraId="0CD18862" w14:textId="22EF6326" w:rsidR="00CE0EDC" w:rsidRDefault="00CE0EDC" w:rsidP="00E1240E">
      <w:pPr>
        <w:pStyle w:val="Texto"/>
        <w:ind w:left="2832"/>
      </w:pPr>
      <w:ins w:id="244" w:author="Katherine Chiluiza" w:date="2015-03-10T14:08:00Z">
        <w:r>
          <w:t xml:space="preserve">Para la implmentación de este trabajo se utiliza´ra XXX y yyy por las ventajs que ofrecen y que han sido indicadas en esta sección. </w:t>
        </w:r>
      </w:ins>
    </w:p>
    <w:p w14:paraId="4EEC8042" w14:textId="77777777" w:rsidR="007A7792" w:rsidRPr="00C44B06" w:rsidRDefault="007A7792" w:rsidP="00AD6CB6">
      <w:pPr>
        <w:pStyle w:val="Subtitulocapitulo"/>
        <w:numPr>
          <w:ilvl w:val="0"/>
          <w:numId w:val="0"/>
        </w:numPr>
        <w:ind w:left="792"/>
      </w:pPr>
    </w:p>
    <w:p w14:paraId="4F98D0ED" w14:textId="40A4CFD0" w:rsidR="007A7792" w:rsidRDefault="007A7792" w:rsidP="00CE0EDC">
      <w:pPr>
        <w:pStyle w:val="Subtitulocapitulo"/>
      </w:pPr>
      <w:r>
        <w:t>FORMAS DE INTERACCIÓN EN SUPERFICIES</w:t>
      </w:r>
      <w:del w:id="245" w:author="Katherine Chiluiza" w:date="2015-03-10T14:09:00Z">
        <w:r w:rsidDel="00CE0EDC">
          <w:delText xml:space="preserve"> </w:delText>
        </w:r>
      </w:del>
      <w:r>
        <w:t>TÁCTILES</w:t>
      </w:r>
    </w:p>
    <w:p w14:paraId="0F59ABF6" w14:textId="74F482FF" w:rsidR="00953410" w:rsidRDefault="00953410" w:rsidP="00E1240E">
      <w:pPr>
        <w:pStyle w:val="Texto"/>
        <w:ind w:left="1416"/>
      </w:pPr>
      <w:r w:rsidRPr="00953410">
        <w:t xml:space="preserve">Las formas tradicionales de interacción </w:t>
      </w:r>
      <w:ins w:id="246" w:author="Katherine Chiluiza" w:date="2015-03-10T14:10:00Z">
        <w:r w:rsidR="00CE0EDC">
          <w:t xml:space="preserve">con computador </w:t>
        </w:r>
      </w:ins>
      <w:r w:rsidRPr="00953410">
        <w:t xml:space="preserve">están </w:t>
      </w:r>
      <w:r w:rsidR="00D842FB">
        <w:t xml:space="preserve">siendo reemplazadas. </w:t>
      </w:r>
      <w:r w:rsidRPr="00953410">
        <w:t xml:space="preserve">Un reto importante </w:t>
      </w:r>
      <w:r w:rsidR="002C5D8B">
        <w:t xml:space="preserve"> a considerar </w:t>
      </w:r>
      <w:r w:rsidRPr="00953410">
        <w:t>en</w:t>
      </w:r>
      <w:r w:rsidR="002C5D8B">
        <w:t xml:space="preserve"> el desarrollo de</w:t>
      </w:r>
      <w:r w:rsidRPr="00953410">
        <w:t xml:space="preserve"> superficies interactivas, es que las formas </w:t>
      </w:r>
      <w:del w:id="247" w:author="Katherine Chiluiza" w:date="2015-03-10T14:10:00Z">
        <w:r w:rsidRPr="00953410" w:rsidDel="00CE0EDC">
          <w:delText xml:space="preserve">tradicionales </w:delText>
        </w:r>
      </w:del>
      <w:r w:rsidRPr="00953410">
        <w:t xml:space="preserve">de entrada </w:t>
      </w:r>
      <w:r w:rsidR="00767BB7">
        <w:t xml:space="preserve">tradicionales, </w:t>
      </w:r>
      <w:r w:rsidR="002C5D8B">
        <w:t>como</w:t>
      </w:r>
      <w:r w:rsidRPr="00953410">
        <w:t xml:space="preserve"> el teclado</w:t>
      </w:r>
      <w:r w:rsidR="00767BB7">
        <w:t xml:space="preserve"> y mouse </w:t>
      </w:r>
      <w:r>
        <w:t xml:space="preserve">ya </w:t>
      </w:r>
      <w:r w:rsidRPr="00953410">
        <w:t>no son</w:t>
      </w:r>
      <w:r>
        <w:t xml:space="preserve"> deseadas</w:t>
      </w:r>
      <w:ins w:id="248" w:author="Katherine Chiluiza" w:date="2015-03-10T14:10:00Z">
        <w:r w:rsidR="00CE0EDC">
          <w:t xml:space="preserve"> o no son requeridas </w:t>
        </w:r>
      </w:ins>
      <w:r>
        <w:fldChar w:fldCharType="begin" w:fldLock="1"/>
      </w:r>
      <w:r w:rsidR="00641529">
        <w:instrText>ADDIN CSL_CITATION { "citationItems" : [ { "id" : "ITEM-1", "itemData" : { "DOI" : "10.1145/1518701.1518866", "ISBN" : "9781605582467", "ISSN" : "1605582468", "abstract" : "Many surface computing prototypes have employed gestures created by system designers. Although such gestures are appropriate for early investigations, they are not necessarily reflective of user behavior. We present an approach to designing tabletop gestures that relies on eliciting gestures from non-technical users by first portraying the effect of a gesture, and then asking users to perform its cause. In all, 1080 gestures from 20 participants were logged, analyzed, and paired with think-aloud data for 27 commands performed with 1 and 2 hands. Our findings indicate that users rarely care about the number of fingers they employ, that one hand is preferred to two, that desktop idioms strongly influence users' mental models, and that some commands elicit little gestural agreement, suggesting the need for on-screen widgets. We also present a complete user-defined gesture set, quantitative agreement scores, implications for surface technology, and a taxonomy of surface gestures. Our results will help designers create better gesture sets informed by user behavior.", "author" : [ { "dropping-particle" : "", "family" : "Wobbrock", "given" : "Jacob O.", "non-dropping-particle" : "", "parse-names" : false, "suffix" : "" }, { "dropping-particle" : "", "family" : "Morris", "given" : "Meredith Ringel", "non-dropping-particle" : "", "parse-names" : false, "suffix" : "" }, { "dropping-particle" : "", "family" : "Wilson", "given" : "Andrew D.", "non-dropping-particle" : "", "parse-names" : false, "suffix" : "" } ], "container-title" : "Proceedings of the 27th international conference on Human factors in computing systems - CHI 09", "id" : "ITEM-1", "issued" : { "date-parts" : [ [ "2009" ] ] }, "title" : "User-defined gestures for surface computing", "type" : "article-journal" }, "uris" : [ "http://www.mendeley.com/documents/?uuid=0fb232d5-81b1-4643-9b35-67c105f8bbd0" ] } ], "mendeley" : { "formattedCitation" : "[23]", "plainTextFormattedCitation" : "[23]", "previouslyFormattedCitation" : "[23]" }, "properties" : { "noteIndex" : 0 }, "schema" : "https://github.com/citation-style-language/schema/raw/master/csl-citation.json" }</w:instrText>
      </w:r>
      <w:r>
        <w:fldChar w:fldCharType="separate"/>
      </w:r>
      <w:r w:rsidR="00334B27" w:rsidRPr="00334B27">
        <w:rPr>
          <w:noProof/>
        </w:rPr>
        <w:t>[23]</w:t>
      </w:r>
      <w:r>
        <w:fldChar w:fldCharType="end"/>
      </w:r>
      <w:r>
        <w:t xml:space="preserve">. A continuación se revisarán </w:t>
      </w:r>
      <w:r>
        <w:lastRenderedPageBreak/>
        <w:t>algunas de las formas</w:t>
      </w:r>
      <w:r w:rsidR="00D842FB">
        <w:t xml:space="preserve"> de interacción más utilizadas</w:t>
      </w:r>
      <w:r w:rsidR="00AA7DB7">
        <w:t xml:space="preserve"> en estas soluciones</w:t>
      </w:r>
      <w:r w:rsidR="00D842FB">
        <w:t>.</w:t>
      </w:r>
    </w:p>
    <w:p w14:paraId="4C30E88A" w14:textId="77777777" w:rsidR="00D842FB" w:rsidRPr="00953410" w:rsidRDefault="00D842FB" w:rsidP="00E1240E">
      <w:pPr>
        <w:pStyle w:val="Texto"/>
        <w:ind w:left="1416"/>
      </w:pPr>
    </w:p>
    <w:p w14:paraId="0B55E508" w14:textId="0298CCB2" w:rsidR="00D842FB" w:rsidRPr="00D20DF6" w:rsidRDefault="00D842FB" w:rsidP="00E1240E">
      <w:pPr>
        <w:pStyle w:val="Texto"/>
        <w:ind w:left="1776"/>
        <w:rPr>
          <w:b/>
        </w:rPr>
      </w:pPr>
      <w:r w:rsidRPr="00D20DF6">
        <w:rPr>
          <w:b/>
        </w:rPr>
        <w:t>Interfaces de toque directo</w:t>
      </w:r>
    </w:p>
    <w:p w14:paraId="0E88F700" w14:textId="0B5698DB" w:rsidR="00D20DF6" w:rsidRDefault="00D842FB" w:rsidP="00E1240E">
      <w:pPr>
        <w:pStyle w:val="Texto"/>
        <w:ind w:left="1776"/>
      </w:pPr>
      <w:r w:rsidRPr="00D20DF6">
        <w:t>La posición de contacto de los dedos es detectada utilizando distintos tipos de sensores.</w:t>
      </w:r>
      <w:r w:rsidR="003C7FA0">
        <w:t xml:space="preserve"> Por ejemplo:</w:t>
      </w:r>
      <w:r w:rsidRPr="00D20DF6">
        <w:t xml:space="preserve"> A través de un display </w:t>
      </w:r>
      <w:r w:rsidR="00D20DF6" w:rsidRPr="00D20DF6">
        <w:t xml:space="preserve">conductor, </w:t>
      </w:r>
      <w:r w:rsidR="003C7FA0">
        <w:t xml:space="preserve">que pudiera ser </w:t>
      </w:r>
      <w:r w:rsidR="00D20DF6" w:rsidRPr="00D20DF6">
        <w:t>una superficie capacitiv</w:t>
      </w:r>
      <w:r w:rsidR="00D20DF6">
        <w:t>a</w:t>
      </w:r>
      <w:r w:rsidR="00781DA8">
        <w:t xml:space="preserve"> o resistiva</w:t>
      </w:r>
      <w:r w:rsidR="00D20DF6" w:rsidRPr="00D20DF6">
        <w:t>. P</w:t>
      </w:r>
      <w:r w:rsidRPr="00D20DF6">
        <w:t>or una cámara infrarroja</w:t>
      </w:r>
      <w:r w:rsidR="00D20DF6" w:rsidRPr="00D20DF6">
        <w:t xml:space="preserve"> debajo de la superficie, que </w:t>
      </w:r>
      <w:r w:rsidR="00D20DF6">
        <w:t>reconozca</w:t>
      </w:r>
      <w:r w:rsidR="00D20DF6" w:rsidRPr="00D20DF6">
        <w:t xml:space="preserve"> puntos de calor. </w:t>
      </w:r>
      <w:ins w:id="249" w:author="Katherine Chiluiza" w:date="2015-03-10T14:11:00Z">
        <w:r w:rsidR="00CE0EDC">
          <w:t xml:space="preserve">También a través de </w:t>
        </w:r>
      </w:ins>
      <w:del w:id="250" w:author="Katherine Chiluiza" w:date="2015-03-10T14:11:00Z">
        <w:r w:rsidR="00D55C64" w:rsidDel="00CE0EDC">
          <w:delText>O p</w:delText>
        </w:r>
        <w:r w:rsidR="00D20DF6" w:rsidRPr="00D20DF6" w:rsidDel="00CE0EDC">
          <w:delText xml:space="preserve">or </w:delText>
        </w:r>
      </w:del>
      <w:r w:rsidR="00D20DF6" w:rsidRPr="00D20DF6">
        <w:t xml:space="preserve">una cámara infrarroja ubicada sobre la superficie </w:t>
      </w:r>
      <w:r w:rsidR="00D20DF6">
        <w:t>interactiva</w:t>
      </w:r>
      <w:r w:rsidR="00D20DF6" w:rsidRPr="00D20DF6">
        <w:t xml:space="preserve"> que utiliza visión por computador para calcular la posición de los dedos</w:t>
      </w:r>
      <w:ins w:id="251" w:author="Katherine Chiluiza" w:date="2015-03-10T14:11:00Z">
        <w:r w:rsidR="00CE0EDC">
          <w:t xml:space="preserve"> </w:t>
        </w:r>
      </w:ins>
      <w:r w:rsidR="00D20DF6">
        <w:fldChar w:fldCharType="begin" w:fldLock="1"/>
      </w:r>
      <w:r w:rsidR="00EB1E08">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rsidR="00D20DF6">
        <w:fldChar w:fldCharType="separate"/>
      </w:r>
      <w:r w:rsidR="00D20DF6" w:rsidRPr="00D20DF6">
        <w:rPr>
          <w:noProof/>
        </w:rPr>
        <w:t>[5]</w:t>
      </w:r>
      <w:r w:rsidR="00D20DF6">
        <w:fldChar w:fldCharType="end"/>
      </w:r>
      <w:r w:rsidR="00D20DF6" w:rsidRPr="00D20DF6">
        <w:t>.</w:t>
      </w:r>
    </w:p>
    <w:p w14:paraId="32178385" w14:textId="52BE30CE" w:rsidR="00D20DF6" w:rsidRPr="00D20DF6" w:rsidRDefault="00D20DF6" w:rsidP="00E1240E">
      <w:pPr>
        <w:pStyle w:val="Texto"/>
        <w:ind w:left="1776"/>
      </w:pPr>
      <w:r>
        <w:t>Este tipo de interacción soporta la detección de múltiples puntos de toque de manera simultánea. Gracias a esto, los usuarios pueden realizar gestos para aplicar  selec</w:t>
      </w:r>
      <w:r w:rsidR="00376C6D">
        <w:t>ción, rotación, movimiento y re-</w:t>
      </w:r>
      <w:r>
        <w:t xml:space="preserve">escalamiento a objetos representados digitalmente sobre </w:t>
      </w:r>
      <w:r w:rsidR="00D55C64">
        <w:t>una</w:t>
      </w:r>
      <w:r>
        <w:t xml:space="preserve"> superficie</w:t>
      </w:r>
      <w:r w:rsidR="00D55C64">
        <w:t xml:space="preserve"> interactiva</w:t>
      </w:r>
      <w:r>
        <w:t>.</w:t>
      </w:r>
    </w:p>
    <w:p w14:paraId="56BBAE13" w14:textId="77777777" w:rsidR="00D20DF6" w:rsidRPr="00D20DF6" w:rsidRDefault="00D20DF6" w:rsidP="00E1240E">
      <w:pPr>
        <w:pStyle w:val="Texto"/>
        <w:ind w:left="1776"/>
      </w:pPr>
    </w:p>
    <w:p w14:paraId="3AF1674F" w14:textId="77777777" w:rsidR="00D842FB" w:rsidRPr="00CE5F1B" w:rsidRDefault="00D842FB" w:rsidP="00E1240E">
      <w:pPr>
        <w:pStyle w:val="Texto"/>
        <w:ind w:left="1776"/>
        <w:rPr>
          <w:rFonts w:ascii="Times New Roman" w:hAnsi="Times New Roman" w:cs="Times New Roman"/>
        </w:rPr>
      </w:pPr>
    </w:p>
    <w:p w14:paraId="6004150B" w14:textId="1AB74DF4" w:rsidR="00EB1E08" w:rsidRDefault="00D842FB" w:rsidP="00E1240E">
      <w:pPr>
        <w:pStyle w:val="Texto"/>
        <w:ind w:left="1776"/>
        <w:rPr>
          <w:b/>
        </w:rPr>
      </w:pPr>
      <w:r w:rsidRPr="00D842FB">
        <w:rPr>
          <w:b/>
        </w:rPr>
        <w:t>Objetos tangibles</w:t>
      </w:r>
    </w:p>
    <w:p w14:paraId="05365CAA" w14:textId="790699E3" w:rsidR="00EB1E08" w:rsidRDefault="00EB1E08" w:rsidP="00E1240E">
      <w:pPr>
        <w:pStyle w:val="Texto"/>
        <w:ind w:left="1776"/>
      </w:pPr>
      <w:r>
        <w:t xml:space="preserve">La posición de objetos tangibles sobre la superficie es detectada </w:t>
      </w:r>
      <w:r w:rsidR="00274006">
        <w:t>por una cámara  ubicada sobre/</w:t>
      </w:r>
      <w:r>
        <w:t xml:space="preserve">debajo de la </w:t>
      </w:r>
      <w:r>
        <w:lastRenderedPageBreak/>
        <w:t>superficie interactiva con el objetivo de reconocer marcas fiduciarias (patrones de</w:t>
      </w:r>
      <w:r w:rsidR="00376C6D">
        <w:t xml:space="preserve"> figuras geométricas sobre los objetos</w:t>
      </w:r>
      <w:r>
        <w:t>)</w:t>
      </w:r>
      <w:r>
        <w:fldChar w:fldCharType="begin" w:fldLock="1"/>
      </w:r>
      <w:r w:rsidR="00925B53">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fldChar w:fldCharType="separate"/>
      </w:r>
      <w:r w:rsidRPr="00EB1E08">
        <w:rPr>
          <w:noProof/>
        </w:rPr>
        <w:t>[5]</w:t>
      </w:r>
      <w:r>
        <w:fldChar w:fldCharType="end"/>
      </w:r>
      <w:r>
        <w:t>. Las marcas fiduciarias también pudieran ser reemplazadas con marcadores reflectantes infrarrojos para detectar posición, un ejemplo de esto es la solución Optitrack</w:t>
      </w:r>
      <w:r>
        <w:fldChar w:fldCharType="begin" w:fldLock="1"/>
      </w:r>
      <w:r w:rsidR="00641529">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fldChar w:fldCharType="separate"/>
      </w:r>
      <w:r w:rsidR="00334B27" w:rsidRPr="00334B27">
        <w:rPr>
          <w:noProof/>
        </w:rPr>
        <w:t>[25]</w:t>
      </w:r>
      <w:r>
        <w:fldChar w:fldCharType="end"/>
      </w:r>
      <w:r>
        <w:t xml:space="preserve">. Otros dispositivos son utilizados para detectar posición, por ejemplo </w:t>
      </w:r>
      <w:r w:rsidR="0035219A">
        <w:t xml:space="preserve">tags </w:t>
      </w:r>
      <w:r>
        <w:t>RFID que utilizan radiofrecuencia.</w:t>
      </w:r>
      <w:ins w:id="252" w:author="Katherine Chiluiza" w:date="2015-03-10T14:11:00Z">
        <w:r w:rsidR="00CE0EDC">
          <w:t xml:space="preserve"> (referencia) </w:t>
        </w:r>
      </w:ins>
      <w:r>
        <w:t xml:space="preserve"> </w:t>
      </w:r>
    </w:p>
    <w:p w14:paraId="1F049524" w14:textId="77777777" w:rsidR="00EB1E08" w:rsidRPr="00925B53" w:rsidRDefault="00EB1E08" w:rsidP="00E1240E">
      <w:pPr>
        <w:pStyle w:val="Texto"/>
        <w:ind w:left="1416" w:firstLine="360"/>
        <w:rPr>
          <w:b/>
        </w:rPr>
      </w:pPr>
    </w:p>
    <w:p w14:paraId="2008B877" w14:textId="19736E61" w:rsidR="00D842FB" w:rsidRPr="00925B53" w:rsidRDefault="00D842FB" w:rsidP="00E1240E">
      <w:pPr>
        <w:pStyle w:val="Texto"/>
        <w:ind w:left="1776"/>
        <w:rPr>
          <w:b/>
        </w:rPr>
      </w:pPr>
      <w:r w:rsidRPr="00925B53">
        <w:rPr>
          <w:b/>
        </w:rPr>
        <w:t>Plumas electrónicas</w:t>
      </w:r>
    </w:p>
    <w:p w14:paraId="0DDA37C2" w14:textId="2F87A661" w:rsidR="00EB1E08" w:rsidRPr="00925B53" w:rsidRDefault="00925B53" w:rsidP="00E1240E">
      <w:pPr>
        <w:pStyle w:val="Texto"/>
        <w:ind w:left="1776"/>
      </w:pPr>
      <w:r w:rsidRPr="00925B53">
        <w:t xml:space="preserve">Las plumas electrónicas son objetos tangibles utilizados para reconocimientos </w:t>
      </w:r>
      <w:r w:rsidR="008B1E36">
        <w:t xml:space="preserve">de eventos de touch </w:t>
      </w:r>
      <w:r w:rsidRPr="00925B53">
        <w:t>más finos, por ejemplo la escritura o el dibujo. Su posición puede ser reconocida por señales de radio o por una cámara embebida en la pluma que reconoce patrones de textura sobre la superficie interactiva que son invisibles al ojo humano</w:t>
      </w:r>
      <w:r w:rsidRPr="00925B53">
        <w:fldChar w:fldCharType="begin" w:fldLock="1"/>
      </w:r>
      <w:r>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rsidRPr="00925B53">
        <w:fldChar w:fldCharType="separate"/>
      </w:r>
      <w:r w:rsidRPr="00925B53">
        <w:rPr>
          <w:noProof/>
        </w:rPr>
        <w:t>[5]</w:t>
      </w:r>
      <w:r w:rsidRPr="00925B53">
        <w:fldChar w:fldCharType="end"/>
      </w:r>
      <w:r w:rsidRPr="00925B53">
        <w:t xml:space="preserve">. </w:t>
      </w:r>
    </w:p>
    <w:p w14:paraId="0868D5B5" w14:textId="77777777" w:rsidR="00925B53" w:rsidRPr="00925B53" w:rsidRDefault="00925B53" w:rsidP="00E1240E">
      <w:pPr>
        <w:pStyle w:val="Texto"/>
        <w:ind w:left="1776"/>
        <w:rPr>
          <w:b/>
        </w:rPr>
      </w:pPr>
    </w:p>
    <w:p w14:paraId="71A813BA" w14:textId="5AAEA214" w:rsidR="00D842FB" w:rsidRPr="00925B53" w:rsidRDefault="00D842FB" w:rsidP="00E1240E">
      <w:pPr>
        <w:pStyle w:val="Texto"/>
        <w:ind w:left="1776"/>
        <w:rPr>
          <w:b/>
        </w:rPr>
      </w:pPr>
      <w:r w:rsidRPr="00925B53">
        <w:rPr>
          <w:b/>
        </w:rPr>
        <w:t>Interfaces gestuales</w:t>
      </w:r>
    </w:p>
    <w:p w14:paraId="4A53256B" w14:textId="122DB0BB" w:rsidR="00925B53" w:rsidRDefault="00925B53" w:rsidP="00E1240E">
      <w:pPr>
        <w:pStyle w:val="Texto"/>
        <w:ind w:left="1776"/>
        <w:rPr>
          <w:ins w:id="253" w:author="Katherine Chiluiza" w:date="2015-03-10T14:12:00Z"/>
        </w:rPr>
      </w:pPr>
      <w:r>
        <w:t xml:space="preserve">Este tipo de interfaces no requieren interacción directa con la superficie. Cámaras son usadas para realizar el seguimiento de gestos de la mano y mapearlos a acciones específicas: Arrastrar, mover, re-escalar, </w:t>
      </w:r>
      <w:r w:rsidR="00661A8E">
        <w:t>etc.</w:t>
      </w:r>
      <w:r>
        <w:fldChar w:fldCharType="begin" w:fldLock="1"/>
      </w:r>
      <w:r w:rsidR="00C40FBD">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fldChar w:fldCharType="separate"/>
      </w:r>
      <w:r w:rsidRPr="00925B53">
        <w:rPr>
          <w:noProof/>
        </w:rPr>
        <w:t>[5]</w:t>
      </w:r>
      <w:r>
        <w:fldChar w:fldCharType="end"/>
      </w:r>
      <w:r>
        <w:t>.</w:t>
      </w:r>
    </w:p>
    <w:p w14:paraId="0D4A96F9" w14:textId="77777777" w:rsidR="00CE0EDC" w:rsidRDefault="00CE0EDC" w:rsidP="00E1240E">
      <w:pPr>
        <w:pStyle w:val="Texto"/>
        <w:ind w:left="1776"/>
        <w:rPr>
          <w:ins w:id="254" w:author="Katherine Chiluiza" w:date="2015-03-10T14:12:00Z"/>
        </w:rPr>
      </w:pPr>
    </w:p>
    <w:p w14:paraId="018E8B87" w14:textId="548B6EF1" w:rsidR="00CE0EDC" w:rsidRPr="00925B53" w:rsidRDefault="00CE0EDC" w:rsidP="00E1240E">
      <w:pPr>
        <w:pStyle w:val="Texto"/>
        <w:ind w:left="1776"/>
      </w:pPr>
      <w:ins w:id="255" w:author="Katherine Chiluiza" w:date="2015-03-10T14:12:00Z">
        <w:r>
          <w:t>CIERRE??????</w:t>
        </w:r>
      </w:ins>
    </w:p>
    <w:p w14:paraId="18DD0A92" w14:textId="77777777" w:rsidR="00953410" w:rsidRPr="00925B53" w:rsidRDefault="00953410" w:rsidP="00953410">
      <w:pPr>
        <w:pStyle w:val="NombreCapitulo"/>
        <w:numPr>
          <w:ilvl w:val="0"/>
          <w:numId w:val="0"/>
        </w:numPr>
        <w:ind w:left="360" w:hanging="360"/>
      </w:pPr>
    </w:p>
    <w:p w14:paraId="7E6558C5" w14:textId="77777777" w:rsidR="007A7792" w:rsidRPr="00925B53" w:rsidRDefault="007A7792" w:rsidP="00AD6CB6">
      <w:pPr>
        <w:pStyle w:val="Subtitulocapitulo"/>
        <w:numPr>
          <w:ilvl w:val="0"/>
          <w:numId w:val="0"/>
        </w:numPr>
        <w:ind w:left="792"/>
      </w:pPr>
    </w:p>
    <w:p w14:paraId="3493FC53" w14:textId="77777777" w:rsidR="007A7792" w:rsidRDefault="007A7792" w:rsidP="00AD6CB6">
      <w:pPr>
        <w:pStyle w:val="Subtitulocapitulo"/>
      </w:pPr>
      <w:r>
        <w:t>RECONOCIMIENTO DE TRAZOS</w:t>
      </w:r>
    </w:p>
    <w:p w14:paraId="70E85455" w14:textId="0826EB34" w:rsidR="00C40FBD" w:rsidRDefault="00C40FBD" w:rsidP="00334B27">
      <w:pPr>
        <w:pStyle w:val="Texto"/>
        <w:ind w:left="1416"/>
      </w:pPr>
      <w:r w:rsidRPr="00C40FBD">
        <w:t xml:space="preserve">Los gestos kinestésicos </w:t>
      </w:r>
      <w:r w:rsidR="008B1E36">
        <w:t xml:space="preserve">representan </w:t>
      </w:r>
      <w:r w:rsidRPr="00C40FBD">
        <w:t>una forma útil para esconder llamadas complejas a funcionalidades específicas en un sistema. Al establece</w:t>
      </w:r>
      <w:r w:rsidR="003C7971">
        <w:t>r</w:t>
      </w:r>
      <w:r w:rsidRPr="00C40FBD">
        <w:t xml:space="preserve"> una corr</w:t>
      </w:r>
      <w:r w:rsidR="003C7971">
        <w:t xml:space="preserve">espondencia uno a uno entre funciones de sistema </w:t>
      </w:r>
      <w:r w:rsidRPr="00C40FBD">
        <w:t xml:space="preserve">y </w:t>
      </w:r>
      <w:r w:rsidR="003C7971">
        <w:t>trazos dibujados</w:t>
      </w:r>
      <w:r w:rsidR="008B1E36">
        <w:t>,</w:t>
      </w:r>
      <w:r w:rsidRPr="00C40FBD">
        <w:t xml:space="preserve"> hacen </w:t>
      </w:r>
      <w:r w:rsidR="008B1E36">
        <w:t>que la usabilidad de</w:t>
      </w:r>
      <w:r w:rsidRPr="00C40FBD">
        <w:t xml:space="preserve"> las interfaces sean mucho más compatibles con el modelo mental de los usuarios </w:t>
      </w:r>
      <w:r w:rsidRPr="00C40FBD">
        <w:fldChar w:fldCharType="begin" w:fldLock="1"/>
      </w:r>
      <w:r w:rsidR="0018321E">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sidRPr="00C40FBD">
        <w:fldChar w:fldCharType="separate"/>
      </w:r>
      <w:r w:rsidRPr="00C40FBD">
        <w:rPr>
          <w:noProof/>
        </w:rPr>
        <w:t>[6]</w:t>
      </w:r>
      <w:r w:rsidRPr="00C40FBD">
        <w:fldChar w:fldCharType="end"/>
      </w:r>
      <w:r w:rsidRPr="00C40FBD">
        <w:t>.</w:t>
      </w:r>
      <w:r w:rsidR="0018321E">
        <w:t xml:space="preserve"> </w:t>
      </w:r>
      <w:r w:rsidR="003C7971">
        <w:t>Utilizar esto</w:t>
      </w:r>
      <w:r w:rsidR="0018321E">
        <w:t xml:space="preserve"> conduce a una menor carga cognitiva</w:t>
      </w:r>
      <w:ins w:id="256" w:author="Katherine Chiluiza" w:date="2015-03-10T14:12:00Z">
        <w:r w:rsidR="00CE0EDC">
          <w:t xml:space="preserve"> </w:t>
        </w:r>
      </w:ins>
      <w:r w:rsidR="0018321E">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rsidR="0018321E">
        <w:fldChar w:fldCharType="separate"/>
      </w:r>
      <w:r w:rsidR="00334B27" w:rsidRPr="00334B27">
        <w:rPr>
          <w:noProof/>
        </w:rPr>
        <w:t>[22]</w:t>
      </w:r>
      <w:r w:rsidR="0018321E">
        <w:fldChar w:fldCharType="end"/>
      </w:r>
      <w:r w:rsidR="0018321E">
        <w:t xml:space="preserve"> y tiempo de aprendizaje para el usuario</w:t>
      </w:r>
      <w:commentRangeStart w:id="257"/>
      <w:del w:id="258" w:author="Katherine Chiluiza" w:date="2015-03-10T14:13:00Z">
        <w:r w:rsidR="0018321E" w:rsidDel="00CE0EDC">
          <w:delText>.</w:delText>
        </w:r>
        <w:r w:rsidDel="00CE0EDC">
          <w:delText xml:space="preserve"> Por ejemplo, </w:delText>
        </w:r>
        <w:r w:rsidR="00E505DA" w:rsidDel="00CE0EDC">
          <w:delText>sobre una superficie</w:delText>
        </w:r>
        <w:r w:rsidR="00B23072" w:rsidDel="00CE0EDC">
          <w:delText xml:space="preserve"> colaborativa</w:delText>
        </w:r>
        <w:r w:rsidR="00E505DA" w:rsidDel="00CE0EDC">
          <w:delText xml:space="preserve"> al dibujar un trazo continuo de puntos consecutivos</w:delText>
        </w:r>
        <w:r w:rsidR="003C7971" w:rsidDel="00CE0EDC">
          <w:delText xml:space="preserve"> con forma </w:delText>
        </w:r>
      </w:del>
      <w:del w:id="259" w:author="Katherine Chiluiza" w:date="2015-03-10T14:12:00Z">
        <w:r w:rsidR="003C7971" w:rsidDel="00CE0EDC">
          <w:delText xml:space="preserve">de </w:delText>
        </w:r>
      </w:del>
      <w:del w:id="260" w:author="Katherine Chiluiza" w:date="2015-03-10T14:13:00Z">
        <w:r w:rsidR="003C7971" w:rsidDel="00CE0EDC">
          <w:delText>rectangular</w:delText>
        </w:r>
        <w:r w:rsidR="00E505DA" w:rsidDel="00CE0EDC">
          <w:delText xml:space="preserve">, tal como se lo realiza sobre papel, recuerda la forma de </w:delText>
        </w:r>
        <w:r w:rsidR="00B23072" w:rsidDel="00CE0EDC">
          <w:delText>una E</w:delText>
        </w:r>
        <w:r w:rsidR="003C7971" w:rsidDel="00CE0EDC">
          <w:delText>ntidad en un diagrama Entidad-Relación</w:delText>
        </w:r>
        <w:r w:rsidR="00E505DA" w:rsidDel="00CE0EDC">
          <w:delText>.</w:delText>
        </w:r>
        <w:commentRangeEnd w:id="257"/>
        <w:r w:rsidR="00CE0EDC" w:rsidDel="00CE0EDC">
          <w:rPr>
            <w:rStyle w:val="Refdecomentario"/>
            <w:rFonts w:asciiTheme="minorHAnsi" w:eastAsiaTheme="minorHAnsi" w:hAnsiTheme="minorHAnsi" w:cstheme="minorBidi"/>
            <w:lang w:eastAsia="en-US"/>
          </w:rPr>
          <w:commentReference w:id="257"/>
        </w:r>
      </w:del>
    </w:p>
    <w:p w14:paraId="3A66A2CB" w14:textId="77777777" w:rsidR="00423C64" w:rsidRPr="00C40FBD" w:rsidRDefault="00423C64" w:rsidP="00334B27">
      <w:pPr>
        <w:pStyle w:val="Texto"/>
        <w:ind w:left="1416"/>
      </w:pPr>
    </w:p>
    <w:p w14:paraId="43496FFA" w14:textId="36666A99" w:rsidR="00423C64" w:rsidRDefault="00A00DEB" w:rsidP="00334B27">
      <w:pPr>
        <w:pStyle w:val="Texto"/>
        <w:ind w:left="1416"/>
      </w:pPr>
      <w:r>
        <w:t>En la actualidad, l</w:t>
      </w:r>
      <w:r w:rsidR="00423C64">
        <w:t xml:space="preserve">as </w:t>
      </w:r>
      <w:r>
        <w:t xml:space="preserve">herramientas </w:t>
      </w:r>
      <w:r w:rsidR="00423C64" w:rsidRPr="00423C64">
        <w:t xml:space="preserve">de reconocimiento </w:t>
      </w:r>
      <w:r>
        <w:t xml:space="preserve">utilizan enfoques combinados de técnicas de reconocimiento para su construcción. Pero para efectos de estudio, la literatura ha clasificado estas técnicas </w:t>
      </w:r>
      <w:r w:rsidR="00423C64">
        <w:t>generalmente en dos campos</w:t>
      </w:r>
      <w:r w:rsidR="00423C64">
        <w:fldChar w:fldCharType="begin" w:fldLock="1"/>
      </w:r>
      <w:r w:rsidR="00641529">
        <w:instrText>ADDIN CSL_CITATION { "citationItems" : [ { "id" : "ITEM-1", "itemData" : { "DOI" : "10.1145/1358628.1358802", "ISBN" : "978160558012X", "author" : [ { "dropping-particle" : "", "family" : "Hammond", "given" : "Tracy", "non-dropping-particle" : "", "parse-names" : false, "suffix" : "" }, { "dropping-particle" : "", "family" : "Eoff", "given" : "Brian", "non-dropping-particle" : "", "parse-names" : false, "suffix" : "" }, { "dropping-particle" : "", "family" : "Paulson", "given" : "Brandon", "non-dropping-particle" : "", "parse-names" : false, "suffix" : "" }, { "dropping-particle" : "", "family" : "Wolin", "given" : "Aaron", "non-dropping-particle" : "", "parse-names" : false, "suffix" : "" }, { "dropping-particle" : "", "family" : "Dahmen", "given" : "Katie", "non-dropping-particle" : "", "parse-names" : false, "suffix" : "" }, { "dropping-particle" : "", "family" : "Johnston", "given" : "Joshua", "non-dropping-particle" : "", "parse-names" : false, "suffix" : "" }, { "dropping-particle" : "", "family" : "Rajan", "given" : "Pankaj", "non-dropping-particle" : "", "parse-names" : false, "suffix" : "" } ], "container-title" : "Proceeding of the twenty-sixth annual CHI conference extended abstracts on Human factors in computing systems - CHI '08", "id" : "ITEM-1", "issued" : { "date-parts" : [ [ "2008", "4", "5" ] ] }, "page" : "3027", "publisher" : "ACM Press", "publisher-place" : "New York, New York, USA", "title" : "Free-sketch recognition", "type" : "paper-conference" }, "uris" : [ "http://www.mendeley.com/documents/?uuid=cc49ee2a-1969-4235-9b0c-6635e8c1914c" ] } ], "mendeley" : { "formattedCitation" : "[32]", "plainTextFormattedCitation" : "[32]", "previouslyFormattedCitation" : "[32]" }, "properties" : { "noteIndex" : 0 }, "schema" : "https://github.com/citation-style-language/schema/raw/master/csl-citation.json" }</w:instrText>
      </w:r>
      <w:r w:rsidR="00423C64">
        <w:fldChar w:fldCharType="separate"/>
      </w:r>
      <w:r w:rsidR="00334B27" w:rsidRPr="00334B27">
        <w:rPr>
          <w:noProof/>
        </w:rPr>
        <w:t>[32]</w:t>
      </w:r>
      <w:r w:rsidR="00423C64">
        <w:fldChar w:fldCharType="end"/>
      </w:r>
      <w:r w:rsidR="00423C64">
        <w:t>:</w:t>
      </w:r>
      <w:r w:rsidR="00423C64" w:rsidRPr="00423C64">
        <w:t xml:space="preserve"> </w:t>
      </w:r>
    </w:p>
    <w:p w14:paraId="4EC5DFB9" w14:textId="77777777" w:rsidR="00423C64" w:rsidRDefault="00423C64" w:rsidP="00334B27">
      <w:pPr>
        <w:pStyle w:val="Texto"/>
        <w:ind w:left="1416"/>
      </w:pPr>
    </w:p>
    <w:p w14:paraId="2F1872BB" w14:textId="3F75482C" w:rsidR="00423C64" w:rsidRDefault="00423C64" w:rsidP="0035744F">
      <w:pPr>
        <w:pStyle w:val="Texto"/>
        <w:numPr>
          <w:ilvl w:val="0"/>
          <w:numId w:val="10"/>
        </w:numPr>
        <w:ind w:left="2136"/>
      </w:pPr>
      <w:r w:rsidRPr="00423C64">
        <w:t>Técnicas basadas en gestos</w:t>
      </w:r>
      <w:r>
        <w:t>, las cuales</w:t>
      </w:r>
      <w:r w:rsidRPr="00423C64">
        <w:t xml:space="preserve"> pueden ofrecer alta precisión, pero requieren que el usuario </w:t>
      </w:r>
      <w:r>
        <w:t xml:space="preserve">atraviese un proceso de aprendizaje y adaptación de un estilo particular </w:t>
      </w:r>
      <w:r>
        <w:lastRenderedPageBreak/>
        <w:t>de dibujado de trazos. Este tipo de técnicas tiene alta efectividad en su funcionalidad de reconocimiento.</w:t>
      </w:r>
    </w:p>
    <w:p w14:paraId="251DD539" w14:textId="5438E051" w:rsidR="00422CB4" w:rsidRDefault="00423C64" w:rsidP="0035744F">
      <w:pPr>
        <w:pStyle w:val="Texto"/>
        <w:numPr>
          <w:ilvl w:val="0"/>
          <w:numId w:val="10"/>
        </w:numPr>
        <w:ind w:left="2136"/>
      </w:pPr>
      <w:r>
        <w:t>Técnicas</w:t>
      </w:r>
      <w:r w:rsidRPr="00423C64">
        <w:t xml:space="preserve"> </w:t>
      </w:r>
      <w:r>
        <w:t xml:space="preserve">basadas en visión, en los que se utiliza información geométrica </w:t>
      </w:r>
      <w:r w:rsidR="008B1E36">
        <w:t>para la identificación de formas. La</w:t>
      </w:r>
      <w:r>
        <w:t xml:space="preserve"> efectividad de reconocimiento de </w:t>
      </w:r>
      <w:r w:rsidR="008B1E36">
        <w:t xml:space="preserve">las </w:t>
      </w:r>
      <w:r>
        <w:t xml:space="preserve">herramientas </w:t>
      </w:r>
      <w:r w:rsidR="008B1E36">
        <w:t xml:space="preserve">que implementan esta técnica </w:t>
      </w:r>
      <w:r>
        <w:t>es media</w:t>
      </w:r>
      <w:r w:rsidR="008B1E36">
        <w:t>; y no se requiere de entrenamiento previo</w:t>
      </w:r>
      <w:r w:rsidR="00A00DEB">
        <w:fldChar w:fldCharType="begin" w:fldLock="1"/>
      </w:r>
      <w:r w:rsidR="00641529">
        <w:instrText>ADDIN CSL_CITATION { "citationItems" : [ { "id" : "ITEM-1", "itemData" : { "author" : [ { "dropping-particle" : "", "family" : "M\u00e9ndez", "given" : "Gonzalo", "non-dropping-particle" : "", "parse-names" : false, "suffix" : "" }, { "dropping-particle" : "", "family" : "Tibau", "given" : "Javier", "non-dropping-particle" : "", "parse-names" : false, "suffix" : "" } ], "id" : "ITEM-1", "issued" : { "date-parts" : [ [ "2009" ] ] }, "page" : "29", "publisher" : "ESCUELA SUPERIOR POLITECNICA DEL LITORAL", "title" : "AN\u00c1LISIS, DISE\u00d1O E IMPLEMENTACI\u00d3N DE UN SISTEMA PARA CREACI\u00d3N DE INTERFACES DE USUARIO UTILIZANDO EL PARADIGMA DE DIAGRMAS A MANO ALZADA", "type" : "thesis" }, "uris" : [ "http://www.mendeley.com/documents/?uuid=d5835313-b448-45dc-8241-234e0dc42d1e" ] } ], "mendeley" : { "formattedCitation" : "[33]", "plainTextFormattedCitation" : "[33]", "previouslyFormattedCitation" : "[33]" }, "properties" : { "noteIndex" : 0 }, "schema" : "https://github.com/citation-style-language/schema/raw/master/csl-citation.json" }</w:instrText>
      </w:r>
      <w:r w:rsidR="00A00DEB">
        <w:fldChar w:fldCharType="separate"/>
      </w:r>
      <w:r w:rsidR="00334B27" w:rsidRPr="00334B27">
        <w:rPr>
          <w:noProof/>
        </w:rPr>
        <w:t>[33]</w:t>
      </w:r>
      <w:r w:rsidR="00A00DEB">
        <w:fldChar w:fldCharType="end"/>
      </w:r>
      <w:r>
        <w:t>.</w:t>
      </w:r>
    </w:p>
    <w:p w14:paraId="6D222FB8" w14:textId="77777777" w:rsidR="008A1631" w:rsidRDefault="008A1631" w:rsidP="00334B27">
      <w:pPr>
        <w:pStyle w:val="Texto"/>
        <w:ind w:left="1416"/>
      </w:pPr>
    </w:p>
    <w:p w14:paraId="0489B54A" w14:textId="5819CE4E" w:rsidR="00422CB4" w:rsidRDefault="008A1631" w:rsidP="00334B27">
      <w:pPr>
        <w:pStyle w:val="Texto"/>
        <w:ind w:left="1416"/>
        <w:rPr>
          <w:ins w:id="261" w:author="Katherine Chiluiza" w:date="2015-03-10T14:14:00Z"/>
        </w:rPr>
      </w:pPr>
      <w:r>
        <w:t>Paleo Sketch Recognizer</w:t>
      </w:r>
      <w:r w:rsidR="00D72568">
        <w:t xml:space="preserve"> </w:t>
      </w:r>
      <w:ins w:id="262" w:author="Katherine Chiluiza" w:date="2015-03-10T14:14:00Z">
        <w:r w:rsidR="00CE0EDC">
          <w:t xml:space="preserve"> (CITA) </w:t>
        </w:r>
      </w:ins>
      <w:r w:rsidR="00D72568">
        <w:t xml:space="preserve">es una herramienta open-source disponible para el desarrollo </w:t>
      </w:r>
      <w:r>
        <w:t xml:space="preserve"> </w:t>
      </w:r>
      <w:r w:rsidR="00D72568">
        <w:t>de reconocimiento de trazos</w:t>
      </w:r>
      <w:r w:rsidR="008B1E36">
        <w:t xml:space="preserve"> que utiliza una combinación de estas técnicas</w:t>
      </w:r>
      <w:r w:rsidR="00D72568">
        <w:t xml:space="preserve">.  Este herramienta </w:t>
      </w:r>
      <w:r w:rsidR="008B1E36">
        <w:t xml:space="preserve">además </w:t>
      </w:r>
      <w:r w:rsidR="00D72568">
        <w:t xml:space="preserve">utiliza técnicas </w:t>
      </w:r>
      <w:r w:rsidRPr="008A1631">
        <w:t xml:space="preserve">de reconocimiento de bajo nivel y embellecimiento </w:t>
      </w:r>
      <w:r w:rsidR="00D72568">
        <w:t>para poder reconocer</w:t>
      </w:r>
      <w:r w:rsidRPr="008A1631">
        <w:t xml:space="preserve"> ocho formas primitivas</w:t>
      </w:r>
      <w:r w:rsidR="00F92782">
        <w:t xml:space="preserve"> (líneas, curvas, círculos, rectángulos, rombos, puntos, elipses, cuadrados)</w:t>
      </w:r>
      <w:r w:rsidRPr="008A1631">
        <w:t>, así como co</w:t>
      </w:r>
      <w:r w:rsidR="00D72568">
        <w:t>mbinaciones de estas primitivas</w:t>
      </w:r>
      <w:r w:rsidR="001048AB">
        <w:t xml:space="preserve"> con tasa de efectividad </w:t>
      </w:r>
      <w:r w:rsidRPr="008A1631">
        <w:t xml:space="preserve">de reconocimiento </w:t>
      </w:r>
      <w:r w:rsidR="001048AB">
        <w:t>de</w:t>
      </w:r>
      <w:r w:rsidRPr="008A1631">
        <w:t xml:space="preserve"> 98.56%</w:t>
      </w:r>
      <w:r w:rsidR="00D72568">
        <w:fldChar w:fldCharType="begin" w:fldLock="1"/>
      </w:r>
      <w:r w:rsidR="00641529">
        <w:instrText>ADDIN CSL_CITATION { "citationItems" : [ { "id" : "ITEM-1", "itemData" : { "DOI" : "10.1145/1378773.1378775", "ISBN" : "9781595939876", "author" : [ { "dropping-particle" : "", "family" : "Paulson", "given" : "Brandon", "non-dropping-particle" : "", "parse-names" : false, "suffix" : "" }, { "dropping-particle" : "", "family" : "Hammond", "given" : "Tracy", "non-dropping-particle" : "", "parse-names" : false, "suffix" : "" } ], "container-title" : "Proceedings of the 13th international conference on Intelligent user interfaces - IUI '08", "id" : "ITEM-1", "issued" : { "date-parts" : [ [ "2008", "1", "13" ] ] }, "page" : "1", "publisher" : "ACM Press", "publisher-place" : "New York, New York, USA", "title" : "PaleoSketch", "type" : "paper-conference" }, "uris" : [ "http://www.mendeley.com/documents/?uuid=da9b4a9b-268b-4338-bd37-504043ba99fc" ] } ], "mendeley" : { "formattedCitation" : "[34]", "plainTextFormattedCitation" : "[34]", "previouslyFormattedCitation" : "[34]" }, "properties" : { "noteIndex" : 0 }, "schema" : "https://github.com/citation-style-language/schema/raw/master/csl-citation.json" }</w:instrText>
      </w:r>
      <w:r w:rsidR="00D72568">
        <w:fldChar w:fldCharType="separate"/>
      </w:r>
      <w:r w:rsidR="00334B27" w:rsidRPr="00334B27">
        <w:rPr>
          <w:noProof/>
        </w:rPr>
        <w:t>[34]</w:t>
      </w:r>
      <w:r w:rsidR="00D72568">
        <w:fldChar w:fldCharType="end"/>
      </w:r>
      <w:r w:rsidRPr="008A1631">
        <w:t xml:space="preserve">. </w:t>
      </w:r>
    </w:p>
    <w:p w14:paraId="710C6AD0" w14:textId="10C12775" w:rsidR="00CE0EDC" w:rsidRDefault="00CE0EDC" w:rsidP="00334B27">
      <w:pPr>
        <w:pStyle w:val="Texto"/>
        <w:ind w:left="1416"/>
      </w:pPr>
      <w:ins w:id="263" w:author="Katherine Chiluiza" w:date="2015-03-10T14:14:00Z">
        <w:r>
          <w:t>Cierre=?????</w:t>
        </w:r>
      </w:ins>
    </w:p>
    <w:p w14:paraId="31FC9999" w14:textId="77777777" w:rsidR="00422CB4" w:rsidRPr="00C40FBD" w:rsidRDefault="00422CB4" w:rsidP="00836B86">
      <w:pPr>
        <w:pStyle w:val="Texto"/>
      </w:pPr>
    </w:p>
    <w:p w14:paraId="2C43C908" w14:textId="77777777" w:rsidR="007A7792" w:rsidRDefault="007A7792" w:rsidP="00AD6CB6">
      <w:pPr>
        <w:pStyle w:val="Subtitulocapitulo"/>
      </w:pPr>
      <w:r>
        <w:t>ANÁLISIS COMPARATIVO DE SOLUCIONES EXISTENTES</w:t>
      </w:r>
    </w:p>
    <w:p w14:paraId="0AE68369" w14:textId="77B94DB0" w:rsidR="00E45E9E" w:rsidRDefault="00E45E9E" w:rsidP="00B02238">
      <w:pPr>
        <w:pStyle w:val="Texto"/>
        <w:ind w:left="1416"/>
      </w:pPr>
      <w:del w:id="264" w:author="Katherine Chiluiza" w:date="2015-03-10T14:15:00Z">
        <w:r w:rsidDel="003146D5">
          <w:delText xml:space="preserve">Varias soluciones de superficies colaborativas han sido desarrolladas para ser utilizadas con </w:delText>
        </w:r>
        <w:r w:rsidR="009C44AA" w:rsidDel="003146D5">
          <w:delText>fines</w:delText>
        </w:r>
        <w:r w:rsidDel="003146D5">
          <w:delText xml:space="preserve"> investigativos</w:delText>
        </w:r>
        <w:r w:rsidR="0037584F" w:rsidDel="003146D5">
          <w:delText xml:space="preserve"> con distinto propósito, por ejemplo</w:delText>
        </w:r>
        <w:r w:rsidR="00074ADE" w:rsidDel="003146D5">
          <w:delText xml:space="preserve">: </w:delText>
        </w:r>
        <w:r w:rsidR="0037584F" w:rsidDel="003146D5">
          <w:delText>e</w:delText>
        </w:r>
        <w:r w:rsidR="00D37BE1" w:rsidDel="003146D5">
          <w:delText>ducación o</w:delText>
        </w:r>
        <w:r w:rsidR="0037584F" w:rsidDel="003146D5">
          <w:delText xml:space="preserve"> </w:delText>
        </w:r>
        <w:r w:rsidR="009C44AA" w:rsidDel="003146D5">
          <w:delText xml:space="preserve">soluciones empresariales </w:delText>
        </w:r>
        <w:r w:rsidR="0037584F" w:rsidDel="003146D5">
          <w:fldChar w:fldCharType="begin" w:fldLock="1"/>
        </w:r>
        <w:r w:rsidR="00D51B0A" w:rsidDel="003146D5">
          <w:delInstrText>ADDIN CSL_CITATION { "citationItems" : [ { "id" : "ITEM-1", "itemData" : { "DOI" : "10.1145/1518701.1518885", "ISBN" : "9781605582467", "author" : [ { "dropping-particle" : "", "family" : "Piper", "given" : "Anne Marie", "non-dropping-particle" : "", "parse-names" : false, "suffix" : "" }, { "dropping-particle" : "", "family" : "Hollan", "given" : "James D.", "non-dropping-particle" : "", "parse-names" : false, "suffix" : "" } ], "container-title" : "Proceedings of the 27th international conference on Human factors in computing systems - CHI 09", "id" : "ITEM-1", "issued" : { "date-parts" : [ [ "2009", "4", "4" ] ] }, "page" : "1227", "publisher" : "ACM Press", "publisher-place" : "New York, New York, USA", "title" : "Tabletop displays for small group study", "type" : "paper-conference" }, "uris" : [ "http://www.mendeley.com/documents/?uuid=74c5777b-dbd5-46ca-8aa2-483b4909d458" ] } ], "mendeley" : { "formattedCitation" : "[11]", "plainTextFormattedCitation" : "[11]", "previouslyFormattedCitation" : "[11]" }, "properties" : { "noteIndex" : 0 }, "schema" : "https://github.com/citation-style-language/schema/raw/master/csl-citation.json" }</w:delInstrText>
        </w:r>
        <w:r w:rsidR="0037584F" w:rsidDel="003146D5">
          <w:fldChar w:fldCharType="separate"/>
        </w:r>
        <w:r w:rsidR="00CE5F1B" w:rsidRPr="00CE5F1B" w:rsidDel="003146D5">
          <w:rPr>
            <w:noProof/>
          </w:rPr>
          <w:delText>[11]</w:delText>
        </w:r>
        <w:r w:rsidR="0037584F" w:rsidDel="003146D5">
          <w:fldChar w:fldCharType="end"/>
        </w:r>
        <w:r w:rsidR="0037584F" w:rsidDel="003146D5">
          <w:delText xml:space="preserve"> </w:delText>
        </w:r>
        <w:r w:rsidR="0037584F" w:rsidDel="003146D5">
          <w:fldChar w:fldCharType="begin" w:fldLock="1"/>
        </w:r>
        <w:r w:rsidR="00641529" w:rsidDel="003146D5">
          <w:delInstrText>ADDIN CSL_CITATION { "citationItems" : [ { "id" : "ITEM-1", "itemData" : { "DOI" : "10.1109/CSCWD.2012.6221800", "ISBN" : "978-1-4673-1212-7", "abstract" : "In recent years, there has been an increased interest for research on computer-supported cooperative work performed in collaborative interactive spaces. The TATIN-PIC project envisions a true multi-surface collaborative work environment with an interactive tabletop, an interactive board display, tablet PCs, and smartphones. In this paper, we first present the middleware based on a multi-agent architecture which use in our implementation, and then we detail how voice-controlled personal assistant agents can be implemented to provide unique interactions within a multi-surface environment.", "author" : [ { "dropping-particle" : "", "family" : "Jones", "given" : "Alistair", "non-dropping-particle" : "", "parse-names" : false, "suffix" : "" }, { "dropping-particle" : "", "family" : "Moulin", "given" : "Claude", "non-dropping-particle" : "", "parse-names" : false, "suffix" : "" }, { "dropping-particle" : "", "family" : "Barthes", "given" : "Jean-Paul", "non-dropping-particle" : "", "parse-names" : false, "suffix" : "" }, { "dropping-particle" : "", "family" : "Lenne", "given" : "Dominique", "non-dropping-particle" : "", "parse-names" : false, "suffix" : "" }, { "dropping-particle" : "", "family" : "Kendira", "given" : "Atman", "non-dropping-particle" : "", "parse-names" : false, "suffix" : "" }, { "dropping-particle" : "", "family" : "Gidel", "given" : "Thierry", "non-dropping-particle" : "", "parse-names" : false, "suffix" : "" } ], "container-title" : "Proceedings of the 2012 IEEE 16th International Conference on Computer Supported Cooperative Work in Design (CSCWD)", "id" : "ITEM-1", "issued" : { "date-parts" : [ [ "2012", "5" ] ] }, "publisher" : "IEEE", "title" : "Personal assistant agents and multi-agent middleware for CSCW", "title-short" : "Computer Supported Cooperative Work in Design (CSC", "type" : "paper-conference" }, "uris" : [ "http://www.mendeley.com/documents/?uuid=83de210d-783a-44db-a16a-ca39cc7c39d1" ] } ], "mendeley" : { "formattedCitation" : "[35]", "plainTextFormattedCitation" : "[35]", "previouslyFormattedCitation" : "[35]" }, "properties" : { "noteIndex" : 0 }, "schema" : "https://github.com/citation-style-language/schema/raw/master/csl-citation.json" }</w:delInstrText>
        </w:r>
        <w:r w:rsidR="0037584F" w:rsidDel="003146D5">
          <w:fldChar w:fldCharType="separate"/>
        </w:r>
        <w:r w:rsidR="00334B27" w:rsidRPr="00334B27" w:rsidDel="003146D5">
          <w:rPr>
            <w:noProof/>
          </w:rPr>
          <w:delText>[35]</w:delText>
        </w:r>
        <w:r w:rsidR="0037584F" w:rsidDel="003146D5">
          <w:fldChar w:fldCharType="end"/>
        </w:r>
        <w:r w:rsidDel="003146D5">
          <w:delText xml:space="preserve">. </w:delText>
        </w:r>
        <w:r w:rsidR="0037584F" w:rsidDel="003146D5">
          <w:delText xml:space="preserve">Sin embargo, </w:delText>
        </w:r>
        <w:r w:rsidR="00C855C6" w:rsidDel="003146D5">
          <w:delText>revisión</w:delText>
        </w:r>
        <w:r w:rsidR="0037584F" w:rsidDel="003146D5">
          <w:delText xml:space="preserve"> previa de la literatura </w:delText>
        </w:r>
        <w:r w:rsidR="00C855C6" w:rsidDel="003146D5">
          <w:delText>muestra</w:delText>
        </w:r>
        <w:r w:rsidR="0037584F" w:rsidDel="003146D5">
          <w:delText xml:space="preserve"> que no se ha explorado el uso de </w:delText>
        </w:r>
        <w:r w:rsidR="003206D5" w:rsidDel="003146D5">
          <w:delText>tabletops</w:delText>
        </w:r>
        <w:r w:rsidR="0037584F" w:rsidDel="003146D5">
          <w:delText xml:space="preserve"> para el diseño de software. </w:delText>
        </w:r>
      </w:del>
      <w:r>
        <w:t xml:space="preserve">El objetivo de esta sección es revisar </w:t>
      </w:r>
      <w:r w:rsidR="00C855C6">
        <w:t xml:space="preserve">y comparar </w:t>
      </w:r>
      <w:r>
        <w:t>dos soluciones existentes</w:t>
      </w:r>
      <w:r w:rsidR="0037584F">
        <w:t xml:space="preserve"> </w:t>
      </w:r>
      <w:r w:rsidR="00074ADE">
        <w:t>de</w:t>
      </w:r>
      <w:r w:rsidR="0037584F">
        <w:t xml:space="preserve"> trabajo colaborativo</w:t>
      </w:r>
      <w:r w:rsidR="00074ADE">
        <w:t xml:space="preserve"> en tabletops</w:t>
      </w:r>
      <w:r w:rsidR="0037584F">
        <w:t xml:space="preserve"> para la </w:t>
      </w:r>
      <w:r w:rsidR="0037584F">
        <w:lastRenderedPageBreak/>
        <w:t xml:space="preserve">elaboración de diagramas </w:t>
      </w:r>
      <w:r w:rsidR="00074ADE">
        <w:t>de propósito genérico (mapas mentales</w:t>
      </w:r>
      <w:ins w:id="265" w:author="Katherine Chiluiza" w:date="2015-03-10T14:16:00Z">
        <w:r w:rsidR="003146D5">
          <w:t xml:space="preserve"> – MindMap Applciaation </w:t>
        </w:r>
      </w:ins>
      <w:r w:rsidR="00074ADE">
        <w:t xml:space="preserve"> y lluvia de ideas</w:t>
      </w:r>
      <w:ins w:id="266" w:author="Katherine Chiluiza" w:date="2015-03-10T14:16:00Z">
        <w:r w:rsidR="003146D5">
          <w:t xml:space="preserve"> - XXXXX</w:t>
        </w:r>
      </w:ins>
      <w:r w:rsidR="00074ADE">
        <w:t>)</w:t>
      </w:r>
      <w:r w:rsidR="0037584F">
        <w:t>,</w:t>
      </w:r>
      <w:r>
        <w:t xml:space="preserve"> cuyas pautas de diseño han servido para el desarrollo de la propuesta de sistema que contiene este estudio.</w:t>
      </w:r>
    </w:p>
    <w:p w14:paraId="2FFEAA32" w14:textId="77777777" w:rsidR="0043460A" w:rsidRDefault="0043460A" w:rsidP="00B02238">
      <w:pPr>
        <w:pStyle w:val="Texto"/>
        <w:ind w:left="1416"/>
      </w:pPr>
    </w:p>
    <w:p w14:paraId="5C6854EE" w14:textId="3D6D7BB6" w:rsidR="00E45E9E" w:rsidRPr="00E45E9E" w:rsidRDefault="00E45E9E" w:rsidP="00B02238">
      <w:pPr>
        <w:pStyle w:val="Texto"/>
        <w:ind w:left="1416"/>
        <w:rPr>
          <w:b/>
        </w:rPr>
      </w:pPr>
      <w:r w:rsidRPr="00E45E9E">
        <w:rPr>
          <w:b/>
        </w:rPr>
        <w:t>MindMap Application</w:t>
      </w:r>
    </w:p>
    <w:p w14:paraId="6991B5FD" w14:textId="0F028DC4" w:rsidR="007A7792" w:rsidRDefault="008216C7" w:rsidP="00B02238">
      <w:pPr>
        <w:pStyle w:val="Texto"/>
        <w:ind w:left="1416"/>
      </w:pPr>
      <w:r>
        <w:t xml:space="preserve">Sinmai &amp; Andras </w:t>
      </w:r>
      <w:r w:rsidRPr="00E45E9E">
        <w:fldChar w:fldCharType="begin" w:fldLock="1"/>
      </w:r>
      <w:r w:rsidR="00641529">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rsidRPr="00E45E9E">
        <w:fldChar w:fldCharType="separate"/>
      </w:r>
      <w:r w:rsidR="00334B27" w:rsidRPr="00334B27">
        <w:rPr>
          <w:noProof/>
        </w:rPr>
        <w:t>[36]</w:t>
      </w:r>
      <w:r w:rsidRPr="00E45E9E">
        <w:fldChar w:fldCharType="end"/>
      </w:r>
      <w:r>
        <w:t xml:space="preserve"> </w:t>
      </w:r>
      <w:del w:id="267" w:author="Katherine Chiluiza" w:date="2015-03-10T14:16:00Z">
        <w:r w:rsidDel="003146D5">
          <w:delText>han conducido</w:delText>
        </w:r>
      </w:del>
      <w:ins w:id="268" w:author="Katherine Chiluiza" w:date="2015-03-10T14:16:00Z">
        <w:r w:rsidR="003146D5">
          <w:t>condujeron</w:t>
        </w:r>
      </w:ins>
      <w:r>
        <w:t xml:space="preserve"> un estudio de la usabilidad de la combinación de un tabletop y tablets en el contexto de un trabajo colaborativo. Para estos fines, han desarrollado una aplicación para la creación colaborativa de mapas mentales.</w:t>
      </w:r>
    </w:p>
    <w:p w14:paraId="428D8E61" w14:textId="700554E4" w:rsidR="003706D5" w:rsidRDefault="00AD4F2B" w:rsidP="00B02238">
      <w:pPr>
        <w:pStyle w:val="Texto"/>
        <w:ind w:left="1416"/>
      </w:pPr>
      <w:r>
        <w:t xml:space="preserve">MindMap </w:t>
      </w:r>
      <w:r w:rsidR="00294701">
        <w:t>utiliza interacción directa a través de los dedos para la participación en la superficie colaborativa. Para favorecer la participación de los integrantes del trabajo, esta aplicación brinda la posibilidad de interactuar de manera simultánea e independiente.</w:t>
      </w:r>
      <w:r>
        <w:t xml:space="preserve"> Cada usuario tiene la posibilidad de crear </w:t>
      </w:r>
      <w:r w:rsidR="003706D5">
        <w:t>nodos</w:t>
      </w:r>
      <w:r>
        <w:t xml:space="preserve"> rectangulares a través de menús (ver figura</w:t>
      </w:r>
      <w:r w:rsidR="00CE5F1B">
        <w:t xml:space="preserve"> </w:t>
      </w:r>
      <w:ins w:id="269" w:author="Katherine Chiluiza" w:date="2015-03-10T14:17:00Z">
        <w:r w:rsidR="003146D5">
          <w:t>2.6</w:t>
        </w:r>
      </w:ins>
      <w:del w:id="270" w:author="Katherine Chiluiza" w:date="2015-03-10T14:17:00Z">
        <w:r w:rsidR="00CE5F1B" w:rsidDel="003146D5">
          <w:delText>7</w:delText>
        </w:r>
      </w:del>
      <w:r w:rsidR="003706D5">
        <w:t>-</w:t>
      </w:r>
      <w:r>
        <w:t>b). Estos representarán las ideas del mapa mental, y son alimentados de información a través de un teclado virtual (ver figura</w:t>
      </w:r>
      <w:r w:rsidR="000231D3">
        <w:t xml:space="preserve"> 2.6</w:t>
      </w:r>
      <w:r>
        <w:t xml:space="preserve">c) que se muestra directamente en la superficie colaborativa. </w:t>
      </w:r>
      <w:r w:rsidR="003706D5">
        <w:t xml:space="preserve">Cada nodo idea puede ser arrastrado a través de toda la superficie y ser conectado directamente a nodos padres. </w:t>
      </w:r>
      <w:r>
        <w:t xml:space="preserve"> Una particularidad de esta aplicación es la definición de espacios personales</w:t>
      </w:r>
      <w:r w:rsidR="003706D5">
        <w:t xml:space="preserve"> fijos para </w:t>
      </w:r>
      <w:r w:rsidR="003706D5">
        <w:lastRenderedPageBreak/>
        <w:t>cada usuario y un espacio público</w:t>
      </w:r>
      <w:r>
        <w:t xml:space="preserve"> para la interacción</w:t>
      </w:r>
      <w:r w:rsidR="003706D5">
        <w:t xml:space="preserve"> (</w:t>
      </w:r>
      <w:r w:rsidR="000231D3">
        <w:t>ver figura 2.6</w:t>
      </w:r>
      <w:r w:rsidR="003706D5">
        <w:t>a)</w:t>
      </w:r>
      <w:r>
        <w:t>.</w:t>
      </w:r>
      <w:r w:rsidR="003706D5">
        <w:t xml:space="preserve"> El espacio personal está diseñado para la creación de nuevos elementos del mapa mental, mientras que el espacio público está reservado para la visualización del trabajo colaborativo.</w:t>
      </w:r>
    </w:p>
    <w:p w14:paraId="64CD38EC" w14:textId="4CE6CDD0" w:rsidR="00294701" w:rsidRDefault="00D37BE1" w:rsidP="00B02238">
      <w:pPr>
        <w:pStyle w:val="Texto"/>
        <w:ind w:left="1416"/>
      </w:pPr>
      <w:r>
        <w:t>Esta aplicación considera una</w:t>
      </w:r>
      <w:r w:rsidR="00AA23FF">
        <w:t xml:space="preserve"> definición de</w:t>
      </w:r>
      <w:r w:rsidR="003706D5">
        <w:t xml:space="preserve"> espacio de trabajo privado, que está representado por  la apl</w:t>
      </w:r>
      <w:r w:rsidR="00AA23FF">
        <w:t>icación que está instalada en una t</w:t>
      </w:r>
      <w:r w:rsidR="003706D5">
        <w:t xml:space="preserve">ablet </w:t>
      </w:r>
      <w:r w:rsidR="00AA23FF">
        <w:t>que utiliza el usuario. La t</w:t>
      </w:r>
      <w:r w:rsidR="003706D5">
        <w:t>ablet se conecta a la aplicación principal de la superficie a través de WiFi para poder visualizar el mapa completo y también poder crear, borrar, editar n</w:t>
      </w:r>
      <w:r w:rsidR="00A70B4A">
        <w:t xml:space="preserve">odos del mapa mental. De acuerdo a los autores, </w:t>
      </w:r>
      <w:r w:rsidR="00074ADE">
        <w:t>crear</w:t>
      </w:r>
      <w:r w:rsidR="00A70B4A">
        <w:t xml:space="preserve"> un espacio privado para que el usuario</w:t>
      </w:r>
      <w:r w:rsidR="00074ADE">
        <w:t xml:space="preserve"> puede ser ventajoso, pues le facilita al usuario, </w:t>
      </w:r>
      <w:r w:rsidR="00A70B4A">
        <w:t>expresar y construir ideas que aún no está listo para compartir.</w:t>
      </w:r>
    </w:p>
    <w:p w14:paraId="7D569A35" w14:textId="41EE736E" w:rsidR="00294701" w:rsidRDefault="00AD4F2B" w:rsidP="00B02238">
      <w:pPr>
        <w:pStyle w:val="Texto"/>
        <w:ind w:left="1416"/>
      </w:pPr>
      <w:r>
        <w:rPr>
          <w:noProof/>
        </w:rPr>
        <w:drawing>
          <wp:inline distT="0" distB="0" distL="0" distR="0" wp14:anchorId="65B62C16" wp14:editId="1188A353">
            <wp:extent cx="5257800" cy="15716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7800" cy="1571625"/>
                    </a:xfrm>
                    <a:prstGeom prst="rect">
                      <a:avLst/>
                    </a:prstGeom>
                    <a:noFill/>
                    <a:ln>
                      <a:noFill/>
                    </a:ln>
                  </pic:spPr>
                </pic:pic>
              </a:graphicData>
            </a:graphic>
          </wp:inline>
        </w:drawing>
      </w:r>
    </w:p>
    <w:p w14:paraId="4BF6FEFE" w14:textId="07B6A3D9" w:rsidR="00294701" w:rsidRDefault="0019566A" w:rsidP="00B02238">
      <w:pPr>
        <w:pStyle w:val="Texto"/>
        <w:ind w:left="1416"/>
      </w:pPr>
      <w:r>
        <w:rPr>
          <w:b/>
          <w:sz w:val="16"/>
          <w:szCs w:val="16"/>
        </w:rPr>
        <w:t xml:space="preserve">Figura </w:t>
      </w:r>
      <w:r w:rsidR="000231D3">
        <w:rPr>
          <w:b/>
          <w:sz w:val="16"/>
          <w:szCs w:val="16"/>
        </w:rPr>
        <w:t>2.6</w:t>
      </w:r>
      <w:r>
        <w:rPr>
          <w:b/>
          <w:sz w:val="16"/>
          <w:szCs w:val="16"/>
        </w:rPr>
        <w:t>:</w:t>
      </w:r>
      <w:r>
        <w:rPr>
          <w:sz w:val="16"/>
          <w:szCs w:val="16"/>
        </w:rPr>
        <w:t xml:space="preserve"> Esquema de solución  y forma de interacción de MindMap </w:t>
      </w:r>
      <w:r>
        <w:rPr>
          <w:b/>
          <w:sz w:val="16"/>
          <w:szCs w:val="16"/>
        </w:rPr>
        <w:t>.F</w:t>
      </w:r>
      <w:r w:rsidR="00294701" w:rsidRPr="0019566A">
        <w:rPr>
          <w:b/>
          <w:sz w:val="16"/>
          <w:szCs w:val="16"/>
        </w:rPr>
        <w:t>uente:</w:t>
      </w:r>
      <w:r w:rsidR="00294701" w:rsidRPr="00144FEC">
        <w:rPr>
          <w:sz w:val="16"/>
          <w:szCs w:val="16"/>
        </w:rPr>
        <w:t xml:space="preserve"> </w:t>
      </w:r>
      <w:r w:rsidR="00294701">
        <w:rPr>
          <w:sz w:val="16"/>
          <w:szCs w:val="16"/>
        </w:rPr>
        <w:fldChar w:fldCharType="begin" w:fldLock="1"/>
      </w:r>
      <w:r w:rsidR="00641529">
        <w:rPr>
          <w:sz w:val="16"/>
          <w:szCs w:val="16"/>
        </w:rPr>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rsidR="00294701">
        <w:rPr>
          <w:sz w:val="16"/>
          <w:szCs w:val="16"/>
        </w:rPr>
        <w:fldChar w:fldCharType="separate"/>
      </w:r>
      <w:r w:rsidR="00334B27" w:rsidRPr="00334B27">
        <w:rPr>
          <w:noProof/>
          <w:sz w:val="16"/>
          <w:szCs w:val="16"/>
        </w:rPr>
        <w:t>[36]</w:t>
      </w:r>
      <w:r w:rsidR="00294701">
        <w:rPr>
          <w:sz w:val="16"/>
          <w:szCs w:val="16"/>
        </w:rPr>
        <w:fldChar w:fldCharType="end"/>
      </w:r>
    </w:p>
    <w:p w14:paraId="2BF3BCB8" w14:textId="77777777" w:rsidR="00294701" w:rsidRDefault="00294701" w:rsidP="00B02238">
      <w:pPr>
        <w:pStyle w:val="Texto"/>
        <w:ind w:left="1416"/>
      </w:pPr>
    </w:p>
    <w:p w14:paraId="058E6292" w14:textId="599ACE45" w:rsidR="00A70B4A" w:rsidRDefault="00A70B4A" w:rsidP="00B02238">
      <w:pPr>
        <w:pStyle w:val="Texto"/>
        <w:ind w:left="1416"/>
      </w:pPr>
      <w:r>
        <w:lastRenderedPageBreak/>
        <w:t>Previa la construcción de la aplicación</w:t>
      </w:r>
      <w:del w:id="271" w:author="Katherine Chiluiza" w:date="2015-03-10T14:19:00Z">
        <w:r w:rsidDel="003146D5">
          <w:delText xml:space="preserve">, </w:delText>
        </w:r>
      </w:del>
      <w:del w:id="272" w:author="Katherine Chiluiza" w:date="2015-03-10T14:18:00Z">
        <w:r w:rsidDel="003146D5">
          <w:delText xml:space="preserve">los </w:delText>
        </w:r>
      </w:del>
      <w:del w:id="273" w:author="Katherine Chiluiza" w:date="2015-03-10T14:19:00Z">
        <w:r w:rsidDel="003146D5">
          <w:delText>autores</w:delText>
        </w:r>
      </w:del>
      <w:ins w:id="274" w:author="Katherine Chiluiza" w:date="2015-03-10T14:19:00Z">
        <w:r w:rsidR="003146D5">
          <w:t xml:space="preserve">, se </w:t>
        </w:r>
      </w:ins>
      <w:r>
        <w:t xml:space="preserve"> definieron metas de diseño, con el objetivo de contar con directrices durante el desarrollo de la misma. Las cuales son:</w:t>
      </w:r>
    </w:p>
    <w:p w14:paraId="4190D855" w14:textId="4430AEAE" w:rsidR="00A70B4A" w:rsidRDefault="00A70B4A" w:rsidP="0035744F">
      <w:pPr>
        <w:pStyle w:val="Texto"/>
        <w:numPr>
          <w:ilvl w:val="0"/>
          <w:numId w:val="11"/>
        </w:numPr>
        <w:ind w:left="2136"/>
      </w:pPr>
      <w:r>
        <w:t xml:space="preserve">Soporte multiusuario: Una de las metas </w:t>
      </w:r>
      <w:r w:rsidR="00AA23FF">
        <w:t>más</w:t>
      </w:r>
      <w:r>
        <w:t xml:space="preserve"> importantes, ya que es necesaria para poder brindar la capacidad de trabajar paralelamente al grupo. </w:t>
      </w:r>
    </w:p>
    <w:p w14:paraId="25C0375F" w14:textId="035D5037" w:rsidR="00A70B4A" w:rsidRDefault="00A70B4A" w:rsidP="0035744F">
      <w:pPr>
        <w:pStyle w:val="Texto"/>
        <w:numPr>
          <w:ilvl w:val="0"/>
          <w:numId w:val="11"/>
        </w:numPr>
        <w:ind w:left="2136"/>
      </w:pPr>
      <w:r>
        <w:t xml:space="preserve">Soportar alojamiento de usuarios: </w:t>
      </w:r>
      <w:r w:rsidR="00513EE1">
        <w:t xml:space="preserve">La superficie tiene ángulo de </w:t>
      </w:r>
      <w:r w:rsidR="00D37BE1">
        <w:t xml:space="preserve">visión de 360°. Por lo que se requiere </w:t>
      </w:r>
      <w:r>
        <w:t xml:space="preserve">que el usuario pueda interactuar con la superficie </w:t>
      </w:r>
      <w:r w:rsidR="00513EE1">
        <w:t>desde cualquier punto de vista. Brindando la posibilidad de crear, editar eliminar nodos del mapa mental sin importar la orientación del usuario alrededor de la superficie.</w:t>
      </w:r>
    </w:p>
    <w:p w14:paraId="373B32F0" w14:textId="56F716F8" w:rsidR="00513EE1" w:rsidRDefault="00513EE1" w:rsidP="0035744F">
      <w:pPr>
        <w:pStyle w:val="Texto"/>
        <w:numPr>
          <w:ilvl w:val="0"/>
          <w:numId w:val="11"/>
        </w:numPr>
        <w:ind w:left="2136"/>
      </w:pPr>
      <w:r>
        <w:t>Soportar la transición entre trabajo individual y colaborativo: Esta característica del sistema hace fácil la diferenciación entre aportacion</w:t>
      </w:r>
      <w:r w:rsidR="00074ADE">
        <w:t>es individuales. MindMap hace</w:t>
      </w:r>
      <w:r>
        <w:t xml:space="preserve"> diferenciación de usuarios a través del uso del espacio personal y representación de colores. Los nodos que representan las ideas del mapa mental poseen un color distinto para cada nivel de jerarquía del mapa mental. Mientras que el color del texto que contiene este nodo diferencia al autor de dicha idea.</w:t>
      </w:r>
    </w:p>
    <w:p w14:paraId="5B53D697" w14:textId="77777777" w:rsidR="00513EE1" w:rsidRDefault="00513EE1" w:rsidP="00B02238">
      <w:pPr>
        <w:pStyle w:val="Texto"/>
        <w:ind w:left="1416"/>
      </w:pPr>
    </w:p>
    <w:p w14:paraId="220A0AA8" w14:textId="48259630" w:rsidR="00294701" w:rsidRDefault="00A70B4A" w:rsidP="00B02238">
      <w:pPr>
        <w:pStyle w:val="Texto"/>
        <w:ind w:left="1416"/>
      </w:pPr>
      <w:r>
        <w:lastRenderedPageBreak/>
        <w:t xml:space="preserve"> </w:t>
      </w:r>
      <w:r w:rsidR="00513EE1">
        <w:t xml:space="preserve">Al concluir su trabajo, los </w:t>
      </w:r>
      <w:ins w:id="275" w:author="Katherine Chiluiza" w:date="2015-03-10T14:20:00Z">
        <w:r w:rsidR="003146D5">
          <w:t xml:space="preserve">autores </w:t>
        </w:r>
      </w:ins>
      <w:del w:id="276" w:author="Katherine Chiluiza" w:date="2015-03-10T14:20:00Z">
        <w:r w:rsidR="00513EE1" w:rsidDel="003146D5">
          <w:delText xml:space="preserve">autores reportan </w:delText>
        </w:r>
        <w:r w:rsidR="001F5B41" w:rsidDel="003146D5">
          <w:delText xml:space="preserve">los </w:delText>
        </w:r>
        <w:r w:rsidR="00294701" w:rsidDel="003146D5">
          <w:delText xml:space="preserve">resultados </w:delText>
        </w:r>
        <w:r w:rsidR="001F5B41" w:rsidDel="003146D5">
          <w:delText xml:space="preserve">de su experimentación </w:delText>
        </w:r>
      </w:del>
      <w:r w:rsidR="00D37BE1">
        <w:t>demuestra</w:t>
      </w:r>
      <w:ins w:id="277" w:author="Katherine Chiluiza" w:date="2015-03-10T14:20:00Z">
        <w:r w:rsidR="003146D5">
          <w:t xml:space="preserve">ron </w:t>
        </w:r>
      </w:ins>
      <w:del w:id="278" w:author="Katherine Chiluiza" w:date="2015-03-10T14:20:00Z">
        <w:r w:rsidR="00D37BE1" w:rsidDel="003146D5">
          <w:delText xml:space="preserve">n </w:delText>
        </w:r>
      </w:del>
      <w:r w:rsidR="00D37BE1">
        <w:t>que</w:t>
      </w:r>
      <w:r w:rsidR="00294701">
        <w:t xml:space="preserve"> combinar el uso de tabletops y dispositivos móviles </w:t>
      </w:r>
      <w:r w:rsidR="00AD4F2B">
        <w:t>alienta</w:t>
      </w:r>
      <w:r w:rsidR="00513EE1">
        <w:t xml:space="preserve"> el trabajo en equipo. Sin embargo, no enc</w:t>
      </w:r>
      <w:ins w:id="279" w:author="Katherine Chiluiza" w:date="2015-03-10T14:20:00Z">
        <w:r w:rsidR="003146D5">
          <w:t>o</w:t>
        </w:r>
      </w:ins>
      <w:del w:id="280" w:author="Katherine Chiluiza" w:date="2015-03-10T14:20:00Z">
        <w:r w:rsidR="00513EE1" w:rsidDel="003146D5">
          <w:delText>ue</w:delText>
        </w:r>
      </w:del>
      <w:r w:rsidR="00513EE1">
        <w:t>ntr</w:t>
      </w:r>
      <w:ins w:id="281" w:author="Katherine Chiluiza" w:date="2015-03-10T14:20:00Z">
        <w:r w:rsidR="003146D5">
          <w:t>aron</w:t>
        </w:r>
      </w:ins>
      <w:del w:id="282" w:author="Katherine Chiluiza" w:date="2015-03-10T14:20:00Z">
        <w:r w:rsidR="00513EE1" w:rsidDel="003146D5">
          <w:delText>an</w:delText>
        </w:r>
      </w:del>
      <w:r w:rsidR="00513EE1">
        <w:t xml:space="preserve"> diferencias en la calidad del trabajo</w:t>
      </w:r>
      <w:r w:rsidR="001F5B41">
        <w:t xml:space="preserve"> </w:t>
      </w:r>
      <w:r w:rsidR="00074ADE">
        <w:t xml:space="preserve">comparado con </w:t>
      </w:r>
      <w:r w:rsidR="001F5B41">
        <w:t xml:space="preserve">los grupos </w:t>
      </w:r>
      <w:r w:rsidR="00074ADE">
        <w:t xml:space="preserve">de control </w:t>
      </w:r>
      <w:r w:rsidR="001F5B41">
        <w:t xml:space="preserve">que usaron </w:t>
      </w:r>
      <w:r w:rsidR="00074ADE">
        <w:t>herramientas tradicionales</w:t>
      </w:r>
      <w:r w:rsidR="001F5B41">
        <w:t>.</w:t>
      </w:r>
    </w:p>
    <w:p w14:paraId="47B25F59" w14:textId="77777777" w:rsidR="00A40198" w:rsidRDefault="00A40198" w:rsidP="00B02238">
      <w:pPr>
        <w:pStyle w:val="Subtitulocapitulo"/>
        <w:numPr>
          <w:ilvl w:val="0"/>
          <w:numId w:val="0"/>
        </w:numPr>
        <w:ind w:left="1383"/>
        <w:jc w:val="both"/>
        <w:rPr>
          <w:b w:val="0"/>
          <w:sz w:val="24"/>
        </w:rPr>
      </w:pPr>
    </w:p>
    <w:p w14:paraId="271BAF21" w14:textId="6C1A4ABF" w:rsidR="00A40198" w:rsidRPr="00A40198" w:rsidRDefault="00A40198" w:rsidP="00B02238">
      <w:pPr>
        <w:pStyle w:val="Subtitulocapitulo"/>
        <w:numPr>
          <w:ilvl w:val="0"/>
          <w:numId w:val="0"/>
        </w:numPr>
        <w:ind w:left="1383"/>
        <w:jc w:val="both"/>
        <w:rPr>
          <w:sz w:val="24"/>
        </w:rPr>
      </w:pPr>
      <w:r w:rsidRPr="00A40198">
        <w:rPr>
          <w:sz w:val="24"/>
        </w:rPr>
        <w:t>TATIN-PIC</w:t>
      </w:r>
    </w:p>
    <w:p w14:paraId="55CE8253" w14:textId="1726BA69" w:rsidR="004F3992" w:rsidRDefault="004F3992" w:rsidP="00B02238">
      <w:pPr>
        <w:pStyle w:val="Subtitulocapitulo"/>
        <w:numPr>
          <w:ilvl w:val="0"/>
          <w:numId w:val="0"/>
        </w:numPr>
        <w:ind w:left="1383"/>
        <w:jc w:val="both"/>
        <w:rPr>
          <w:b w:val="0"/>
          <w:sz w:val="24"/>
        </w:rPr>
      </w:pPr>
      <w:del w:id="283" w:author="Katherine Chiluiza" w:date="2015-03-10T14:20:00Z">
        <w:r w:rsidRPr="004F3992" w:rsidDel="003146D5">
          <w:rPr>
            <w:b w:val="0"/>
            <w:bCs w:val="0"/>
            <w:sz w:val="24"/>
          </w:rPr>
          <w:delText>A.</w:delText>
        </w:r>
        <w:r w:rsidDel="003146D5">
          <w:rPr>
            <w:b w:val="0"/>
            <w:sz w:val="24"/>
          </w:rPr>
          <w:delText xml:space="preserve"> </w:delText>
        </w:r>
      </w:del>
      <w:r w:rsidR="00A40198">
        <w:rPr>
          <w:b w:val="0"/>
          <w:sz w:val="24"/>
        </w:rPr>
        <w:t xml:space="preserve">Jones et al. </w:t>
      </w:r>
      <w:r w:rsidR="00A40198">
        <w:rPr>
          <w:b w:val="0"/>
          <w:sz w:val="24"/>
        </w:rPr>
        <w:fldChar w:fldCharType="begin" w:fldLock="1"/>
      </w:r>
      <w:r w:rsidR="00641529">
        <w:rPr>
          <w:b w:val="0"/>
          <w:sz w:val="24"/>
        </w:rPr>
        <w:instrText>ADDIN CSL_CITATION { "citationItems" : [ { "id" : "ITEM-1", "itemData" : { "DOI" : "10.1109/CSCWD.2012.6221800", "ISBN" : "978-1-4673-1212-7", "abstract" : "In recent years, there has been an increased interest for research on computer-supported cooperative work performed in collaborative interactive spaces. The TATIN-PIC project envisions a true multi-surface collaborative work environment with an interactive tabletop, an interactive board display, tablet PCs, and smartphones. In this paper, we first present the middleware based on a multi-agent architecture which use in our implementation, and then we detail how voice-controlled personal assistant agents can be implemented to provide unique interactions within a multi-surface environment.", "author" : [ { "dropping-particle" : "", "family" : "Jones", "given" : "Alistair", "non-dropping-particle" : "", "parse-names" : false, "suffix" : "" }, { "dropping-particle" : "", "family" : "Moulin", "given" : "Claude", "non-dropping-particle" : "", "parse-names" : false, "suffix" : "" }, { "dropping-particle" : "", "family" : "Barthes", "given" : "Jean-Paul", "non-dropping-particle" : "", "parse-names" : false, "suffix" : "" }, { "dropping-particle" : "", "family" : "Lenne", "given" : "Dominique", "non-dropping-particle" : "", "parse-names" : false, "suffix" : "" }, { "dropping-particle" : "", "family" : "Kendira", "given" : "Atman", "non-dropping-particle" : "", "parse-names" : false, "suffix" : "" }, { "dropping-particle" : "", "family" : "Gidel", "given" : "Thierry", "non-dropping-particle" : "", "parse-names" : false, "suffix" : "" } ], "container-title" : "Proceedings of the 2012 IEEE 16th International Conference on Computer Supported Cooperative Work in Design (CSCWD)", "id" : "ITEM-1", "issued" : { "date-parts" : [ [ "2012", "5" ] ] }, "publisher" : "IEEE", "title" : "Personal assistant agents and multi-agent middleware for CSCW", "title-short" : "Computer Supported Cooperative Work in Design (CSC", "type" : "paper-conference" }, "uris" : [ "http://www.mendeley.com/documents/?uuid=83de210d-783a-44db-a16a-ca39cc7c39d1" ] } ], "mendeley" : { "formattedCitation" : "[35]", "plainTextFormattedCitation" : "[35]", "previouslyFormattedCitation" : "[35]" }, "properties" : { "noteIndex" : 0 }, "schema" : "https://github.com/citation-style-language/schema/raw/master/csl-citation.json" }</w:instrText>
      </w:r>
      <w:r w:rsidR="00A40198">
        <w:rPr>
          <w:b w:val="0"/>
          <w:sz w:val="24"/>
        </w:rPr>
        <w:fldChar w:fldCharType="separate"/>
      </w:r>
      <w:r w:rsidR="00334B27" w:rsidRPr="00334B27">
        <w:rPr>
          <w:b w:val="0"/>
          <w:noProof/>
          <w:sz w:val="24"/>
        </w:rPr>
        <w:t>[35]</w:t>
      </w:r>
      <w:r w:rsidR="00A40198">
        <w:rPr>
          <w:b w:val="0"/>
          <w:sz w:val="24"/>
        </w:rPr>
        <w:fldChar w:fldCharType="end"/>
      </w:r>
      <w:r w:rsidR="00A40198">
        <w:rPr>
          <w:b w:val="0"/>
          <w:sz w:val="24"/>
        </w:rPr>
        <w:t xml:space="preserve"> </w:t>
      </w:r>
      <w:r w:rsidR="00CE5F1B">
        <w:rPr>
          <w:b w:val="0"/>
          <w:sz w:val="24"/>
        </w:rPr>
        <w:t>propone una solución</w:t>
      </w:r>
      <w:r w:rsidR="00A40198">
        <w:rPr>
          <w:b w:val="0"/>
          <w:sz w:val="24"/>
        </w:rPr>
        <w:t xml:space="preserve"> llamada TATIN-PIC</w:t>
      </w:r>
      <w:r w:rsidR="000231D3">
        <w:rPr>
          <w:b w:val="0"/>
          <w:sz w:val="24"/>
        </w:rPr>
        <w:t xml:space="preserve"> (ver figura 2.7</w:t>
      </w:r>
      <w:r w:rsidR="00A40198">
        <w:rPr>
          <w:b w:val="0"/>
          <w:sz w:val="24"/>
        </w:rPr>
        <w:t>),  la cual utiliza una superficie táctil horizont</w:t>
      </w:r>
      <w:r w:rsidR="00CE5F1B">
        <w:rPr>
          <w:b w:val="0"/>
          <w:sz w:val="24"/>
        </w:rPr>
        <w:t xml:space="preserve">al </w:t>
      </w:r>
      <w:r w:rsidR="00A40198">
        <w:rPr>
          <w:b w:val="0"/>
          <w:sz w:val="24"/>
        </w:rPr>
        <w:t xml:space="preserve">y una pizarra interactiva para realizar trabajo colaborativo. TATIN-PIC representa diagramas colaborativos simples para facilitar lluvias de ideas a través de la creación de pequeñas notas rectangulares o </w:t>
      </w:r>
      <w:r w:rsidR="00A40198" w:rsidRPr="003D78ED">
        <w:rPr>
          <w:b w:val="0"/>
          <w:i/>
          <w:sz w:val="24"/>
        </w:rPr>
        <w:t>post-it</w:t>
      </w:r>
      <w:r w:rsidR="00A40198">
        <w:rPr>
          <w:b w:val="0"/>
          <w:sz w:val="24"/>
        </w:rPr>
        <w:t xml:space="preserve">. Existe un flujo del trabajo definido para los participantes de esta solución, que está dividida en </w:t>
      </w:r>
      <w:del w:id="284" w:author="Katherine Chiluiza" w:date="2015-03-10T14:21:00Z">
        <w:r w:rsidR="00A40198" w:rsidDel="003146D5">
          <w:rPr>
            <w:b w:val="0"/>
            <w:sz w:val="24"/>
          </w:rPr>
          <w:delText xml:space="preserve">2 </w:delText>
        </w:r>
      </w:del>
      <w:ins w:id="285" w:author="Katherine Chiluiza" w:date="2015-03-10T14:21:00Z">
        <w:r w:rsidR="003146D5">
          <w:rPr>
            <w:b w:val="0"/>
            <w:sz w:val="24"/>
          </w:rPr>
          <w:t xml:space="preserve">dos </w:t>
        </w:r>
      </w:ins>
      <w:r w:rsidR="00A40198">
        <w:rPr>
          <w:b w:val="0"/>
          <w:sz w:val="24"/>
        </w:rPr>
        <w:t>fases:</w:t>
      </w:r>
    </w:p>
    <w:p w14:paraId="14FFC3A1" w14:textId="72ABB32C" w:rsidR="00A40198" w:rsidRDefault="00A40198" w:rsidP="00B02238">
      <w:pPr>
        <w:pStyle w:val="Subtitulocapitulo"/>
        <w:numPr>
          <w:ilvl w:val="0"/>
          <w:numId w:val="0"/>
        </w:numPr>
        <w:ind w:left="1383"/>
        <w:jc w:val="both"/>
        <w:rPr>
          <w:b w:val="0"/>
          <w:sz w:val="24"/>
        </w:rPr>
      </w:pPr>
      <w:r>
        <w:rPr>
          <w:b w:val="0"/>
          <w:sz w:val="24"/>
        </w:rPr>
        <w:t xml:space="preserve">La primera fase, llamada fase de </w:t>
      </w:r>
      <w:r w:rsidRPr="004142E9">
        <w:rPr>
          <w:b w:val="0"/>
          <w:i/>
          <w:sz w:val="24"/>
        </w:rPr>
        <w:t>acción</w:t>
      </w:r>
      <w:r>
        <w:rPr>
          <w:b w:val="0"/>
          <w:sz w:val="24"/>
        </w:rPr>
        <w:t xml:space="preserve">, se utiliza la superficie colaborativa </w:t>
      </w:r>
      <w:r w:rsidR="00F874F1">
        <w:rPr>
          <w:b w:val="0"/>
          <w:sz w:val="24"/>
        </w:rPr>
        <w:t xml:space="preserve">para permitir </w:t>
      </w:r>
      <w:r>
        <w:rPr>
          <w:b w:val="0"/>
          <w:sz w:val="24"/>
        </w:rPr>
        <w:t xml:space="preserve">la creación de </w:t>
      </w:r>
      <w:r w:rsidRPr="00F874F1">
        <w:rPr>
          <w:b w:val="0"/>
          <w:i/>
          <w:sz w:val="24"/>
        </w:rPr>
        <w:t>post-it</w:t>
      </w:r>
      <w:r>
        <w:rPr>
          <w:b w:val="0"/>
          <w:sz w:val="24"/>
        </w:rPr>
        <w:t xml:space="preserve">. Estas pequeñas notas pueden ser creadas a través de la realización de gestos sobre la superficie; con la posibilidad de utilizar un teclado virtual para alimentarlos con texto. Además TATIN-PIC utiliza un reconocedor de voz que permite a cada participante utilizar comandos u órdenes habladas para crear post-it o ingresar texto de una manera más sencilla. Otra forma de ingresar información </w:t>
      </w:r>
      <w:r>
        <w:rPr>
          <w:b w:val="0"/>
          <w:sz w:val="24"/>
        </w:rPr>
        <w:lastRenderedPageBreak/>
        <w:t>en esta solución es, utilizar dispositivo</w:t>
      </w:r>
      <w:r w:rsidR="002E39B0">
        <w:rPr>
          <w:b w:val="0"/>
          <w:sz w:val="24"/>
        </w:rPr>
        <w:t>s móviles (tablet o smartphone</w:t>
      </w:r>
      <w:r>
        <w:rPr>
          <w:b w:val="0"/>
          <w:sz w:val="24"/>
        </w:rPr>
        <w:t xml:space="preserve"> ) que sirven como espacio de trabajo personal para el ingreso de texto sobre cualq</w:t>
      </w:r>
      <w:r w:rsidR="00F874F1">
        <w:rPr>
          <w:b w:val="0"/>
          <w:sz w:val="24"/>
        </w:rPr>
        <w:t>uier post-it creado previamente. El uso de estos dispositivos</w:t>
      </w:r>
      <w:r>
        <w:rPr>
          <w:b w:val="0"/>
          <w:sz w:val="24"/>
        </w:rPr>
        <w:t xml:space="preserve"> favorece el análisis individual e inhibe en cierto grado la aprehensión a la evaluación.</w:t>
      </w:r>
    </w:p>
    <w:p w14:paraId="6C1EA6C9" w14:textId="77777777" w:rsidR="004F3992" w:rsidRDefault="004F3992" w:rsidP="00B02238">
      <w:pPr>
        <w:pStyle w:val="Subtitulocapitulo"/>
        <w:numPr>
          <w:ilvl w:val="0"/>
          <w:numId w:val="0"/>
        </w:numPr>
        <w:ind w:left="1383"/>
        <w:jc w:val="both"/>
        <w:rPr>
          <w:b w:val="0"/>
          <w:sz w:val="24"/>
        </w:rPr>
      </w:pPr>
    </w:p>
    <w:p w14:paraId="3300A4AC" w14:textId="710A5323" w:rsidR="00A40198" w:rsidRDefault="00A40198" w:rsidP="00B02238">
      <w:pPr>
        <w:pStyle w:val="Subtitulocapitulo"/>
        <w:numPr>
          <w:ilvl w:val="0"/>
          <w:numId w:val="0"/>
        </w:numPr>
        <w:ind w:left="1383"/>
        <w:jc w:val="both"/>
        <w:rPr>
          <w:b w:val="0"/>
          <w:sz w:val="24"/>
        </w:rPr>
      </w:pPr>
      <w:r>
        <w:rPr>
          <w:b w:val="0"/>
          <w:sz w:val="24"/>
        </w:rPr>
        <w:t xml:space="preserve">La segunda fase es la de </w:t>
      </w:r>
      <w:r w:rsidRPr="004142E9">
        <w:rPr>
          <w:b w:val="0"/>
          <w:i/>
          <w:sz w:val="24"/>
        </w:rPr>
        <w:t>reflexión</w:t>
      </w:r>
      <w:r>
        <w:rPr>
          <w:b w:val="0"/>
          <w:sz w:val="24"/>
        </w:rPr>
        <w:t xml:space="preserve"> de</w:t>
      </w:r>
      <w:r w:rsidR="00C074A6">
        <w:rPr>
          <w:b w:val="0"/>
          <w:sz w:val="24"/>
        </w:rPr>
        <w:t>l</w:t>
      </w:r>
      <w:r>
        <w:rPr>
          <w:b w:val="0"/>
          <w:sz w:val="24"/>
        </w:rPr>
        <w:t xml:space="preserve"> trabajo. Esta se realiza a través una proyección frontal para la observación del trabajo grupal resumido, que favorece la discusión y la convergencia de ideas sobre una solución de un trabajo colaborativo.</w:t>
      </w:r>
    </w:p>
    <w:p w14:paraId="6EF158B0" w14:textId="77777777" w:rsidR="004F3992" w:rsidRDefault="004F3992" w:rsidP="00B02238">
      <w:pPr>
        <w:pStyle w:val="Subtitulocapitulo"/>
        <w:numPr>
          <w:ilvl w:val="0"/>
          <w:numId w:val="0"/>
        </w:numPr>
        <w:ind w:left="1383"/>
        <w:jc w:val="both"/>
        <w:rPr>
          <w:b w:val="0"/>
          <w:sz w:val="24"/>
        </w:rPr>
      </w:pPr>
    </w:p>
    <w:p w14:paraId="3ABA2244" w14:textId="77777777" w:rsidR="00A40198" w:rsidRDefault="00A40198" w:rsidP="00B02238">
      <w:pPr>
        <w:pStyle w:val="Subtitulocapitulo"/>
        <w:numPr>
          <w:ilvl w:val="0"/>
          <w:numId w:val="0"/>
        </w:numPr>
        <w:ind w:left="1383"/>
        <w:jc w:val="both"/>
        <w:rPr>
          <w:b w:val="0"/>
          <w:sz w:val="24"/>
        </w:rPr>
      </w:pPr>
      <w:r>
        <w:rPr>
          <w:b w:val="0"/>
          <w:sz w:val="24"/>
        </w:rPr>
        <w:t xml:space="preserve">Estas fases de TATIN-PIC funcionan de manera simultánea, por lo que es posible aportar al diseño colaborativo y reflexionar el trabajo simplemente dirigiendo la atención hacia la superficie colaborativa o la pizarra interactiva según lo que se requiera. </w:t>
      </w:r>
    </w:p>
    <w:p w14:paraId="11C164FF" w14:textId="77777777" w:rsidR="00A40198" w:rsidRDefault="00A40198" w:rsidP="00B02238">
      <w:pPr>
        <w:pStyle w:val="Subtitulocapitulo"/>
        <w:keepNext/>
        <w:numPr>
          <w:ilvl w:val="0"/>
          <w:numId w:val="0"/>
        </w:numPr>
        <w:ind w:left="1383"/>
        <w:jc w:val="center"/>
      </w:pPr>
      <w:r>
        <w:rPr>
          <w:noProof/>
        </w:rPr>
        <w:lastRenderedPageBreak/>
        <w:drawing>
          <wp:inline distT="0" distB="0" distL="0" distR="0" wp14:anchorId="5E42985A" wp14:editId="1987C727">
            <wp:extent cx="3856259" cy="237662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8372" cy="2390249"/>
                    </a:xfrm>
                    <a:prstGeom prst="rect">
                      <a:avLst/>
                    </a:prstGeom>
                    <a:noFill/>
                    <a:ln>
                      <a:noFill/>
                    </a:ln>
                  </pic:spPr>
                </pic:pic>
              </a:graphicData>
            </a:graphic>
          </wp:inline>
        </w:drawing>
      </w:r>
    </w:p>
    <w:p w14:paraId="434C3964" w14:textId="14C9FEA3" w:rsidR="00A40198" w:rsidRPr="004F2E70" w:rsidRDefault="00A40198" w:rsidP="00B02238">
      <w:pPr>
        <w:pStyle w:val="Descripcin"/>
        <w:ind w:left="591"/>
        <w:jc w:val="center"/>
        <w:rPr>
          <w:rFonts w:ascii="Arial" w:hAnsi="Arial" w:cs="Arial"/>
          <w:b/>
          <w:i w:val="0"/>
          <w:color w:val="auto"/>
          <w:sz w:val="24"/>
        </w:rPr>
      </w:pPr>
      <w:r w:rsidRPr="004F2E70">
        <w:rPr>
          <w:rFonts w:ascii="Arial" w:hAnsi="Arial" w:cs="Arial"/>
          <w:i w:val="0"/>
          <w:color w:val="auto"/>
        </w:rPr>
        <w:t xml:space="preserve">Figura </w:t>
      </w:r>
      <w:r w:rsidR="000231D3">
        <w:rPr>
          <w:rFonts w:ascii="Arial" w:hAnsi="Arial" w:cs="Arial"/>
          <w:i w:val="0"/>
          <w:color w:val="auto"/>
        </w:rPr>
        <w:t>2.7</w:t>
      </w:r>
      <w:r w:rsidRPr="004F2E70">
        <w:rPr>
          <w:rFonts w:ascii="Arial" w:hAnsi="Arial" w:cs="Arial"/>
          <w:i w:val="0"/>
          <w:color w:val="auto"/>
        </w:rPr>
        <w:t xml:space="preserve">: Esquema de la solución TATIN-PIC. Fuente: </w:t>
      </w:r>
      <w:r w:rsidRPr="004F2E70">
        <w:rPr>
          <w:rFonts w:ascii="Arial" w:hAnsi="Arial" w:cs="Arial"/>
          <w:i w:val="0"/>
          <w:color w:val="auto"/>
        </w:rPr>
        <w:fldChar w:fldCharType="begin" w:fldLock="1"/>
      </w:r>
      <w:r w:rsidR="00641529">
        <w:rPr>
          <w:rFonts w:ascii="Arial" w:hAnsi="Arial" w:cs="Arial"/>
          <w:i w:val="0"/>
          <w:color w:val="auto"/>
        </w:rPr>
        <w:instrText>ADDIN CSL_CITATION { "citationItems" : [ { "id" : "ITEM-1", "itemData" : { "DOI" : "10.1109/CSCWD.2012.6221800", "ISBN" : "978-1-4673-1212-7", "abstract" : "In recent years, there has been an increased interest for research on computer-supported cooperative work performed in collaborative interactive spaces. The TATIN-PIC project envisions a true multi-surface collaborative work environment with an interactive tabletop, an interactive board display, tablet PCs, and smartphones. In this paper, we first present the middleware based on a multi-agent architecture which use in our implementation, and then we detail how voice-controlled personal assistant agents can be implemented to provide unique interactions within a multi-surface environment.", "author" : [ { "dropping-particle" : "", "family" : "Jones", "given" : "Alistair", "non-dropping-particle" : "", "parse-names" : false, "suffix" : "" }, { "dropping-particle" : "", "family" : "Moulin", "given" : "Claude", "non-dropping-particle" : "", "parse-names" : false, "suffix" : "" }, { "dropping-particle" : "", "family" : "Barthes", "given" : "Jean-Paul", "non-dropping-particle" : "", "parse-names" : false, "suffix" : "" }, { "dropping-particle" : "", "family" : "Lenne", "given" : "Dominique", "non-dropping-particle" : "", "parse-names" : false, "suffix" : "" }, { "dropping-particle" : "", "family" : "Kendira", "given" : "Atman", "non-dropping-particle" : "", "parse-names" : false, "suffix" : "" }, { "dropping-particle" : "", "family" : "Gidel", "given" : "Thierry", "non-dropping-particle" : "", "parse-names" : false, "suffix" : "" } ], "container-title" : "Proceedings of the 2012 IEEE 16th International Conference on Computer Supported Cooperative Work in Design (CSCWD)", "id" : "ITEM-1", "issued" : { "date-parts" : [ [ "2012", "5" ] ] }, "publisher" : "IEEE", "title" : "Personal assistant agents and multi-agent middleware for CSCW", "title-short" : "Computer Supported Cooperative Work in Design (CSC", "type" : "paper-conference" }, "uris" : [ "http://www.mendeley.com/documents/?uuid=83de210d-783a-44db-a16a-ca39cc7c39d1" ] } ], "mendeley" : { "formattedCitation" : "[35]", "plainTextFormattedCitation" : "[35]", "previouslyFormattedCitation" : "[35]" }, "properties" : { "noteIndex" : 0 }, "schema" : "https://github.com/citation-style-language/schema/raw/master/csl-citation.json" }</w:instrText>
      </w:r>
      <w:r w:rsidRPr="004F2E70">
        <w:rPr>
          <w:rFonts w:ascii="Arial" w:hAnsi="Arial" w:cs="Arial"/>
          <w:i w:val="0"/>
          <w:color w:val="auto"/>
        </w:rPr>
        <w:fldChar w:fldCharType="separate"/>
      </w:r>
      <w:r w:rsidR="00334B27" w:rsidRPr="004F2E70">
        <w:rPr>
          <w:rFonts w:ascii="Arial" w:hAnsi="Arial" w:cs="Arial"/>
          <w:i w:val="0"/>
          <w:noProof/>
          <w:color w:val="auto"/>
        </w:rPr>
        <w:t>[35]</w:t>
      </w:r>
      <w:r w:rsidRPr="004F2E70">
        <w:rPr>
          <w:rFonts w:ascii="Arial" w:hAnsi="Arial" w:cs="Arial"/>
          <w:i w:val="0"/>
          <w:color w:val="auto"/>
        </w:rPr>
        <w:fldChar w:fldCharType="end"/>
      </w:r>
    </w:p>
    <w:p w14:paraId="707F39E7" w14:textId="77777777" w:rsidR="001F5B41" w:rsidRDefault="001F5B41" w:rsidP="00B02238">
      <w:pPr>
        <w:pStyle w:val="Texto"/>
        <w:ind w:left="1416"/>
      </w:pPr>
    </w:p>
    <w:p w14:paraId="7CC3E667" w14:textId="77777777" w:rsidR="00A45368" w:rsidRDefault="00A45368" w:rsidP="00B02238">
      <w:pPr>
        <w:pStyle w:val="Texto"/>
        <w:ind w:left="1416"/>
      </w:pPr>
    </w:p>
    <w:p w14:paraId="57D4064C" w14:textId="1EA6A837" w:rsidR="0043460A" w:rsidRPr="004F3992" w:rsidRDefault="004F3992" w:rsidP="00B02238">
      <w:pPr>
        <w:pStyle w:val="Texto"/>
        <w:ind w:left="1416"/>
        <w:rPr>
          <w:b/>
        </w:rPr>
      </w:pPr>
      <w:r w:rsidRPr="004F3992">
        <w:rPr>
          <w:b/>
        </w:rPr>
        <w:t>Comparación de Soluciones</w:t>
      </w:r>
    </w:p>
    <w:p w14:paraId="7A9005BE" w14:textId="08EFD60C" w:rsidR="004F3992" w:rsidRDefault="004F3992" w:rsidP="00B02238">
      <w:pPr>
        <w:pStyle w:val="Texto"/>
        <w:ind w:left="1416"/>
      </w:pPr>
      <w:r>
        <w:t xml:space="preserve">Con el objetivo resaltar las características </w:t>
      </w:r>
      <w:r w:rsidR="00A45368">
        <w:t xml:space="preserve">en las que los autores </w:t>
      </w:r>
      <w:r>
        <w:t>de MindMap y TATIN-PIC</w:t>
      </w:r>
      <w:r w:rsidR="00A45368">
        <w:t xml:space="preserve"> han dado para implementación</w:t>
      </w:r>
      <w:r>
        <w:t xml:space="preserve">, se presenta una tabla comparativa </w:t>
      </w:r>
      <w:r w:rsidR="00A45368">
        <w:t>de estas</w:t>
      </w:r>
      <w:r w:rsidR="00FF762A">
        <w:t xml:space="preserve"> (ver tabla 2</w:t>
      </w:r>
      <w:r w:rsidR="002B3603">
        <w:t>.2</w:t>
      </w:r>
      <w:r w:rsidR="00114F99">
        <w:t>)</w:t>
      </w:r>
      <w:r>
        <w:t xml:space="preserve">. </w:t>
      </w:r>
    </w:p>
    <w:p w14:paraId="37611163" w14:textId="77777777" w:rsidR="006C383C" w:rsidRDefault="006C383C" w:rsidP="00B02238">
      <w:pPr>
        <w:pStyle w:val="Texto"/>
        <w:ind w:left="1416"/>
      </w:pPr>
    </w:p>
    <w:tbl>
      <w:tblPr>
        <w:tblStyle w:val="Tablanormal11"/>
        <w:tblW w:w="7452" w:type="dxa"/>
        <w:jc w:val="right"/>
        <w:tblLook w:val="04A0" w:firstRow="1" w:lastRow="0" w:firstColumn="1" w:lastColumn="0" w:noHBand="0" w:noVBand="1"/>
      </w:tblPr>
      <w:tblGrid>
        <w:gridCol w:w="2548"/>
        <w:gridCol w:w="2469"/>
        <w:gridCol w:w="2435"/>
      </w:tblGrid>
      <w:tr w:rsidR="00D71D48" w:rsidRPr="00766243" w14:paraId="107D8654" w14:textId="77777777" w:rsidTr="00766243">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452" w:type="dxa"/>
            <w:gridSpan w:val="3"/>
            <w:tcBorders>
              <w:top w:val="nil"/>
              <w:left w:val="nil"/>
              <w:bottom w:val="single" w:sz="4" w:space="0" w:color="auto"/>
              <w:right w:val="nil"/>
            </w:tcBorders>
          </w:tcPr>
          <w:p w14:paraId="27CD77E6" w14:textId="0ED42DC0" w:rsidR="00D71D48" w:rsidRPr="00766243" w:rsidRDefault="00FF762A" w:rsidP="00766243">
            <w:pPr>
              <w:pStyle w:val="Sinespaciado"/>
              <w:rPr>
                <w:rFonts w:ascii="Arial" w:hAnsi="Arial" w:cs="Arial"/>
                <w:b w:val="0"/>
                <w:sz w:val="20"/>
                <w:szCs w:val="20"/>
              </w:rPr>
            </w:pPr>
            <w:r>
              <w:rPr>
                <w:rFonts w:ascii="Arial" w:hAnsi="Arial" w:cs="Arial"/>
                <w:b w:val="0"/>
                <w:sz w:val="20"/>
                <w:szCs w:val="20"/>
              </w:rPr>
              <w:t>Tabla 2</w:t>
            </w:r>
            <w:r w:rsidR="002B3603">
              <w:rPr>
                <w:rFonts w:ascii="Arial" w:hAnsi="Arial" w:cs="Arial"/>
                <w:b w:val="0"/>
                <w:sz w:val="20"/>
                <w:szCs w:val="20"/>
              </w:rPr>
              <w:t>.2</w:t>
            </w:r>
            <w:r w:rsidR="00D71D48" w:rsidRPr="00766243">
              <w:rPr>
                <w:rFonts w:ascii="Arial" w:hAnsi="Arial" w:cs="Arial"/>
                <w:b w:val="0"/>
                <w:sz w:val="20"/>
                <w:szCs w:val="20"/>
              </w:rPr>
              <w:t xml:space="preserve">: Comparación de características de diseño de las soluciones mostradas.  </w:t>
            </w:r>
          </w:p>
        </w:tc>
      </w:tr>
      <w:tr w:rsidR="00D71D48" w:rsidRPr="00766243" w14:paraId="06F523BA"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auto"/>
              <w:left w:val="single" w:sz="4" w:space="0" w:color="auto"/>
              <w:bottom w:val="single" w:sz="4" w:space="0" w:color="auto"/>
              <w:right w:val="single" w:sz="4" w:space="0" w:color="auto"/>
              <w:tl2br w:val="single" w:sz="4" w:space="0" w:color="auto"/>
            </w:tcBorders>
          </w:tcPr>
          <w:p w14:paraId="619917CB" w14:textId="3B31F205" w:rsidR="00D71D48" w:rsidRPr="00766243" w:rsidRDefault="00D71D48" w:rsidP="00766243">
            <w:pPr>
              <w:pStyle w:val="Sinespaciado"/>
              <w:jc w:val="right"/>
              <w:rPr>
                <w:rFonts w:ascii="Arial" w:hAnsi="Arial" w:cs="Arial"/>
              </w:rPr>
            </w:pPr>
            <w:r w:rsidRPr="00766243">
              <w:rPr>
                <w:rFonts w:ascii="Arial" w:hAnsi="Arial" w:cs="Arial"/>
              </w:rPr>
              <w:t>Solución</w:t>
            </w:r>
          </w:p>
          <w:p w14:paraId="3A0A60D7" w14:textId="65272720" w:rsidR="00D71D48" w:rsidRPr="00766243" w:rsidRDefault="00D71D48" w:rsidP="00766243">
            <w:pPr>
              <w:pStyle w:val="Sinespaciado"/>
              <w:jc w:val="center"/>
              <w:rPr>
                <w:rFonts w:ascii="Arial" w:hAnsi="Arial" w:cs="Arial"/>
              </w:rPr>
            </w:pPr>
          </w:p>
          <w:p w14:paraId="56B2EBD7" w14:textId="5B7F97C5" w:rsidR="00D71D48" w:rsidRPr="00766243" w:rsidRDefault="00D71D48" w:rsidP="00766243">
            <w:pPr>
              <w:pStyle w:val="Sinespaciado"/>
              <w:rPr>
                <w:rFonts w:ascii="Arial" w:hAnsi="Arial" w:cs="Arial"/>
              </w:rPr>
            </w:pPr>
            <w:r w:rsidRPr="00766243">
              <w:rPr>
                <w:rFonts w:ascii="Arial" w:hAnsi="Arial" w:cs="Arial"/>
              </w:rPr>
              <w:t>Característica</w:t>
            </w:r>
          </w:p>
        </w:tc>
        <w:tc>
          <w:tcPr>
            <w:tcW w:w="2469" w:type="dxa"/>
            <w:tcBorders>
              <w:top w:val="single" w:sz="4" w:space="0" w:color="auto"/>
              <w:left w:val="single" w:sz="4" w:space="0" w:color="auto"/>
              <w:bottom w:val="single" w:sz="4" w:space="0" w:color="auto"/>
              <w:right w:val="single" w:sz="4" w:space="0" w:color="auto"/>
            </w:tcBorders>
            <w:vAlign w:val="center"/>
          </w:tcPr>
          <w:p w14:paraId="290E6F00" w14:textId="25B9A871" w:rsidR="00D71D48" w:rsidRPr="00766243" w:rsidRDefault="00D71D48" w:rsidP="00766243">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766243">
              <w:rPr>
                <w:rFonts w:ascii="Arial" w:hAnsi="Arial" w:cs="Arial"/>
                <w:b/>
              </w:rPr>
              <w:t>MindMap</w:t>
            </w:r>
          </w:p>
        </w:tc>
        <w:tc>
          <w:tcPr>
            <w:tcW w:w="2435" w:type="dxa"/>
            <w:tcBorders>
              <w:top w:val="single" w:sz="4" w:space="0" w:color="auto"/>
              <w:left w:val="single" w:sz="4" w:space="0" w:color="auto"/>
              <w:bottom w:val="single" w:sz="4" w:space="0" w:color="auto"/>
              <w:right w:val="single" w:sz="4" w:space="0" w:color="auto"/>
            </w:tcBorders>
            <w:vAlign w:val="center"/>
          </w:tcPr>
          <w:p w14:paraId="29C508F3" w14:textId="5E7FC0A1" w:rsidR="00D71D48" w:rsidRPr="00766243" w:rsidRDefault="00D71D48" w:rsidP="00766243">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766243">
              <w:rPr>
                <w:rFonts w:ascii="Arial" w:hAnsi="Arial" w:cs="Arial"/>
                <w:b/>
              </w:rPr>
              <w:t>TATIN-PIC</w:t>
            </w:r>
          </w:p>
        </w:tc>
      </w:tr>
      <w:tr w:rsidR="00D71D48" w:rsidRPr="00766243" w14:paraId="330A3F02"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auto"/>
            </w:tcBorders>
          </w:tcPr>
          <w:p w14:paraId="5A5C9A5A" w14:textId="16D6AC54" w:rsidR="00D71D48" w:rsidRPr="00766243" w:rsidRDefault="00D71D48" w:rsidP="00766243">
            <w:pPr>
              <w:pStyle w:val="Sinespaciado"/>
              <w:spacing w:line="360" w:lineRule="auto"/>
              <w:rPr>
                <w:rFonts w:ascii="Arial" w:hAnsi="Arial" w:cs="Arial"/>
                <w:b w:val="0"/>
              </w:rPr>
            </w:pPr>
            <w:r w:rsidRPr="00766243">
              <w:rPr>
                <w:rFonts w:ascii="Arial" w:hAnsi="Arial" w:cs="Arial"/>
                <w:b w:val="0"/>
              </w:rPr>
              <w:t>Soporte Multi-Usuario</w:t>
            </w:r>
          </w:p>
        </w:tc>
        <w:tc>
          <w:tcPr>
            <w:tcW w:w="2469" w:type="dxa"/>
            <w:tcBorders>
              <w:top w:val="single" w:sz="4" w:space="0" w:color="auto"/>
            </w:tcBorders>
          </w:tcPr>
          <w:p w14:paraId="2D9A526D" w14:textId="4C69074D" w:rsidR="00D71D48" w:rsidRPr="00766243" w:rsidRDefault="00D71D48"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Si</w:t>
            </w:r>
            <w:r w:rsidR="00B25B8C" w:rsidRPr="00766243">
              <w:rPr>
                <w:rFonts w:ascii="Arial" w:hAnsi="Arial" w:cs="Arial"/>
              </w:rPr>
              <w:t xml:space="preserve"> </w:t>
            </w:r>
          </w:p>
        </w:tc>
        <w:tc>
          <w:tcPr>
            <w:tcW w:w="2435" w:type="dxa"/>
            <w:tcBorders>
              <w:top w:val="single" w:sz="4" w:space="0" w:color="auto"/>
            </w:tcBorders>
          </w:tcPr>
          <w:p w14:paraId="1458F060" w14:textId="7595FDDD" w:rsidR="00D71D48" w:rsidRPr="00766243" w:rsidRDefault="00D71D48"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Si</w:t>
            </w:r>
          </w:p>
        </w:tc>
      </w:tr>
      <w:tr w:rsidR="00D71D48" w:rsidRPr="00766243" w14:paraId="6F9F2BDC"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05685B0F" w14:textId="21E19A9D" w:rsidR="00D71D48" w:rsidRPr="00766243" w:rsidRDefault="00D71D48" w:rsidP="00766243">
            <w:pPr>
              <w:pStyle w:val="Sinespaciado"/>
              <w:spacing w:line="360" w:lineRule="auto"/>
              <w:rPr>
                <w:rFonts w:ascii="Arial" w:hAnsi="Arial" w:cs="Arial"/>
                <w:b w:val="0"/>
              </w:rPr>
            </w:pPr>
            <w:r w:rsidRPr="00766243">
              <w:rPr>
                <w:rFonts w:ascii="Arial" w:hAnsi="Arial" w:cs="Arial"/>
                <w:b w:val="0"/>
              </w:rPr>
              <w:t>Tipo de Interacción</w:t>
            </w:r>
          </w:p>
        </w:tc>
        <w:tc>
          <w:tcPr>
            <w:tcW w:w="2469" w:type="dxa"/>
          </w:tcPr>
          <w:p w14:paraId="0F7A02AD" w14:textId="6E29D346" w:rsidR="00D71D48" w:rsidRPr="00766243" w:rsidRDefault="00C074A6" w:rsidP="00FF762A">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Toque directo-</w:t>
            </w:r>
            <w:r w:rsidR="00FF762A">
              <w:rPr>
                <w:rFonts w:ascii="Arial" w:hAnsi="Arial" w:cs="Arial"/>
              </w:rPr>
              <w:t>d</w:t>
            </w:r>
            <w:r w:rsidR="00D71D48" w:rsidRPr="00766243">
              <w:rPr>
                <w:rFonts w:ascii="Arial" w:hAnsi="Arial" w:cs="Arial"/>
              </w:rPr>
              <w:t>edos</w:t>
            </w:r>
          </w:p>
        </w:tc>
        <w:tc>
          <w:tcPr>
            <w:tcW w:w="2435" w:type="dxa"/>
          </w:tcPr>
          <w:p w14:paraId="56C5717A" w14:textId="067D23EE" w:rsidR="00D71D48" w:rsidRPr="00766243" w:rsidRDefault="00C074A6" w:rsidP="00FF762A">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Toque directo-</w:t>
            </w:r>
            <w:r w:rsidR="00FF762A">
              <w:rPr>
                <w:rFonts w:ascii="Arial" w:hAnsi="Arial" w:cs="Arial"/>
              </w:rPr>
              <w:t>d</w:t>
            </w:r>
            <w:r w:rsidR="00D71D48" w:rsidRPr="00766243">
              <w:rPr>
                <w:rFonts w:ascii="Arial" w:hAnsi="Arial" w:cs="Arial"/>
              </w:rPr>
              <w:t>edos</w:t>
            </w:r>
          </w:p>
        </w:tc>
      </w:tr>
      <w:tr w:rsidR="009C61F4" w:rsidRPr="00766243" w14:paraId="13650691"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263FDA7C" w14:textId="328E6501" w:rsidR="009C61F4" w:rsidRPr="00766243" w:rsidRDefault="009C61F4" w:rsidP="00766243">
            <w:pPr>
              <w:pStyle w:val="Sinespaciado"/>
              <w:spacing w:line="360" w:lineRule="auto"/>
              <w:rPr>
                <w:rFonts w:ascii="Arial" w:hAnsi="Arial" w:cs="Arial"/>
                <w:b w:val="0"/>
              </w:rPr>
            </w:pPr>
            <w:r w:rsidRPr="00766243">
              <w:rPr>
                <w:rFonts w:ascii="Arial" w:hAnsi="Arial" w:cs="Arial"/>
                <w:b w:val="0"/>
              </w:rPr>
              <w:t>Posición de usuarios</w:t>
            </w:r>
          </w:p>
        </w:tc>
        <w:tc>
          <w:tcPr>
            <w:tcW w:w="2469" w:type="dxa"/>
          </w:tcPr>
          <w:p w14:paraId="7AAD9B30" w14:textId="1BC599C1" w:rsidR="009C61F4" w:rsidRPr="00766243" w:rsidRDefault="009C61F4"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Fija para diferenciar aportación individual</w:t>
            </w:r>
          </w:p>
        </w:tc>
        <w:tc>
          <w:tcPr>
            <w:tcW w:w="2435" w:type="dxa"/>
          </w:tcPr>
          <w:p w14:paraId="71277FF6" w14:textId="06A8320C" w:rsidR="009C61F4" w:rsidRPr="00766243" w:rsidRDefault="009C61F4"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Sin restricción</w:t>
            </w:r>
          </w:p>
        </w:tc>
      </w:tr>
      <w:tr w:rsidR="009C61F4" w:rsidRPr="00766243" w14:paraId="1CE30474"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0B6E97EA" w14:textId="6BE5C6DC" w:rsidR="009C61F4" w:rsidRPr="00766243" w:rsidRDefault="009C61F4" w:rsidP="00C074A6">
            <w:pPr>
              <w:pStyle w:val="Sinespaciado"/>
              <w:spacing w:line="360" w:lineRule="auto"/>
              <w:rPr>
                <w:rFonts w:ascii="Arial" w:hAnsi="Arial" w:cs="Arial"/>
                <w:b w:val="0"/>
              </w:rPr>
            </w:pPr>
            <w:r w:rsidRPr="00766243">
              <w:rPr>
                <w:rFonts w:ascii="Arial" w:hAnsi="Arial" w:cs="Arial"/>
                <w:b w:val="0"/>
              </w:rPr>
              <w:t xml:space="preserve">Distinción de </w:t>
            </w:r>
            <w:r w:rsidR="00C074A6">
              <w:rPr>
                <w:rFonts w:ascii="Arial" w:hAnsi="Arial" w:cs="Arial"/>
                <w:b w:val="0"/>
              </w:rPr>
              <w:t>contribución entre</w:t>
            </w:r>
            <w:r w:rsidRPr="00766243">
              <w:rPr>
                <w:rFonts w:ascii="Arial" w:hAnsi="Arial" w:cs="Arial"/>
                <w:b w:val="0"/>
              </w:rPr>
              <w:t xml:space="preserve"> </w:t>
            </w:r>
            <w:r w:rsidR="00C074A6">
              <w:rPr>
                <w:rFonts w:ascii="Arial" w:hAnsi="Arial" w:cs="Arial"/>
                <w:b w:val="0"/>
              </w:rPr>
              <w:t>integrantes</w:t>
            </w:r>
          </w:p>
        </w:tc>
        <w:tc>
          <w:tcPr>
            <w:tcW w:w="2469" w:type="dxa"/>
          </w:tcPr>
          <w:p w14:paraId="2CC69A8A" w14:textId="129AD98D" w:rsidR="009C61F4" w:rsidRPr="00766243" w:rsidRDefault="009C61F4"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Basada en color de texto</w:t>
            </w:r>
          </w:p>
        </w:tc>
        <w:tc>
          <w:tcPr>
            <w:tcW w:w="2435" w:type="dxa"/>
          </w:tcPr>
          <w:p w14:paraId="5A237241" w14:textId="6A597BBB" w:rsidR="009C61F4" w:rsidRPr="00766243" w:rsidRDefault="009C61F4"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No</w:t>
            </w:r>
          </w:p>
        </w:tc>
      </w:tr>
      <w:tr w:rsidR="00CD0972" w:rsidRPr="00766243" w14:paraId="7AB0865A"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3913C59F" w14:textId="68CCC0C0" w:rsidR="00CD0972" w:rsidRPr="00766243" w:rsidRDefault="0061426F" w:rsidP="00766243">
            <w:pPr>
              <w:pStyle w:val="Sinespaciado"/>
              <w:spacing w:line="360" w:lineRule="auto"/>
              <w:rPr>
                <w:rFonts w:ascii="Arial" w:hAnsi="Arial" w:cs="Arial"/>
                <w:b w:val="0"/>
              </w:rPr>
            </w:pPr>
            <w:r w:rsidRPr="00766243">
              <w:rPr>
                <w:rFonts w:ascii="Arial" w:hAnsi="Arial" w:cs="Arial"/>
                <w:b w:val="0"/>
              </w:rPr>
              <w:lastRenderedPageBreak/>
              <w:t>Interacción con objetos digitales</w:t>
            </w:r>
          </w:p>
        </w:tc>
        <w:tc>
          <w:tcPr>
            <w:tcW w:w="2469" w:type="dxa"/>
          </w:tcPr>
          <w:p w14:paraId="469143B2" w14:textId="4FDF06A8"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Basado en toque simple y menú</w:t>
            </w:r>
          </w:p>
        </w:tc>
        <w:tc>
          <w:tcPr>
            <w:tcW w:w="2435" w:type="dxa"/>
          </w:tcPr>
          <w:p w14:paraId="4DDEE2D3" w14:textId="3A0F34DF"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 xml:space="preserve">Basado en toque simple, menú y comandos por voz </w:t>
            </w:r>
          </w:p>
        </w:tc>
      </w:tr>
      <w:tr w:rsidR="00CD0972" w:rsidRPr="00766243" w14:paraId="4E751CD8"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5CDFD129" w14:textId="746C20AE" w:rsidR="00CD0972" w:rsidRPr="00766243" w:rsidRDefault="00CD0972" w:rsidP="00766243">
            <w:pPr>
              <w:pStyle w:val="Sinespaciado"/>
              <w:spacing w:line="360" w:lineRule="auto"/>
              <w:rPr>
                <w:rFonts w:ascii="Arial" w:hAnsi="Arial" w:cs="Arial"/>
                <w:b w:val="0"/>
              </w:rPr>
            </w:pPr>
            <w:r w:rsidRPr="00766243">
              <w:rPr>
                <w:rFonts w:ascii="Arial" w:hAnsi="Arial" w:cs="Arial"/>
                <w:b w:val="0"/>
              </w:rPr>
              <w:t>Alimentación de información</w:t>
            </w:r>
          </w:p>
        </w:tc>
        <w:tc>
          <w:tcPr>
            <w:tcW w:w="2469" w:type="dxa"/>
          </w:tcPr>
          <w:p w14:paraId="732EB2F6" w14:textId="39443FA8"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Teclado Virtual</w:t>
            </w:r>
          </w:p>
          <w:p w14:paraId="1167F1A8" w14:textId="61947C07"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Dispositivo móvil</w:t>
            </w:r>
          </w:p>
        </w:tc>
        <w:tc>
          <w:tcPr>
            <w:tcW w:w="2435" w:type="dxa"/>
          </w:tcPr>
          <w:p w14:paraId="186711B4" w14:textId="331EA247"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Teclado Virtual</w:t>
            </w:r>
          </w:p>
          <w:p w14:paraId="451EF537" w14:textId="77777777"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Comandos por voz</w:t>
            </w:r>
          </w:p>
          <w:p w14:paraId="5BAE72C0" w14:textId="4FB21C1E"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Dispositivo móvil</w:t>
            </w:r>
          </w:p>
        </w:tc>
      </w:tr>
      <w:tr w:rsidR="00CD0972" w:rsidRPr="00766243" w14:paraId="38E4887C"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7A61FC25" w14:textId="16C26333" w:rsidR="00CD0972" w:rsidRPr="00766243" w:rsidRDefault="00CD0972" w:rsidP="00766243">
            <w:pPr>
              <w:pStyle w:val="Sinespaciado"/>
              <w:spacing w:line="360" w:lineRule="auto"/>
              <w:rPr>
                <w:rFonts w:ascii="Arial" w:hAnsi="Arial" w:cs="Arial"/>
                <w:b w:val="0"/>
              </w:rPr>
            </w:pPr>
            <w:r w:rsidRPr="00766243">
              <w:rPr>
                <w:rFonts w:ascii="Arial" w:hAnsi="Arial" w:cs="Arial"/>
                <w:b w:val="0"/>
              </w:rPr>
              <w:t>Soport</w:t>
            </w:r>
            <w:ins w:id="286" w:author="Katherine Chiluiza" w:date="2015-03-10T14:22:00Z">
              <w:r w:rsidR="003146D5">
                <w:rPr>
                  <w:rFonts w:ascii="Arial" w:hAnsi="Arial" w:cs="Arial"/>
                  <w:b w:val="0"/>
                </w:rPr>
                <w:t>e</w:t>
              </w:r>
            </w:ins>
            <w:del w:id="287" w:author="Katherine Chiluiza" w:date="2015-03-10T14:22:00Z">
              <w:r w:rsidRPr="00766243" w:rsidDel="003146D5">
                <w:rPr>
                  <w:rFonts w:ascii="Arial" w:hAnsi="Arial" w:cs="Arial"/>
                  <w:b w:val="0"/>
                </w:rPr>
                <w:delText>ar</w:delText>
              </w:r>
            </w:del>
            <w:r w:rsidRPr="00766243">
              <w:rPr>
                <w:rFonts w:ascii="Arial" w:hAnsi="Arial" w:cs="Arial"/>
                <w:b w:val="0"/>
              </w:rPr>
              <w:t xml:space="preserve"> transición entre trabajo individual y colaborativo</w:t>
            </w:r>
          </w:p>
        </w:tc>
        <w:tc>
          <w:tcPr>
            <w:tcW w:w="2469" w:type="dxa"/>
          </w:tcPr>
          <w:p w14:paraId="1C131626" w14:textId="63407A4D" w:rsidR="00CD0972" w:rsidRPr="00766243" w:rsidRDefault="003146D5"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ins w:id="288" w:author="Katherine Chiluiza" w:date="2015-03-10T14:22:00Z">
              <w:r>
                <w:rPr>
                  <w:rFonts w:ascii="Arial" w:hAnsi="Arial" w:cs="Arial"/>
                </w:rPr>
                <w:t xml:space="preserve">Sí. </w:t>
              </w:r>
            </w:ins>
            <w:r w:rsidR="00CD0972" w:rsidRPr="00766243">
              <w:rPr>
                <w:rFonts w:ascii="Arial" w:hAnsi="Arial" w:cs="Arial"/>
              </w:rPr>
              <w:t>Alterna</w:t>
            </w:r>
            <w:ins w:id="289" w:author="Katherine Chiluiza" w:date="2015-03-10T14:22:00Z">
              <w:r>
                <w:rPr>
                  <w:rFonts w:ascii="Arial" w:hAnsi="Arial" w:cs="Arial"/>
                </w:rPr>
                <w:t>n</w:t>
              </w:r>
            </w:ins>
            <w:del w:id="290" w:author="Katherine Chiluiza" w:date="2015-03-10T14:22:00Z">
              <w:r w:rsidR="00CD0972" w:rsidRPr="00766243" w:rsidDel="003146D5">
                <w:rPr>
                  <w:rFonts w:ascii="Arial" w:hAnsi="Arial" w:cs="Arial"/>
                </w:rPr>
                <w:delText>r</w:delText>
              </w:r>
            </w:del>
            <w:r w:rsidR="00CD0972" w:rsidRPr="00766243">
              <w:rPr>
                <w:rFonts w:ascii="Arial" w:hAnsi="Arial" w:cs="Arial"/>
              </w:rPr>
              <w:t xml:space="preserve"> entre Tablet para espacio privado y superficie para espacio colaborativo</w:t>
            </w:r>
          </w:p>
        </w:tc>
        <w:tc>
          <w:tcPr>
            <w:tcW w:w="2435" w:type="dxa"/>
          </w:tcPr>
          <w:p w14:paraId="23456947" w14:textId="6C586909" w:rsidR="00CD0972" w:rsidRPr="00766243" w:rsidRDefault="003146D5"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ins w:id="291" w:author="Katherine Chiluiza" w:date="2015-03-10T14:22:00Z">
              <w:r>
                <w:rPr>
                  <w:rFonts w:ascii="Arial" w:hAnsi="Arial" w:cs="Arial"/>
                </w:rPr>
                <w:t xml:space="preserve">Sí. </w:t>
              </w:r>
            </w:ins>
            <w:r w:rsidR="00CD0972" w:rsidRPr="00766243">
              <w:rPr>
                <w:rFonts w:ascii="Arial" w:hAnsi="Arial" w:cs="Arial"/>
              </w:rPr>
              <w:t>Alterna</w:t>
            </w:r>
            <w:ins w:id="292" w:author="Katherine Chiluiza" w:date="2015-03-10T14:22:00Z">
              <w:r>
                <w:rPr>
                  <w:rFonts w:ascii="Arial" w:hAnsi="Arial" w:cs="Arial"/>
                </w:rPr>
                <w:t>n</w:t>
              </w:r>
            </w:ins>
            <w:del w:id="293" w:author="Katherine Chiluiza" w:date="2015-03-10T14:22:00Z">
              <w:r w:rsidR="00CD0972" w:rsidRPr="00766243" w:rsidDel="003146D5">
                <w:rPr>
                  <w:rFonts w:ascii="Arial" w:hAnsi="Arial" w:cs="Arial"/>
                </w:rPr>
                <w:delText>r</w:delText>
              </w:r>
            </w:del>
            <w:r w:rsidR="00CD0972" w:rsidRPr="00766243">
              <w:rPr>
                <w:rFonts w:ascii="Arial" w:hAnsi="Arial" w:cs="Arial"/>
              </w:rPr>
              <w:t xml:space="preserve"> entre Tablet para espacio privado; mesa y </w:t>
            </w:r>
            <w:r w:rsidR="002E39B0" w:rsidRPr="00766243">
              <w:rPr>
                <w:rFonts w:ascii="Arial" w:hAnsi="Arial" w:cs="Arial"/>
              </w:rPr>
              <w:t>pizarra</w:t>
            </w:r>
            <w:r w:rsidR="00CD0972" w:rsidRPr="00766243">
              <w:rPr>
                <w:rFonts w:ascii="Arial" w:hAnsi="Arial" w:cs="Arial"/>
              </w:rPr>
              <w:t xml:space="preserve"> para espacio colaborativo</w:t>
            </w:r>
          </w:p>
        </w:tc>
      </w:tr>
      <w:tr w:rsidR="00CD0972" w:rsidRPr="00766243" w14:paraId="7FA1DF47"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45D943A8" w14:textId="24F73792" w:rsidR="00CD0972" w:rsidRPr="00766243" w:rsidRDefault="00CD0972" w:rsidP="00766243">
            <w:pPr>
              <w:pStyle w:val="Sinespaciado"/>
              <w:spacing w:line="360" w:lineRule="auto"/>
              <w:rPr>
                <w:rFonts w:ascii="Arial" w:hAnsi="Arial" w:cs="Arial"/>
                <w:b w:val="0"/>
              </w:rPr>
            </w:pPr>
            <w:r w:rsidRPr="00766243">
              <w:rPr>
                <w:rFonts w:ascii="Arial" w:hAnsi="Arial" w:cs="Arial"/>
                <w:b w:val="0"/>
              </w:rPr>
              <w:t>Tipo de Tecnología multitouch</w:t>
            </w:r>
          </w:p>
        </w:tc>
        <w:tc>
          <w:tcPr>
            <w:tcW w:w="2469" w:type="dxa"/>
          </w:tcPr>
          <w:p w14:paraId="3B056690" w14:textId="3B1B9968"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LCD/Capacitiva</w:t>
            </w:r>
          </w:p>
        </w:tc>
        <w:tc>
          <w:tcPr>
            <w:tcW w:w="2435" w:type="dxa"/>
          </w:tcPr>
          <w:p w14:paraId="593C76AE" w14:textId="2CD8FB8E"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LCD/Capacitiva</w:t>
            </w:r>
          </w:p>
        </w:tc>
      </w:tr>
      <w:tr w:rsidR="00CD0972" w:rsidRPr="00766243" w14:paraId="0A063E3E"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11F02900" w14:textId="287DC45C" w:rsidR="00CD0972" w:rsidRPr="00766243" w:rsidRDefault="00CD0972" w:rsidP="00766243">
            <w:pPr>
              <w:pStyle w:val="Sinespaciado"/>
              <w:spacing w:line="360" w:lineRule="auto"/>
              <w:rPr>
                <w:rFonts w:ascii="Arial" w:hAnsi="Arial" w:cs="Arial"/>
                <w:b w:val="0"/>
              </w:rPr>
            </w:pPr>
            <w:r w:rsidRPr="00766243">
              <w:rPr>
                <w:rFonts w:ascii="Arial" w:hAnsi="Arial" w:cs="Arial"/>
                <w:b w:val="0"/>
              </w:rPr>
              <w:t>Monitoreo del estado del trabajo</w:t>
            </w:r>
          </w:p>
        </w:tc>
        <w:tc>
          <w:tcPr>
            <w:tcW w:w="2469" w:type="dxa"/>
          </w:tcPr>
          <w:p w14:paraId="456194A8" w14:textId="738FF87A"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No</w:t>
            </w:r>
          </w:p>
        </w:tc>
        <w:tc>
          <w:tcPr>
            <w:tcW w:w="2435" w:type="dxa"/>
          </w:tcPr>
          <w:p w14:paraId="4B90B896" w14:textId="753C61B8"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No</w:t>
            </w:r>
          </w:p>
        </w:tc>
      </w:tr>
    </w:tbl>
    <w:p w14:paraId="049B9708" w14:textId="77777777" w:rsidR="003D3FDE" w:rsidRDefault="003D3FDE" w:rsidP="00E45E9E">
      <w:pPr>
        <w:pStyle w:val="Texto"/>
        <w:rPr>
          <w:ins w:id="294" w:author="Katherine Chiluiza" w:date="2015-03-10T14:27:00Z"/>
        </w:rPr>
      </w:pPr>
    </w:p>
    <w:p w14:paraId="5FFDBF0F" w14:textId="1941CF0E" w:rsidR="003D3FDE" w:rsidRDefault="003D3FDE" w:rsidP="00E45E9E">
      <w:pPr>
        <w:pStyle w:val="Texto"/>
        <w:rPr>
          <w:ins w:id="295" w:author="Katherine Chiluiza" w:date="2015-03-10T14:28:00Z"/>
        </w:rPr>
      </w:pPr>
      <w:ins w:id="296" w:author="Katherine Chiluiza" w:date="2015-03-10T14:27:00Z">
        <w:r>
          <w:t xml:space="preserve">La solución que se propone tomará </w:t>
        </w:r>
      </w:ins>
      <w:ins w:id="297" w:author="Katherine Chiluiza" w:date="2015-03-10T14:37:00Z">
        <w:r w:rsidR="009161B5">
          <w:t>en consideración l os resultado de este an</w:t>
        </w:r>
      </w:ins>
      <w:ins w:id="298" w:author="Katherine Chiluiza" w:date="2015-03-10T14:38:00Z">
        <w:r w:rsidR="009161B5">
          <w:t xml:space="preserve">álisis comparativo. </w:t>
        </w:r>
      </w:ins>
    </w:p>
    <w:p w14:paraId="3B3FDAD8" w14:textId="77777777" w:rsidR="003D3FDE" w:rsidRDefault="003D3FDE" w:rsidP="00E45E9E">
      <w:pPr>
        <w:pStyle w:val="Texto"/>
        <w:rPr>
          <w:ins w:id="299" w:author="Katherine Chiluiza" w:date="2015-03-10T14:28:00Z"/>
        </w:rPr>
      </w:pPr>
    </w:p>
    <w:p w14:paraId="7C86116D" w14:textId="77777777" w:rsidR="003D3FDE" w:rsidRDefault="003D3FDE" w:rsidP="00E45E9E">
      <w:pPr>
        <w:pStyle w:val="Texto"/>
        <w:rPr>
          <w:ins w:id="300" w:author="Katherine Chiluiza" w:date="2015-03-10T14:28:00Z"/>
        </w:rPr>
      </w:pPr>
    </w:p>
    <w:p w14:paraId="3E576CEC" w14:textId="77777777" w:rsidR="003D3FDE" w:rsidRPr="00E45E9E" w:rsidRDefault="003D3FDE" w:rsidP="00E45E9E">
      <w:pPr>
        <w:pStyle w:val="Texto"/>
      </w:pPr>
    </w:p>
    <w:p w14:paraId="3F83F952" w14:textId="72ED5249" w:rsidR="007A7792" w:rsidRPr="00E80913" w:rsidRDefault="007A7792" w:rsidP="00AD6CB6">
      <w:pPr>
        <w:pStyle w:val="Subtitulocapitulo"/>
      </w:pPr>
      <w:r>
        <w:t>ANÁLISIS DE LA SOLUCIÓN ELEGIDA</w:t>
      </w:r>
    </w:p>
    <w:p w14:paraId="7004522F" w14:textId="77777777" w:rsidR="00AA5C1B" w:rsidRDefault="00AA5C1B" w:rsidP="00AA5C1B">
      <w:pPr>
        <w:pStyle w:val="Texto"/>
      </w:pPr>
    </w:p>
    <w:p w14:paraId="6EC43A27" w14:textId="77777777" w:rsidR="003D3FDE" w:rsidRDefault="003D3FDE" w:rsidP="00C83000">
      <w:pPr>
        <w:pStyle w:val="Texto"/>
        <w:ind w:left="1416"/>
        <w:rPr>
          <w:ins w:id="301" w:author="Katherine Chiluiza" w:date="2015-03-10T14:31:00Z"/>
        </w:rPr>
      </w:pPr>
      <w:ins w:id="302" w:author="Katherine Chiluiza" w:date="2015-03-10T14:30:00Z">
        <w:r>
          <w:t>A partir d</w:t>
        </w:r>
      </w:ins>
      <w:del w:id="303" w:author="Katherine Chiluiza" w:date="2015-03-10T14:30:00Z">
        <w:r w:rsidR="00AA5C1B" w:rsidDel="003D3FDE">
          <w:delText>D</w:delText>
        </w:r>
      </w:del>
      <w:r w:rsidR="00AA5C1B">
        <w:t xml:space="preserve">e las soluciones </w:t>
      </w:r>
      <w:del w:id="304" w:author="Katherine Chiluiza" w:date="2015-03-10T14:29:00Z">
        <w:r w:rsidR="00AA5C1B" w:rsidDel="003D3FDE">
          <w:delText>anteriormente mencionadas</w:delText>
        </w:r>
      </w:del>
      <w:ins w:id="305" w:author="Katherine Chiluiza" w:date="2015-03-10T14:29:00Z">
        <w:r>
          <w:t>opresentadas en este capítulo</w:t>
        </w:r>
      </w:ins>
      <w:r w:rsidR="00AA5C1B">
        <w:t xml:space="preserve">, </w:t>
      </w:r>
      <w:ins w:id="306" w:author="Katherine Chiluiza" w:date="2015-03-10T14:30:00Z">
        <w:r>
          <w:t xml:space="preserve">se propone el siguiente análisis de la solución que se diseñará. </w:t>
        </w:r>
      </w:ins>
      <w:del w:id="307" w:author="Katherine Chiluiza" w:date="2015-03-10T14:30:00Z">
        <w:r w:rsidR="00AA5C1B" w:rsidDel="003D3FDE">
          <w:delText xml:space="preserve"> es importante realizar un análisis de similitudes y diferencias mostradas</w:delText>
        </w:r>
        <w:r w:rsidR="00984D42" w:rsidDel="003D3FDE">
          <w:delText xml:space="preserve"> en las características de diseño</w:delText>
        </w:r>
        <w:r w:rsidR="00AA5C1B" w:rsidDel="003D3FDE">
          <w:delText>. Al mostrar sus ventajas y desventajas, se podrá seleccionar aquellas que sean más convenientes para la construcció</w:delText>
        </w:r>
        <w:r w:rsidR="00FF762A" w:rsidDel="003D3FDE">
          <w:delText xml:space="preserve">n de la </w:delText>
        </w:r>
        <w:r w:rsidR="00701AA8" w:rsidDel="003D3FDE">
          <w:delText xml:space="preserve">solución. </w:delText>
        </w:r>
      </w:del>
      <w:r w:rsidR="00C83000">
        <w:t>Es importante recalcar que, e</w:t>
      </w:r>
      <w:r w:rsidR="00A45368">
        <w:t>ste aná</w:t>
      </w:r>
      <w:r w:rsidR="00701AA8">
        <w:t xml:space="preserve">lisis está basado </w:t>
      </w:r>
      <w:ins w:id="308" w:author="Katherine Chiluiza" w:date="2015-03-10T14:30:00Z">
        <w:r>
          <w:t xml:space="preserve">en </w:t>
        </w:r>
      </w:ins>
      <w:del w:id="309" w:author="Katherine Chiluiza" w:date="2015-03-10T14:30:00Z">
        <w:r w:rsidR="00701AA8" w:rsidDel="003D3FDE">
          <w:delText>a</w:delText>
        </w:r>
      </w:del>
      <w:ins w:id="310" w:author="Katherine Chiluiza" w:date="2015-03-10T14:30:00Z">
        <w:r>
          <w:t>e</w:t>
        </w:r>
      </w:ins>
      <w:r w:rsidR="00701AA8">
        <w:t xml:space="preserve">l contexto, </w:t>
      </w:r>
      <w:r w:rsidR="00A45368">
        <w:t>necesidades y limitaciones que se ha</w:t>
      </w:r>
      <w:r w:rsidR="00701AA8">
        <w:t>n</w:t>
      </w:r>
      <w:r w:rsidR="00A45368">
        <w:t xml:space="preserve"> enunciado en </w:t>
      </w:r>
      <w:r w:rsidR="00701AA8">
        <w:t xml:space="preserve">el primer </w:t>
      </w:r>
      <w:r w:rsidR="00701AA8">
        <w:lastRenderedPageBreak/>
        <w:t>capítulo de este estudio</w:t>
      </w:r>
      <w:r w:rsidR="00A45368">
        <w:t>.</w:t>
      </w:r>
      <w:r w:rsidR="00984D42">
        <w:t xml:space="preserve"> </w:t>
      </w:r>
      <w:del w:id="311" w:author="Katherine Chiluiza" w:date="2015-03-10T14:25:00Z">
        <w:r w:rsidR="00984D42" w:rsidDel="003D3FDE">
          <w:delText>El análisis mencionado se presenta a continuación</w:delText>
        </w:r>
        <w:r w:rsidR="00984D42" w:rsidDel="003146D5">
          <w:delText>:</w:delText>
        </w:r>
      </w:del>
      <w:ins w:id="312" w:author="Katherine Chiluiza" w:date="2015-03-10T14:30:00Z">
        <w:r>
          <w:t xml:space="preserve">Para realizar el </w:t>
        </w:r>
      </w:ins>
      <w:ins w:id="313" w:author="Katherine Chiluiza" w:date="2015-03-10T14:31:00Z">
        <w:r>
          <w:t>análisis</w:t>
        </w:r>
      </w:ins>
      <w:ins w:id="314" w:author="Katherine Chiluiza" w:date="2015-03-10T14:30:00Z">
        <w:r>
          <w:t xml:space="preserve"> </w:t>
        </w:r>
      </w:ins>
      <w:ins w:id="315" w:author="Katherine Chiluiza" w:date="2015-03-10T14:31:00Z">
        <w:r>
          <w:t>se han considerado l</w:t>
        </w:r>
      </w:ins>
      <w:ins w:id="316" w:author="Katherine Chiluiza" w:date="2015-03-10T14:25:00Z">
        <w:r>
          <w:t xml:space="preserve">os </w:t>
        </w:r>
      </w:ins>
      <w:ins w:id="317" w:author="Katherine Chiluiza" w:date="2015-03-10T14:31:00Z">
        <w:r>
          <w:t xml:space="preserve">siguientes </w:t>
        </w:r>
      </w:ins>
      <w:ins w:id="318" w:author="Katherine Chiluiza" w:date="2015-03-10T14:25:00Z">
        <w:r>
          <w:t>criterios</w:t>
        </w:r>
      </w:ins>
      <w:ins w:id="319" w:author="Katherine Chiluiza" w:date="2015-03-10T14:31:00Z">
        <w:r>
          <w:t>:</w:t>
        </w:r>
      </w:ins>
    </w:p>
    <w:p w14:paraId="27F9BD5C" w14:textId="612E6970" w:rsidR="00A45368" w:rsidDel="003D3FDE" w:rsidRDefault="00A45368" w:rsidP="00C83000">
      <w:pPr>
        <w:pStyle w:val="Texto"/>
        <w:ind w:left="1416"/>
        <w:rPr>
          <w:del w:id="320" w:author="Katherine Chiluiza" w:date="2015-03-10T14:31:00Z"/>
        </w:rPr>
      </w:pPr>
    </w:p>
    <w:p w14:paraId="7E267F1E" w14:textId="13C90341" w:rsidR="003D3FDE" w:rsidRDefault="003D3FDE" w:rsidP="00C83000">
      <w:pPr>
        <w:pStyle w:val="Texto"/>
        <w:ind w:left="1416"/>
        <w:rPr>
          <w:ins w:id="321" w:author="Katherine Chiluiza" w:date="2015-03-10T14:31:00Z"/>
        </w:rPr>
      </w:pPr>
      <w:ins w:id="322" w:author="Katherine Chiluiza" w:date="2015-03-10T14:31:00Z">
        <w:r>
          <w:t xml:space="preserve">Costo, portabilidad, facilidad de configuración, soporte multiusuario, trazabilidad de tareas. </w:t>
        </w:r>
      </w:ins>
    </w:p>
    <w:p w14:paraId="2C0EC112" w14:textId="4C8FC8BA" w:rsidR="00984D42" w:rsidDel="003D3FDE" w:rsidRDefault="00984D42" w:rsidP="00984D42">
      <w:pPr>
        <w:pStyle w:val="Texto"/>
        <w:ind w:left="0"/>
        <w:rPr>
          <w:del w:id="323" w:author="Katherine Chiluiza" w:date="2015-03-10T14:31:00Z"/>
        </w:rPr>
      </w:pPr>
    </w:p>
    <w:p w14:paraId="218E8518" w14:textId="77777777" w:rsidR="003D3FDE" w:rsidRDefault="003D3FDE" w:rsidP="00984D42">
      <w:pPr>
        <w:pStyle w:val="Texto"/>
        <w:ind w:left="0"/>
        <w:rPr>
          <w:ins w:id="324" w:author="Katherine Chiluiza" w:date="2015-03-10T14:32:00Z"/>
        </w:rPr>
      </w:pPr>
    </w:p>
    <w:p w14:paraId="7394B133" w14:textId="02ECE648" w:rsidR="003D3FDE" w:rsidRDefault="003D3FDE" w:rsidP="00984D42">
      <w:pPr>
        <w:pStyle w:val="Texto"/>
        <w:ind w:left="0"/>
        <w:rPr>
          <w:ins w:id="325" w:author="Katherine Chiluiza" w:date="2015-03-10T14:32:00Z"/>
        </w:rPr>
      </w:pPr>
      <w:ins w:id="326" w:author="Katherine Chiluiza" w:date="2015-03-10T14:32:00Z">
        <w:r>
          <w:t>COSTO</w:t>
        </w:r>
      </w:ins>
      <w:ins w:id="327" w:author="Katherine Chiluiza" w:date="2015-03-10T14:34:00Z">
        <w:r>
          <w:t xml:space="preserve"> , DEBIDO a que bajo costo entonces en el tema haardeware tal cosa, software tal cosa</w:t>
        </w:r>
      </w:ins>
      <w:ins w:id="328" w:author="Katherine Chiluiza" w:date="2015-03-10T14:35:00Z">
        <w:r>
          <w:t xml:space="preserve">……. Se tomarán las recomendaciones de diseño de las solciones XXX y UYYYUYYm (mindmap, tatepick = como por ejemplo: </w:t>
        </w:r>
      </w:ins>
    </w:p>
    <w:p w14:paraId="2A5ED64F" w14:textId="588EA6DC" w:rsidR="003D3FDE" w:rsidRDefault="003D3FDE" w:rsidP="00984D42">
      <w:pPr>
        <w:pStyle w:val="Texto"/>
        <w:ind w:left="0"/>
        <w:rPr>
          <w:ins w:id="329" w:author="Katherine Chiluiza" w:date="2015-03-10T14:32:00Z"/>
        </w:rPr>
      </w:pPr>
      <w:ins w:id="330" w:author="Katherine Chiluiza" w:date="2015-03-10T14:32:00Z">
        <w:r>
          <w:t>PORTABILIDAD., por lo tanto se usar</w:t>
        </w:r>
      </w:ins>
      <w:ins w:id="331" w:author="Katherine Chiluiza" w:date="2015-03-10T14:34:00Z">
        <w:r>
          <w:t>á esto esto….</w:t>
        </w:r>
      </w:ins>
    </w:p>
    <w:p w14:paraId="0BB3E397" w14:textId="73A4253A" w:rsidR="003D3FDE" w:rsidRDefault="003D3FDE" w:rsidP="00984D42">
      <w:pPr>
        <w:pStyle w:val="Texto"/>
        <w:ind w:left="0"/>
        <w:rPr>
          <w:ins w:id="332" w:author="Katherine Chiluiza" w:date="2015-03-10T14:32:00Z"/>
        </w:rPr>
      </w:pPr>
      <w:ins w:id="333" w:author="Katherine Chiluiza" w:date="2015-03-10T14:32:00Z">
        <w:r>
          <w:t>FACILIDAD DE CONFIR</w:t>
        </w:r>
      </w:ins>
      <w:ins w:id="334" w:author="Katherine Chiluiza" w:date="2015-03-10T14:34:00Z">
        <w:r>
          <w:t xml:space="preserve"> -  debido </w:t>
        </w:r>
      </w:ins>
    </w:p>
    <w:p w14:paraId="11524C85" w14:textId="1B7E3D0C" w:rsidR="003D3FDE" w:rsidRDefault="003D3FDE" w:rsidP="00984D42">
      <w:pPr>
        <w:pStyle w:val="Texto"/>
        <w:ind w:left="0"/>
        <w:rPr>
          <w:ins w:id="335" w:author="Katherine Chiluiza" w:date="2015-03-10T14:39:00Z"/>
        </w:rPr>
      </w:pPr>
      <w:ins w:id="336" w:author="Katherine Chiluiza" w:date="2015-03-10T14:32:00Z">
        <w:r>
          <w:t>SOPORTE MULTIUSUARIO</w:t>
        </w:r>
      </w:ins>
    </w:p>
    <w:p w14:paraId="0CB11B97" w14:textId="23E5487A" w:rsidR="009161B5" w:rsidRDefault="009161B5" w:rsidP="00984D42">
      <w:pPr>
        <w:pStyle w:val="Texto"/>
        <w:ind w:left="0"/>
        <w:rPr>
          <w:ins w:id="337" w:author="Katherine Chiluiza" w:date="2015-03-10T14:32:00Z"/>
        </w:rPr>
      </w:pPr>
      <w:ins w:id="338" w:author="Katherine Chiluiza" w:date="2015-03-10T14:39:00Z">
        <w:r>
          <w:t xml:space="preserve">Formas de interacción - </w:t>
        </w:r>
      </w:ins>
    </w:p>
    <w:p w14:paraId="5E631DE2" w14:textId="54F8B5F2" w:rsidR="003D3FDE" w:rsidRDefault="003D3FDE" w:rsidP="00984D42">
      <w:pPr>
        <w:pStyle w:val="Texto"/>
        <w:ind w:left="0"/>
        <w:rPr>
          <w:ins w:id="339" w:author="Katherine Chiluiza" w:date="2015-03-10T14:49:00Z"/>
        </w:rPr>
      </w:pPr>
      <w:ins w:id="340" w:author="Katherine Chiluiza" w:date="2015-03-10T14:32:00Z">
        <w:r>
          <w:t>TRAZABILIDAD</w:t>
        </w:r>
      </w:ins>
    </w:p>
    <w:p w14:paraId="2DF1A7AA" w14:textId="77777777" w:rsidR="005F2422" w:rsidRDefault="005F2422" w:rsidP="00984D42">
      <w:pPr>
        <w:pStyle w:val="Texto"/>
        <w:ind w:left="0"/>
        <w:rPr>
          <w:ins w:id="341" w:author="Katherine Chiluiza" w:date="2015-03-10T14:49:00Z"/>
        </w:rPr>
      </w:pPr>
    </w:p>
    <w:p w14:paraId="2AB9E86B" w14:textId="77777777" w:rsidR="005F2422" w:rsidRDefault="005F2422" w:rsidP="00984D42">
      <w:pPr>
        <w:pStyle w:val="Texto"/>
        <w:ind w:left="0"/>
        <w:rPr>
          <w:ins w:id="342" w:author="Katherine Chiluiza" w:date="2015-03-10T14:49:00Z"/>
        </w:rPr>
      </w:pPr>
    </w:p>
    <w:p w14:paraId="39162B89" w14:textId="2E950092" w:rsidR="005F2422" w:rsidRDefault="005F2422" w:rsidP="00984D42">
      <w:pPr>
        <w:pStyle w:val="Texto"/>
        <w:ind w:left="0"/>
        <w:rPr>
          <w:ins w:id="343" w:author="Katherine Chiluiza" w:date="2015-03-10T14:49:00Z"/>
        </w:rPr>
      </w:pPr>
      <w:ins w:id="344" w:author="Katherine Chiluiza" w:date="2015-03-10T14:49:00Z">
        <w:r>
          <w:t xml:space="preserve">Tabla </w:t>
        </w:r>
      </w:ins>
    </w:p>
    <w:p w14:paraId="2290F85E" w14:textId="77777777" w:rsidR="005F2422" w:rsidRDefault="005F2422" w:rsidP="00984D42">
      <w:pPr>
        <w:pStyle w:val="Texto"/>
        <w:ind w:left="0"/>
        <w:rPr>
          <w:ins w:id="345" w:author="Katherine Chiluiza" w:date="2015-03-10T14:49:00Z"/>
        </w:rPr>
      </w:pPr>
    </w:p>
    <w:p w14:paraId="2543B363" w14:textId="442355B8" w:rsidR="005F2422" w:rsidRDefault="005F2422" w:rsidP="00984D42">
      <w:pPr>
        <w:pStyle w:val="Texto"/>
        <w:ind w:left="0"/>
        <w:rPr>
          <w:ins w:id="346" w:author="Katherine Chiluiza" w:date="2015-03-10T14:49:00Z"/>
        </w:rPr>
      </w:pPr>
      <w:ins w:id="347" w:author="Katherine Chiluiza" w:date="2015-03-10T14:49:00Z">
        <w:r>
          <w:t xml:space="preserve">PORTABILIDAD </w:t>
        </w:r>
      </w:ins>
    </w:p>
    <w:p w14:paraId="3145A858" w14:textId="77777777" w:rsidR="005F2422" w:rsidRDefault="005F2422" w:rsidP="00984D42">
      <w:pPr>
        <w:pStyle w:val="Texto"/>
        <w:ind w:left="0"/>
        <w:rPr>
          <w:ins w:id="348" w:author="Katherine Chiluiza" w:date="2015-03-10T14:49:00Z"/>
        </w:rPr>
      </w:pPr>
    </w:p>
    <w:p w14:paraId="58580777" w14:textId="77777777" w:rsidR="005F2422" w:rsidRDefault="005F2422" w:rsidP="00984D42">
      <w:pPr>
        <w:pStyle w:val="Texto"/>
        <w:ind w:left="0"/>
        <w:rPr>
          <w:ins w:id="349" w:author="Katherine Chiluiza" w:date="2015-03-10T14:35:00Z"/>
        </w:rPr>
      </w:pPr>
    </w:p>
    <w:p w14:paraId="55FD6B86" w14:textId="431455A5" w:rsidR="00AA5C1B" w:rsidDel="003D3FDE" w:rsidRDefault="00AA5C1B" w:rsidP="00970050">
      <w:pPr>
        <w:pStyle w:val="Texto"/>
        <w:ind w:left="1416"/>
        <w:rPr>
          <w:del w:id="350" w:author="Katherine Chiluiza" w:date="2015-03-10T14:31:00Z"/>
        </w:rPr>
      </w:pPr>
    </w:p>
    <w:p w14:paraId="7612D3BC" w14:textId="34F3B0BF" w:rsidR="00AA5C1B" w:rsidRDefault="003D3FDE" w:rsidP="0035744F">
      <w:pPr>
        <w:pStyle w:val="Texto"/>
        <w:numPr>
          <w:ilvl w:val="0"/>
          <w:numId w:val="12"/>
        </w:numPr>
      </w:pPr>
      <w:ins w:id="351" w:author="Katherine Chiluiza" w:date="2015-03-10T14:26:00Z">
        <w:r>
          <w:t xml:space="preserve">Soporte </w:t>
        </w:r>
        <w:r w:rsidR="009161B5">
          <w:t>multiusuario.</w:t>
        </w:r>
      </w:ins>
      <w:ins w:id="352" w:author="Katherine Chiluiza" w:date="2015-03-10T14:42:00Z">
        <w:r w:rsidR="009161B5">
          <w:t xml:space="preserve"> Luego de la revisión de literatura, se concluye que esta </w:t>
        </w:r>
      </w:ins>
      <w:del w:id="353" w:author="Katherine Chiluiza" w:date="2015-03-10T14:42:00Z">
        <w:r w:rsidR="00AA5C1B" w:rsidDel="009161B5">
          <w:delText>De la prim</w:delText>
        </w:r>
        <w:r w:rsidR="00984D42" w:rsidDel="009161B5">
          <w:delText xml:space="preserve">era </w:delText>
        </w:r>
      </w:del>
      <w:r w:rsidR="00984D42">
        <w:t xml:space="preserve">característica </w:t>
      </w:r>
      <w:ins w:id="354" w:author="Katherine Chiluiza" w:date="2015-03-10T14:42:00Z">
        <w:r w:rsidR="009161B5">
          <w:t xml:space="preserve">es clave en la soluciones </w:t>
        </w:r>
        <w:r w:rsidR="009161B5">
          <w:lastRenderedPageBreak/>
          <w:t xml:space="preserve">citadas, soportan </w:t>
        </w:r>
      </w:ins>
      <w:del w:id="355" w:author="Katherine Chiluiza" w:date="2015-03-10T14:43:00Z">
        <w:r w:rsidR="00984D42" w:rsidDel="009161B5">
          <w:delText>de la tabla 2.2</w:delText>
        </w:r>
        <w:r w:rsidR="00AA5C1B" w:rsidDel="009161B5">
          <w:delText xml:space="preserve">, ambas soluciones implementan el soporte </w:delText>
        </w:r>
      </w:del>
      <w:r w:rsidR="00AA5C1B">
        <w:t>multiusuario asíncrono e independiente</w:t>
      </w:r>
      <w:ins w:id="356" w:author="Katherine Chiluiza" w:date="2015-03-10T14:43:00Z">
        <w:r w:rsidR="009161B5">
          <w:t xml:space="preserve"> y pudieran </w:t>
        </w:r>
      </w:ins>
      <w:del w:id="357" w:author="Katherine Chiluiza" w:date="2015-03-10T14:43:00Z">
        <w:r w:rsidR="00AA5C1B" w:rsidDel="009161B5">
          <w:delText xml:space="preserve">. De esta manera, se puede </w:delText>
        </w:r>
      </w:del>
      <w:r w:rsidR="00AA5C1B">
        <w:t xml:space="preserve">lograr una participación grupal adecuada sobre un trabajo colaborativo. </w:t>
      </w:r>
      <w:ins w:id="358" w:author="Katherine Chiluiza" w:date="2015-03-10T14:43:00Z">
        <w:r w:rsidR="009161B5">
          <w:t xml:space="preserve">La implementación </w:t>
        </w:r>
      </w:ins>
      <w:ins w:id="359" w:author="Katherine Chiluiza" w:date="2015-03-10T14:44:00Z">
        <w:r w:rsidR="009161B5">
          <w:t xml:space="preserve">de la solución </w:t>
        </w:r>
      </w:ins>
      <w:del w:id="360" w:author="Katherine Chiluiza" w:date="2015-03-10T14:43:00Z">
        <w:r w:rsidR="00AA5C1B" w:rsidDel="009161B5">
          <w:delText xml:space="preserve">Esto </w:delText>
        </w:r>
      </w:del>
      <w:r w:rsidR="00AA5C1B">
        <w:t>representa un desafío, pues añade complejidad extra al diseño de la aplicación</w:t>
      </w:r>
      <w:ins w:id="361" w:author="Katherine Chiluiza" w:date="2015-03-10T14:43:00Z">
        <w:r w:rsidR="009161B5">
          <w:t xml:space="preserve">. En particular, </w:t>
        </w:r>
      </w:ins>
      <w:del w:id="362" w:author="Katherine Chiluiza" w:date="2015-03-10T14:43:00Z">
        <w:r w:rsidR="00AA5C1B" w:rsidDel="009161B5">
          <w:delText xml:space="preserve">, por ejemplo </w:delText>
        </w:r>
      </w:del>
      <w:r w:rsidR="00AA5C1B">
        <w:t>el soporte multi-hilo.</w:t>
      </w:r>
      <w:ins w:id="363" w:author="Katherine Chiluiza" w:date="2015-03-10T14:44:00Z">
        <w:r w:rsidR="009161B5">
          <w:t>; por lo que</w:t>
        </w:r>
      </w:ins>
      <w:del w:id="364" w:author="Katherine Chiluiza" w:date="2015-03-10T14:44:00Z">
        <w:r w:rsidR="00AA5C1B" w:rsidDel="009161B5">
          <w:delText xml:space="preserve"> Para solucionar esto</w:delText>
        </w:r>
      </w:del>
      <w:r w:rsidR="00AA5C1B">
        <w:t>, se propone la utilización de</w:t>
      </w:r>
      <w:del w:id="365" w:author="Katherine Chiluiza" w:date="2015-03-10T15:10:00Z">
        <w:r w:rsidR="00AA5C1B" w:rsidDel="006C0A9B">
          <w:delText xml:space="preserve"> </w:delText>
        </w:r>
      </w:del>
      <w:ins w:id="366" w:author="Katherine Chiluiza" w:date="2015-03-10T14:45:00Z">
        <w:r w:rsidR="009161B5">
          <w:t xml:space="preserve"> </w:t>
        </w:r>
      </w:ins>
      <w:del w:id="367" w:author="Katherine Chiluiza" w:date="2015-03-10T14:45:00Z">
        <w:r w:rsidR="00AA5C1B" w:rsidDel="009161B5">
          <w:delText>un</w:delText>
        </w:r>
      </w:del>
      <w:ins w:id="368" w:author="Katherine Chiluiza" w:date="2015-03-10T15:10:00Z">
        <w:r w:rsidR="006C0A9B">
          <w:t xml:space="preserve"> un </w:t>
        </w:r>
      </w:ins>
      <w:del w:id="369" w:author="Katherine Chiluiza" w:date="2015-03-10T14:45:00Z">
        <w:r w:rsidR="00AA5C1B" w:rsidDel="009161B5">
          <w:delText xml:space="preserve"> </w:delText>
        </w:r>
      </w:del>
      <w:r w:rsidR="00AA5C1B">
        <w:t>framework para aplicaciones multitouch</w:t>
      </w:r>
      <w:ins w:id="370" w:author="Katherine Chiluiza" w:date="2015-03-10T14:45:00Z">
        <w:r w:rsidR="009161B5">
          <w:t xml:space="preserve">, </w:t>
        </w:r>
      </w:ins>
      <w:r w:rsidR="00AA5C1B">
        <w:t xml:space="preserve">, pues estos abstraen la lógica de diseño de bajo nivel requerida en el desarrollo. </w:t>
      </w:r>
    </w:p>
    <w:p w14:paraId="4B51CE41" w14:textId="77777777" w:rsidR="00AA5C1B" w:rsidRDefault="00AA5C1B" w:rsidP="00970050">
      <w:pPr>
        <w:pStyle w:val="Texto"/>
        <w:ind w:left="1416"/>
      </w:pPr>
    </w:p>
    <w:p w14:paraId="1C62704D" w14:textId="6ECBF08B" w:rsidR="00AA5C1B" w:rsidRDefault="005F2422" w:rsidP="0035744F">
      <w:pPr>
        <w:pStyle w:val="Texto"/>
        <w:numPr>
          <w:ilvl w:val="0"/>
          <w:numId w:val="12"/>
        </w:numPr>
      </w:pPr>
      <w:ins w:id="371" w:author="Katherine Chiluiza" w:date="2015-03-10T14:45:00Z">
        <w:r>
          <w:t>F</w:t>
        </w:r>
        <w:r w:rsidR="009161B5">
          <w:t>o</w:t>
        </w:r>
      </w:ins>
      <w:ins w:id="372" w:author="Katherine Chiluiza" w:date="2015-03-10T14:48:00Z">
        <w:r>
          <w:t>r</w:t>
        </w:r>
      </w:ins>
      <w:ins w:id="373" w:author="Katherine Chiluiza" w:date="2015-03-10T14:45:00Z">
        <w:r w:rsidR="009161B5">
          <w:t>mas de interacción</w:t>
        </w:r>
      </w:ins>
      <w:ins w:id="374" w:author="Katherine Chiluiza" w:date="2015-03-10T15:11:00Z">
        <w:r w:rsidR="006C0A9B">
          <w:t xml:space="preserve"> y costos relacionados</w:t>
        </w:r>
      </w:ins>
      <w:ins w:id="375" w:author="Katherine Chiluiza" w:date="2015-03-10T14:45:00Z">
        <w:r w:rsidR="009161B5">
          <w:t xml:space="preserve">. </w:t>
        </w:r>
      </w:ins>
      <w:del w:id="376" w:author="Katherine Chiluiza" w:date="2015-03-10T14:45:00Z">
        <w:r w:rsidR="00AA5C1B" w:rsidDel="009161B5">
          <w:delText xml:space="preserve">En cuanto a </w:delText>
        </w:r>
      </w:del>
      <w:ins w:id="377" w:author="Katherine Chiluiza" w:date="2015-03-10T14:45:00Z">
        <w:r w:rsidR="009161B5">
          <w:t>L</w:t>
        </w:r>
      </w:ins>
      <w:del w:id="378" w:author="Katherine Chiluiza" w:date="2015-03-10T14:45:00Z">
        <w:r w:rsidR="00AA5C1B" w:rsidDel="009161B5">
          <w:delText>l</w:delText>
        </w:r>
      </w:del>
      <w:r w:rsidR="00AA5C1B">
        <w:t xml:space="preserve">a interacción directa utilizando </w:t>
      </w:r>
      <w:del w:id="379" w:author="Katherine Chiluiza" w:date="2015-03-10T14:46:00Z">
        <w:r w:rsidR="00AA5C1B" w:rsidDel="009161B5">
          <w:delText>l</w:delText>
        </w:r>
      </w:del>
      <w:del w:id="380" w:author="Katherine Chiluiza" w:date="2015-03-10T14:45:00Z">
        <w:r w:rsidR="00AA5C1B" w:rsidDel="009161B5">
          <w:delText xml:space="preserve">os </w:delText>
        </w:r>
      </w:del>
      <w:r w:rsidR="00AA5C1B">
        <w:t>dedos,</w:t>
      </w:r>
      <w:del w:id="381" w:author="Katherine Chiluiza" w:date="2015-03-10T14:46:00Z">
        <w:r w:rsidR="00AA5C1B" w:rsidDel="009161B5">
          <w:delText xml:space="preserve"> ambas soluciones acuerdan que</w:delText>
        </w:r>
      </w:del>
      <w:r w:rsidR="00AA5C1B">
        <w:t xml:space="preserve"> es </w:t>
      </w:r>
      <w:del w:id="382" w:author="Katherine Chiluiza" w:date="2015-03-10T14:46:00Z">
        <w:r w:rsidR="00AA5C1B" w:rsidDel="005F2422">
          <w:delText>la mejor manera para el propósito del trabajo.</w:delText>
        </w:r>
      </w:del>
      <w:ins w:id="383" w:author="Katherine Chiluiza" w:date="2015-03-10T14:46:00Z">
        <w:r>
          <w:t>idónea pues abstrae al usuario de complejidades en la interacci</w:t>
        </w:r>
      </w:ins>
      <w:ins w:id="384" w:author="Katherine Chiluiza" w:date="2015-03-10T14:47:00Z">
        <w:r>
          <w:t xml:space="preserve">ón, pero para implemnatrla se utiliza hardware costoso ()(), lo cual </w:t>
        </w:r>
      </w:ins>
      <w:del w:id="385" w:author="Katherine Chiluiza" w:date="2015-03-10T14:47:00Z">
        <w:r w:rsidR="00AA5C1B" w:rsidDel="005F2422">
          <w:delText xml:space="preserve"> Ambas solucione utilizan displays capacitivos para realizar esta tarea. Esto </w:delText>
        </w:r>
      </w:del>
      <w:r w:rsidR="00AA5C1B">
        <w:t>representa una debilidad</w:t>
      </w:r>
      <w:ins w:id="386" w:author="Katherine Chiluiza" w:date="2015-03-10T14:48:00Z">
        <w:r>
          <w:t>.</w:t>
        </w:r>
      </w:ins>
      <w:del w:id="387" w:author="Katherine Chiluiza" w:date="2015-03-10T14:48:00Z">
        <w:r w:rsidR="00AA5C1B" w:rsidDel="005F2422">
          <w:delText>, pues añade un costo considerable a la solución</w:delText>
        </w:r>
      </w:del>
      <w:r w:rsidR="00AA5C1B">
        <w:t>. Este trabajo propone el uso combinado de herramientas de seguimiento óptico  y proyectores de bajo costo, pues en conjunto representa 1/3 del costo</w:t>
      </w:r>
      <w:del w:id="388" w:author="Katherine Chiluiza" w:date="2015-03-10T14:40:00Z">
        <w:r w:rsidR="00AA5C1B" w:rsidDel="009161B5">
          <w:delText xml:space="preserve"> del costo</w:delText>
        </w:r>
      </w:del>
      <w:r w:rsidR="00AA5C1B">
        <w:t xml:space="preserve"> de los displays capacitivos</w:t>
      </w:r>
      <w:r w:rsidR="00AA5C1B">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rsidR="00AA5C1B">
        <w:fldChar w:fldCharType="separate"/>
      </w:r>
      <w:r w:rsidR="00334B27" w:rsidRPr="00334B27">
        <w:rPr>
          <w:noProof/>
        </w:rPr>
        <w:t>[21]</w:t>
      </w:r>
      <w:r w:rsidR="00AA5C1B">
        <w:fldChar w:fldCharType="end"/>
      </w:r>
      <w:r w:rsidR="00AA5C1B">
        <w:t xml:space="preserve">. Además este tipo de configuración soluciona un problema importante: conocer la identidad de cada acción de los usuarios, ya que estas herramientas tienen la ventaja de poder identificar en todo momento los objetos a los que se les está haciendo rastreo de posición. Otra ventaja adicional es la capacidad de poder extender el tamaño de la superficie </w:t>
      </w:r>
      <w:r w:rsidR="00AA5C1B">
        <w:lastRenderedPageBreak/>
        <w:t xml:space="preserve">táctil con el uso de un proyector. De otra manera, </w:t>
      </w:r>
      <w:r w:rsidR="00927727">
        <w:t>utilizando displays, extenderlos</w:t>
      </w:r>
      <w:r w:rsidR="00AA5C1B">
        <w:t xml:space="preserve"> en tamaño supone la compra de otro dispositivo de mayor tamaño a un costo mucho mayor.</w:t>
      </w:r>
      <w:ins w:id="389" w:author="Katherine Chiluiza" w:date="2015-03-10T15:11:00Z">
        <w:r w:rsidR="006C0A9B">
          <w:t xml:space="preserve"> Pluma??????</w:t>
        </w:r>
      </w:ins>
    </w:p>
    <w:p w14:paraId="077B07E7" w14:textId="77777777" w:rsidR="00AA5C1B" w:rsidRDefault="00AA5C1B" w:rsidP="00970050">
      <w:pPr>
        <w:pStyle w:val="Texto"/>
        <w:ind w:left="1416"/>
      </w:pPr>
    </w:p>
    <w:p w14:paraId="6819816C" w14:textId="395C1BCB" w:rsidR="00984D42" w:rsidDel="006C0A9B" w:rsidRDefault="006C0A9B" w:rsidP="006C0A9B">
      <w:pPr>
        <w:pStyle w:val="Texto"/>
        <w:numPr>
          <w:ilvl w:val="0"/>
          <w:numId w:val="12"/>
        </w:numPr>
        <w:rPr>
          <w:del w:id="390" w:author="Katherine Chiluiza" w:date="2015-03-10T15:14:00Z"/>
        </w:rPr>
      </w:pPr>
      <w:ins w:id="391" w:author="Katherine Chiluiza" w:date="2015-03-10T15:13:00Z">
        <w:r>
          <w:t xml:space="preserve">Trazabilidad e interacción de usuarios. Las soluciones revisadas implican en algunos casos que el usuario deba ubicarse en una sección de la mesa, restringiendo su interacción. Otras en cambio, permiten liberta al usuario de colocarse en cual quier lugar. </w:t>
        </w:r>
      </w:ins>
      <w:ins w:id="392" w:author="Katherine Chiluiza" w:date="2015-03-10T15:14:00Z">
        <w:r>
          <w:t xml:space="preserve">Estas restricciones en ocasiones se colocan para hacer un segumiento o tener mejor trazabilidad de las acciones de los usuarios. Por ello, </w:t>
        </w:r>
      </w:ins>
      <w:del w:id="393" w:author="Katherine Chiluiza" w:date="2015-03-10T15:14:00Z">
        <w:r w:rsidR="00AA5C1B" w:rsidDel="006C0A9B">
          <w:delText xml:space="preserve">La colocación de usuarios en la solución MindMap es restringida; no así en TATIN-PIC. La primera solución utiliza este tipo de configuración porque de esta manera puede identificar la participación de cada individuo. </w:delText>
        </w:r>
      </w:del>
    </w:p>
    <w:p w14:paraId="15EAD8CD" w14:textId="7A44B2FE" w:rsidR="00AA5C1B" w:rsidRDefault="00984D42" w:rsidP="006C0A9B">
      <w:pPr>
        <w:pStyle w:val="Texto"/>
        <w:ind w:left="1776"/>
      </w:pPr>
      <w:r>
        <w:t>R</w:t>
      </w:r>
      <w:r w:rsidR="00AA5C1B">
        <w:t>estringir el espacio de movimiento de las personas</w:t>
      </w:r>
      <w:r w:rsidR="006E7522">
        <w:t xml:space="preserve"> se podría </w:t>
      </w:r>
      <w:r w:rsidR="00AA5C1B">
        <w:t>transforma</w:t>
      </w:r>
      <w:r w:rsidR="006E7522">
        <w:t>r</w:t>
      </w:r>
      <w:r w:rsidR="00AA5C1B">
        <w:t xml:space="preserve"> en una debilidad cuando se requiere que el número de participantes, aunque pequeño, no sea fijo; pues dependiendo de la afinidad que muestren los participantes, o condiciones ambientales,. estos pudieran distribuirse  o no simétricamente alrededor de la superficie colaborativa. </w:t>
      </w:r>
    </w:p>
    <w:p w14:paraId="6D8BE692" w14:textId="77777777" w:rsidR="00AA5C1B" w:rsidRDefault="00AA5C1B" w:rsidP="00970050">
      <w:pPr>
        <w:pStyle w:val="Texto"/>
        <w:ind w:left="1416"/>
      </w:pPr>
    </w:p>
    <w:p w14:paraId="2B194E6D" w14:textId="4A099363" w:rsidR="00AA5C1B" w:rsidRDefault="00AA5C1B" w:rsidP="0035744F">
      <w:pPr>
        <w:pStyle w:val="Texto"/>
        <w:numPr>
          <w:ilvl w:val="0"/>
          <w:numId w:val="12"/>
        </w:numPr>
      </w:pPr>
      <w:r>
        <w:t xml:space="preserve">La solución MindMap realiza la identificación de cada </w:t>
      </w:r>
      <w:r w:rsidR="00984D42">
        <w:t>contribución</w:t>
      </w:r>
      <w:r>
        <w:t xml:space="preserve"> de usuario </w:t>
      </w:r>
      <w:r w:rsidR="00865D5B">
        <w:t xml:space="preserve">en el trabajo colaborativo observado </w:t>
      </w:r>
      <w:r>
        <w:t xml:space="preserve">a través de un color propio </w:t>
      </w:r>
      <w:r w:rsidR="00865D5B">
        <w:t>de cada usuario en</w:t>
      </w:r>
      <w:r w:rsidR="006E7522">
        <w:t xml:space="preserve"> las </w:t>
      </w:r>
      <w:r w:rsidR="006E7522">
        <w:lastRenderedPageBreak/>
        <w:t>aportaciones textuales</w:t>
      </w:r>
      <w:r>
        <w:t>. Se está d</w:t>
      </w:r>
      <w:r w:rsidR="006E7522">
        <w:t>e acuerdo con esta estrategia, por lo que se recomienda utilizar y extender este tipo de diferenciación basado en colores a todos los objetos digitales que se puedan crear en la superficie interactiva</w:t>
      </w:r>
      <w:r>
        <w:t>.</w:t>
      </w:r>
    </w:p>
    <w:p w14:paraId="04E267EB" w14:textId="77777777" w:rsidR="00AA5C1B" w:rsidRDefault="00AA5C1B" w:rsidP="00970050">
      <w:pPr>
        <w:pStyle w:val="Texto"/>
        <w:ind w:left="1416"/>
      </w:pPr>
    </w:p>
    <w:p w14:paraId="0229FA4D" w14:textId="2A5D86EC" w:rsidR="00821FCD" w:rsidRDefault="00AA5C1B" w:rsidP="00821FCD">
      <w:pPr>
        <w:pStyle w:val="Texto"/>
        <w:numPr>
          <w:ilvl w:val="0"/>
          <w:numId w:val="12"/>
        </w:numPr>
      </w:pPr>
      <w:r>
        <w:t xml:space="preserve">El objetivo de este trabajo es desarrollar una aplicación que soporte el diseño de modelos lógico de una base de datos. </w:t>
      </w:r>
      <w:r w:rsidR="00821FCD">
        <w:t xml:space="preserve">  Se propone proveer al usuario un objeto tangible (una pluma) para interactuar con la superficie digital. La cual debe transformarse en su herramienta trabajo principal.</w:t>
      </w:r>
    </w:p>
    <w:p w14:paraId="4FF98C60" w14:textId="1D2974CE" w:rsidR="00821FCD" w:rsidRDefault="00AA5C1B" w:rsidP="00821FCD">
      <w:pPr>
        <w:pStyle w:val="Texto"/>
        <w:ind w:left="1776"/>
      </w:pPr>
      <w:r>
        <w:t xml:space="preserve">Un modelo lógico de base de datos, consiste elementalmente tablas y relaciones. Las tablas pueden ser perfectamente representadas por rectángulos y las relaciones pueden ser representadas por líneas; </w:t>
      </w:r>
      <w:r w:rsidR="00984D42">
        <w:t xml:space="preserve">ambas formas primitivas </w:t>
      </w:r>
      <w:r>
        <w:t>fáciles de identificar a través de reconocimiento de trazos. Es por esto que este trabajo propone una forma más natural para la creación de modelos Entidad-Relación a través de la utilización de plumas, y el reconocimiento de trazos</w:t>
      </w:r>
    </w:p>
    <w:p w14:paraId="49300D92" w14:textId="77777777" w:rsidR="00AA5C1B" w:rsidRDefault="00AA5C1B" w:rsidP="00970050">
      <w:pPr>
        <w:pStyle w:val="Texto"/>
        <w:ind w:left="1416"/>
      </w:pPr>
    </w:p>
    <w:p w14:paraId="588C7A36" w14:textId="76D21D6E" w:rsidR="000B2DAA" w:rsidRDefault="00AA5C1B" w:rsidP="00A45EDD">
      <w:pPr>
        <w:pStyle w:val="Texto"/>
        <w:numPr>
          <w:ilvl w:val="0"/>
          <w:numId w:val="12"/>
        </w:numPr>
      </w:pPr>
      <w:r>
        <w:t xml:space="preserve">En lo que respecta a alimentación de información, TATINPIC y MindMap tienen en común el uso de teclados virtuales y tablets. El uso de teclados virtuales se realiza a través de la </w:t>
      </w:r>
      <w:r>
        <w:lastRenderedPageBreak/>
        <w:t xml:space="preserve">interacción con dedos, pero como ya se ha recomendado previamente, para efectos de costos y escalabilidad el uso de displays no es deseable. Por otro lado el uso de Tablets ya ha demostrado en </w:t>
      </w:r>
      <w:r>
        <w:fldChar w:fldCharType="begin" w:fldLock="1"/>
      </w:r>
      <w:r w:rsidR="00641529">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fldChar w:fldCharType="separate"/>
      </w:r>
      <w:r w:rsidR="00334B27" w:rsidRPr="00334B27">
        <w:rPr>
          <w:noProof/>
        </w:rPr>
        <w:t>[36]</w:t>
      </w:r>
      <w:r>
        <w:fldChar w:fldCharType="end"/>
      </w:r>
      <w:r>
        <w:t xml:space="preserve"> ser práctico, además de crear un espacio privado para cada usuario. </w:t>
      </w:r>
      <w:r w:rsidR="00287B6F">
        <w:t>Se propone utilizar este dispositivo para la alimentación de información al trabajo colaborativo.</w:t>
      </w:r>
    </w:p>
    <w:p w14:paraId="41A17193" w14:textId="75BFFD11" w:rsidR="00AA5C1B" w:rsidRDefault="00AA5C1B" w:rsidP="0035744F">
      <w:pPr>
        <w:pStyle w:val="Texto"/>
        <w:numPr>
          <w:ilvl w:val="0"/>
          <w:numId w:val="12"/>
        </w:numPr>
      </w:pPr>
      <w:r>
        <w:t>La última recomendación de diseño de la aplicación, es brindar la posibilidad de monitorear el avance de la tarea grupal y evaluar el trabajo fina</w:t>
      </w:r>
      <w:r w:rsidR="00BB1FA4">
        <w:t>l. Pues</w:t>
      </w:r>
      <w:r w:rsidR="00287B6F">
        <w:t>,</w:t>
      </w:r>
      <w:r w:rsidR="00BB1FA4">
        <w:t xml:space="preserve"> esto es necesario para conducir </w:t>
      </w:r>
      <w:r>
        <w:t>la experimentación de este trabajo.</w:t>
      </w:r>
    </w:p>
    <w:p w14:paraId="1A9391B8" w14:textId="77777777" w:rsidR="004F2E70" w:rsidRDefault="004F2E70" w:rsidP="00970050">
      <w:pPr>
        <w:pStyle w:val="Texto"/>
        <w:ind w:left="1416"/>
      </w:pPr>
    </w:p>
    <w:p w14:paraId="1BA55B1E" w14:textId="77777777" w:rsidR="00745744" w:rsidRDefault="00745744" w:rsidP="00970050">
      <w:pPr>
        <w:pStyle w:val="Texto"/>
        <w:ind w:left="1416"/>
      </w:pPr>
    </w:p>
    <w:p w14:paraId="698EEC84" w14:textId="513B9B7D" w:rsidR="00AA5C1B" w:rsidRDefault="00AA5C1B" w:rsidP="00970050">
      <w:pPr>
        <w:pStyle w:val="Texto"/>
        <w:ind w:left="1416"/>
      </w:pPr>
      <w:r>
        <w:t>A co</w:t>
      </w:r>
      <w:r w:rsidR="007748F1">
        <w:t xml:space="preserve">ntinuación se muestra la tabla </w:t>
      </w:r>
      <w:r w:rsidR="002B3603">
        <w:t>2.3</w:t>
      </w:r>
      <w:r>
        <w:t xml:space="preserve"> donde  se ha realizado un resumen de las recomendaciones de diseño de la solución para el modelamiento de datos a través de superficies colaborativas.</w:t>
      </w:r>
    </w:p>
    <w:p w14:paraId="2B14752C" w14:textId="54E74EA8" w:rsidR="00AA5C1B" w:rsidRDefault="00175A56" w:rsidP="00970050">
      <w:pPr>
        <w:pStyle w:val="Texto"/>
        <w:ind w:left="1416"/>
      </w:pPr>
      <w:ins w:id="394" w:author="Katherine Chiluiza" w:date="2015-03-10T15:16:00Z">
        <w:r>
          <w:t>EN la tabla 2. 3 se resumen las características que debería tener la soluci</w:t>
        </w:r>
      </w:ins>
      <w:ins w:id="395" w:author="Katherine Chiluiza" w:date="2015-03-10T15:17:00Z">
        <w:r>
          <w:t xml:space="preserve">ón propuesta a partir del anpálisid de los criterios mostrados en la tabla (NUEVA) . </w:t>
        </w:r>
      </w:ins>
    </w:p>
    <w:tbl>
      <w:tblPr>
        <w:tblStyle w:val="Tablanormal11"/>
        <w:tblW w:w="0" w:type="auto"/>
        <w:jc w:val="right"/>
        <w:tblLook w:val="04A0" w:firstRow="1" w:lastRow="0" w:firstColumn="1" w:lastColumn="0" w:noHBand="0" w:noVBand="1"/>
      </w:tblPr>
      <w:tblGrid>
        <w:gridCol w:w="2972"/>
        <w:gridCol w:w="4678"/>
      </w:tblGrid>
      <w:tr w:rsidR="00AA5C1B" w:rsidRPr="00970050" w14:paraId="09571E27" w14:textId="77777777" w:rsidTr="00970050">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650" w:type="dxa"/>
            <w:gridSpan w:val="2"/>
            <w:tcBorders>
              <w:top w:val="nil"/>
              <w:left w:val="nil"/>
              <w:bottom w:val="single" w:sz="4" w:space="0" w:color="auto"/>
              <w:right w:val="nil"/>
            </w:tcBorders>
          </w:tcPr>
          <w:p w14:paraId="4ADFDE11" w14:textId="3C288C29" w:rsidR="00AA5C1B" w:rsidRPr="00970050" w:rsidRDefault="007748F1" w:rsidP="006C0A9B">
            <w:pPr>
              <w:pStyle w:val="Sinespaciado"/>
              <w:spacing w:line="360" w:lineRule="auto"/>
              <w:rPr>
                <w:rFonts w:ascii="Arial" w:hAnsi="Arial" w:cs="Arial"/>
                <w:b w:val="0"/>
                <w:sz w:val="18"/>
                <w:szCs w:val="18"/>
              </w:rPr>
            </w:pPr>
            <w:r>
              <w:rPr>
                <w:rFonts w:ascii="Arial" w:hAnsi="Arial" w:cs="Arial"/>
                <w:sz w:val="18"/>
                <w:szCs w:val="18"/>
              </w:rPr>
              <w:t xml:space="preserve">Tabla </w:t>
            </w:r>
            <w:r w:rsidR="002B3603">
              <w:rPr>
                <w:rFonts w:ascii="Arial" w:hAnsi="Arial" w:cs="Arial"/>
                <w:sz w:val="18"/>
                <w:szCs w:val="18"/>
              </w:rPr>
              <w:t>2.</w:t>
            </w:r>
            <w:r>
              <w:rPr>
                <w:rFonts w:ascii="Arial" w:hAnsi="Arial" w:cs="Arial"/>
                <w:sz w:val="18"/>
                <w:szCs w:val="18"/>
              </w:rPr>
              <w:t>3</w:t>
            </w:r>
            <w:r w:rsidR="00AA5C1B" w:rsidRPr="00970050">
              <w:rPr>
                <w:rFonts w:ascii="Arial" w:hAnsi="Arial" w:cs="Arial"/>
                <w:b w:val="0"/>
                <w:sz w:val="18"/>
                <w:szCs w:val="18"/>
              </w:rPr>
              <w:t xml:space="preserve">. </w:t>
            </w:r>
            <w:ins w:id="396" w:author="Katherine Chiluiza" w:date="2015-03-10T15:05:00Z">
              <w:r w:rsidR="001B32F4">
                <w:rPr>
                  <w:rFonts w:ascii="Arial" w:hAnsi="Arial" w:cs="Arial"/>
                  <w:b w:val="0"/>
                  <w:sz w:val="18"/>
                  <w:szCs w:val="18"/>
                </w:rPr>
                <w:t xml:space="preserve">Características </w:t>
              </w:r>
            </w:ins>
            <w:ins w:id="397" w:author="Katherine Chiluiza" w:date="2015-03-10T15:07:00Z">
              <w:r w:rsidR="006C0A9B">
                <w:rPr>
                  <w:rFonts w:ascii="Arial" w:hAnsi="Arial" w:cs="Arial"/>
                  <w:b w:val="0"/>
                  <w:sz w:val="18"/>
                  <w:szCs w:val="18"/>
                </w:rPr>
                <w:t>de</w:t>
              </w:r>
            </w:ins>
            <w:ins w:id="398" w:author="Katherine Chiluiza" w:date="2015-03-10T15:06:00Z">
              <w:r w:rsidR="006C0A9B">
                <w:rPr>
                  <w:rFonts w:ascii="Arial" w:hAnsi="Arial" w:cs="Arial"/>
                  <w:b w:val="0"/>
                  <w:sz w:val="18"/>
                  <w:szCs w:val="18"/>
                </w:rPr>
                <w:t xml:space="preserve"> la solución propuesta, a partir del </w:t>
              </w:r>
            </w:ins>
            <w:ins w:id="399" w:author="Katherine Chiluiza" w:date="2015-03-10T15:07:00Z">
              <w:r w:rsidR="006C0A9B">
                <w:rPr>
                  <w:rFonts w:ascii="Arial" w:hAnsi="Arial" w:cs="Arial"/>
                  <w:b w:val="0"/>
                  <w:sz w:val="18"/>
                  <w:szCs w:val="18"/>
                </w:rPr>
                <w:t>análisis</w:t>
              </w:r>
            </w:ins>
            <w:ins w:id="400" w:author="Katherine Chiluiza" w:date="2015-03-10T15:06:00Z">
              <w:r w:rsidR="006C0A9B">
                <w:rPr>
                  <w:rFonts w:ascii="Arial" w:hAnsi="Arial" w:cs="Arial"/>
                  <w:b w:val="0"/>
                  <w:sz w:val="18"/>
                  <w:szCs w:val="18"/>
                </w:rPr>
                <w:t xml:space="preserve"> de revisión de literatura</w:t>
              </w:r>
            </w:ins>
            <w:del w:id="401" w:author="Katherine Chiluiza" w:date="2015-03-10T15:05:00Z">
              <w:r w:rsidR="00AA5C1B" w:rsidRPr="00970050" w:rsidDel="001B32F4">
                <w:rPr>
                  <w:rFonts w:ascii="Arial" w:hAnsi="Arial" w:cs="Arial"/>
                  <w:b w:val="0"/>
                  <w:sz w:val="18"/>
                  <w:szCs w:val="18"/>
                </w:rPr>
                <w:delText>Directrices de diseño recomendadas para un modelador de datos que utilice superficie colaborativa.</w:delText>
              </w:r>
            </w:del>
          </w:p>
        </w:tc>
      </w:tr>
      <w:tr w:rsidR="00AA5C1B" w:rsidRPr="00970050" w14:paraId="3BB368D3"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auto"/>
              <w:left w:val="single" w:sz="4" w:space="0" w:color="auto"/>
              <w:bottom w:val="single" w:sz="4" w:space="0" w:color="auto"/>
              <w:right w:val="single" w:sz="4" w:space="0" w:color="auto"/>
            </w:tcBorders>
          </w:tcPr>
          <w:p w14:paraId="63DF18F4" w14:textId="77777777" w:rsidR="00970050" w:rsidRPr="00970050" w:rsidRDefault="00970050" w:rsidP="005F5F2C">
            <w:pPr>
              <w:pStyle w:val="Sinespaciado"/>
              <w:spacing w:line="360" w:lineRule="auto"/>
              <w:rPr>
                <w:rFonts w:ascii="Arial" w:hAnsi="Arial" w:cs="Arial"/>
                <w:sz w:val="24"/>
                <w:szCs w:val="24"/>
              </w:rPr>
            </w:pPr>
          </w:p>
          <w:p w14:paraId="00CD3943" w14:textId="77777777" w:rsidR="00AA5C1B" w:rsidRPr="00970050" w:rsidRDefault="00AA5C1B" w:rsidP="005F5F2C">
            <w:pPr>
              <w:pStyle w:val="Sinespaciado"/>
              <w:spacing w:line="360" w:lineRule="auto"/>
              <w:rPr>
                <w:rFonts w:ascii="Arial" w:hAnsi="Arial" w:cs="Arial"/>
                <w:sz w:val="24"/>
                <w:szCs w:val="24"/>
              </w:rPr>
            </w:pPr>
            <w:r w:rsidRPr="00970050">
              <w:rPr>
                <w:rFonts w:ascii="Arial" w:hAnsi="Arial" w:cs="Arial"/>
                <w:sz w:val="24"/>
                <w:szCs w:val="24"/>
              </w:rPr>
              <w:t>Característica</w:t>
            </w:r>
          </w:p>
          <w:p w14:paraId="6E2C67D3" w14:textId="77777777" w:rsidR="00970050" w:rsidRPr="00970050" w:rsidRDefault="00970050" w:rsidP="005F5F2C">
            <w:pPr>
              <w:pStyle w:val="Sinespaciado"/>
              <w:spacing w:line="360" w:lineRule="auto"/>
              <w:rPr>
                <w:rFonts w:ascii="Arial" w:hAnsi="Arial" w:cs="Arial"/>
                <w:sz w:val="24"/>
                <w:szCs w:val="24"/>
              </w:rPr>
            </w:pPr>
          </w:p>
        </w:tc>
        <w:tc>
          <w:tcPr>
            <w:tcW w:w="4678" w:type="dxa"/>
            <w:tcBorders>
              <w:top w:val="single" w:sz="4" w:space="0" w:color="auto"/>
              <w:left w:val="single" w:sz="4" w:space="0" w:color="auto"/>
              <w:bottom w:val="single" w:sz="4" w:space="0" w:color="auto"/>
              <w:right w:val="single" w:sz="4" w:space="0" w:color="auto"/>
            </w:tcBorders>
          </w:tcPr>
          <w:p w14:paraId="5C1A730A" w14:textId="77777777" w:rsidR="00970050" w:rsidRPr="00970050" w:rsidRDefault="00970050" w:rsidP="005F5F2C">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p w14:paraId="3898098E" w14:textId="3C1D6105" w:rsidR="00AA5C1B" w:rsidRPr="00970050" w:rsidRDefault="00AA5C1B" w:rsidP="005F5F2C">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del w:id="402" w:author="Katherine Chiluiza" w:date="2015-03-10T15:04:00Z">
              <w:r w:rsidRPr="00970050" w:rsidDel="001B32F4">
                <w:rPr>
                  <w:rFonts w:ascii="Arial" w:hAnsi="Arial" w:cs="Arial"/>
                  <w:b/>
                  <w:sz w:val="24"/>
                  <w:szCs w:val="24"/>
                </w:rPr>
                <w:delText>Recomendación</w:delText>
              </w:r>
            </w:del>
            <w:ins w:id="403" w:author="Katherine Chiluiza" w:date="2015-03-10T15:04:00Z">
              <w:r w:rsidR="001B32F4">
                <w:rPr>
                  <w:rFonts w:ascii="Arial" w:hAnsi="Arial" w:cs="Arial"/>
                  <w:b/>
                  <w:sz w:val="24"/>
                  <w:szCs w:val="24"/>
                </w:rPr>
                <w:t xml:space="preserve">Descripción </w:t>
              </w:r>
            </w:ins>
          </w:p>
        </w:tc>
      </w:tr>
      <w:tr w:rsidR="00AA5C1B" w:rsidRPr="00970050" w14:paraId="1A146A4C"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auto"/>
            </w:tcBorders>
          </w:tcPr>
          <w:p w14:paraId="6CC93121"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lastRenderedPageBreak/>
              <w:t>Soporte Multi-Usuario</w:t>
            </w:r>
          </w:p>
        </w:tc>
        <w:tc>
          <w:tcPr>
            <w:tcW w:w="4678" w:type="dxa"/>
            <w:tcBorders>
              <w:top w:val="single" w:sz="4" w:space="0" w:color="auto"/>
            </w:tcBorders>
          </w:tcPr>
          <w:p w14:paraId="7D6EADF4" w14:textId="18A16F21" w:rsidR="00AA5C1B" w:rsidRPr="00970050" w:rsidRDefault="00D40C7D" w:rsidP="00D40C7D">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Utilizar f</w:t>
            </w:r>
            <w:r w:rsidR="00AA5C1B" w:rsidRPr="00970050">
              <w:rPr>
                <w:rFonts w:ascii="Arial" w:hAnsi="Arial" w:cs="Arial"/>
                <w:sz w:val="24"/>
                <w:szCs w:val="24"/>
              </w:rPr>
              <w:t xml:space="preserve">ramework para aplicaciones </w:t>
            </w:r>
            <w:r w:rsidR="002E39B0" w:rsidRPr="00970050">
              <w:rPr>
                <w:rFonts w:ascii="Arial" w:hAnsi="Arial" w:cs="Arial"/>
                <w:sz w:val="24"/>
                <w:szCs w:val="24"/>
              </w:rPr>
              <w:t>multitouch</w:t>
            </w:r>
            <w:ins w:id="404" w:author="Katherine Chiluiza" w:date="2015-03-10T15:08:00Z">
              <w:r w:rsidR="006C0A9B">
                <w:rPr>
                  <w:rFonts w:ascii="Arial" w:hAnsi="Arial" w:cs="Arial"/>
                  <w:sz w:val="24"/>
                  <w:szCs w:val="24"/>
                </w:rPr>
                <w:t>.</w:t>
              </w:r>
            </w:ins>
            <w:del w:id="405" w:author="Katherine Chiluiza" w:date="2015-03-10T15:08:00Z">
              <w:r w:rsidR="00AA5C1B" w:rsidRPr="00970050" w:rsidDel="006C0A9B">
                <w:rPr>
                  <w:rFonts w:ascii="Arial" w:hAnsi="Arial" w:cs="Arial"/>
                  <w:sz w:val="24"/>
                  <w:szCs w:val="24"/>
                </w:rPr>
                <w:delText>.</w:delText>
              </w:r>
            </w:del>
          </w:p>
        </w:tc>
      </w:tr>
      <w:tr w:rsidR="00AA5C1B" w:rsidRPr="00970050" w14:paraId="2A5C57EE"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1C3E9471"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Tipo de Interacción</w:t>
            </w:r>
          </w:p>
        </w:tc>
        <w:tc>
          <w:tcPr>
            <w:tcW w:w="4678" w:type="dxa"/>
          </w:tcPr>
          <w:p w14:paraId="27D17AAF" w14:textId="77777777" w:rsidR="00AA5C1B" w:rsidRPr="00970050" w:rsidRDefault="00AA5C1B" w:rsidP="005F5F2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Pluma (Objetos tangibles)</w:t>
            </w:r>
          </w:p>
        </w:tc>
      </w:tr>
      <w:tr w:rsidR="00AA5C1B" w:rsidRPr="00970050" w14:paraId="15EBA22D"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Pr>
          <w:p w14:paraId="33A5FC76"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Posición de usuarios</w:t>
            </w:r>
          </w:p>
        </w:tc>
        <w:tc>
          <w:tcPr>
            <w:tcW w:w="4678" w:type="dxa"/>
          </w:tcPr>
          <w:p w14:paraId="01D2FAC9" w14:textId="77777777" w:rsidR="00AA5C1B" w:rsidRPr="00970050" w:rsidRDefault="00AA5C1B" w:rsidP="005F5F2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70050">
              <w:rPr>
                <w:rFonts w:ascii="Arial" w:hAnsi="Arial" w:cs="Arial"/>
                <w:sz w:val="24"/>
                <w:szCs w:val="24"/>
              </w:rPr>
              <w:t>Sin restricción</w:t>
            </w:r>
          </w:p>
        </w:tc>
      </w:tr>
      <w:tr w:rsidR="00AA5C1B" w:rsidRPr="00970050" w14:paraId="022C6C19"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0BB951D3"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Distinción de aportación individual</w:t>
            </w:r>
          </w:p>
        </w:tc>
        <w:tc>
          <w:tcPr>
            <w:tcW w:w="4678" w:type="dxa"/>
          </w:tcPr>
          <w:p w14:paraId="5F84BBFB" w14:textId="77777777" w:rsidR="00AA5C1B" w:rsidRPr="00970050" w:rsidRDefault="00AA5C1B" w:rsidP="005F5F2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Basada en color</w:t>
            </w:r>
          </w:p>
        </w:tc>
      </w:tr>
      <w:tr w:rsidR="00AA5C1B" w:rsidRPr="00970050" w14:paraId="7AD76137"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Pr>
          <w:p w14:paraId="7D3B9B5F"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Alimentación de información</w:t>
            </w:r>
          </w:p>
        </w:tc>
        <w:tc>
          <w:tcPr>
            <w:tcW w:w="4678" w:type="dxa"/>
          </w:tcPr>
          <w:p w14:paraId="72C496BA" w14:textId="77777777" w:rsidR="00AA5C1B" w:rsidRPr="00970050" w:rsidRDefault="00AA5C1B" w:rsidP="005F5F2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70050">
              <w:rPr>
                <w:rFonts w:ascii="Arial" w:hAnsi="Arial" w:cs="Arial"/>
                <w:sz w:val="24"/>
                <w:szCs w:val="24"/>
              </w:rPr>
              <w:t>Tablets.</w:t>
            </w:r>
          </w:p>
        </w:tc>
      </w:tr>
      <w:tr w:rsidR="00AA5C1B" w:rsidRPr="00970050" w14:paraId="15D6738F"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33B980BB" w14:textId="0430F399"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Soport</w:t>
            </w:r>
            <w:ins w:id="406" w:author="Katherine Chiluiza" w:date="2015-03-10T15:08:00Z">
              <w:r w:rsidR="006C0A9B">
                <w:rPr>
                  <w:rFonts w:ascii="Arial" w:hAnsi="Arial" w:cs="Arial"/>
                  <w:b w:val="0"/>
                  <w:sz w:val="24"/>
                  <w:szCs w:val="24"/>
                </w:rPr>
                <w:t>e</w:t>
              </w:r>
            </w:ins>
            <w:del w:id="407" w:author="Katherine Chiluiza" w:date="2015-03-10T15:08:00Z">
              <w:r w:rsidRPr="00970050" w:rsidDel="006C0A9B">
                <w:rPr>
                  <w:rFonts w:ascii="Arial" w:hAnsi="Arial" w:cs="Arial"/>
                  <w:b w:val="0"/>
                  <w:sz w:val="24"/>
                  <w:szCs w:val="24"/>
                </w:rPr>
                <w:delText>ar</w:delText>
              </w:r>
            </w:del>
            <w:r w:rsidRPr="00970050">
              <w:rPr>
                <w:rFonts w:ascii="Arial" w:hAnsi="Arial" w:cs="Arial"/>
                <w:b w:val="0"/>
                <w:sz w:val="24"/>
                <w:szCs w:val="24"/>
              </w:rPr>
              <w:t xml:space="preserve"> transición entre trabajo individual y colaborativo</w:t>
            </w:r>
          </w:p>
        </w:tc>
        <w:tc>
          <w:tcPr>
            <w:tcW w:w="4678" w:type="dxa"/>
          </w:tcPr>
          <w:p w14:paraId="6E8C4240" w14:textId="6AAB9948" w:rsidR="00AA5C1B" w:rsidRPr="00970050" w:rsidRDefault="00AA5C1B" w:rsidP="00287B6F">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 xml:space="preserve">Alternar entre Tablet para espacio </w:t>
            </w:r>
            <w:r w:rsidR="00287B6F">
              <w:rPr>
                <w:rFonts w:ascii="Arial" w:hAnsi="Arial" w:cs="Arial"/>
                <w:sz w:val="24"/>
                <w:szCs w:val="24"/>
              </w:rPr>
              <w:t>personal de trabajo</w:t>
            </w:r>
            <w:r w:rsidRPr="00970050">
              <w:rPr>
                <w:rFonts w:ascii="Arial" w:hAnsi="Arial" w:cs="Arial"/>
                <w:sz w:val="24"/>
                <w:szCs w:val="24"/>
              </w:rPr>
              <w:t xml:space="preserve"> y superficie para espacio colaborativo</w:t>
            </w:r>
          </w:p>
        </w:tc>
      </w:tr>
      <w:tr w:rsidR="00AA5C1B" w:rsidRPr="00970050" w14:paraId="13ABB1F7"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Pr>
          <w:p w14:paraId="5F1BF469"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Tipo de Tecnología multitouch</w:t>
            </w:r>
          </w:p>
        </w:tc>
        <w:tc>
          <w:tcPr>
            <w:tcW w:w="4678" w:type="dxa"/>
          </w:tcPr>
          <w:p w14:paraId="4E7C5A94" w14:textId="77777777" w:rsidR="00AA5C1B" w:rsidRPr="00970050" w:rsidRDefault="00AA5C1B" w:rsidP="005F5F2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70050">
              <w:rPr>
                <w:rFonts w:ascii="Arial" w:hAnsi="Arial" w:cs="Arial"/>
                <w:sz w:val="24"/>
                <w:szCs w:val="24"/>
              </w:rPr>
              <w:t>Sistemas de seguimiento óptico y proyectores de pantalla.</w:t>
            </w:r>
          </w:p>
        </w:tc>
      </w:tr>
      <w:tr w:rsidR="00AA5C1B" w:rsidRPr="00970050" w14:paraId="4FE1FEF2"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3CD70E2C"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Adicionales</w:t>
            </w:r>
          </w:p>
        </w:tc>
        <w:tc>
          <w:tcPr>
            <w:tcW w:w="4678" w:type="dxa"/>
          </w:tcPr>
          <w:p w14:paraId="214785BA" w14:textId="3EFAE9DC" w:rsidR="00AA5C1B" w:rsidRPr="00970050" w:rsidRDefault="00AA5C1B" w:rsidP="00287B6F">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Monitoreo y Evaluación del trabajo colaborativo</w:t>
            </w:r>
            <w:r w:rsidR="00A1701F">
              <w:rPr>
                <w:rFonts w:ascii="Arial" w:hAnsi="Arial" w:cs="Arial"/>
                <w:sz w:val="24"/>
                <w:szCs w:val="24"/>
              </w:rPr>
              <w:t xml:space="preserve">. Identificar </w:t>
            </w:r>
            <w:r w:rsidR="00551BFB">
              <w:rPr>
                <w:rFonts w:ascii="Arial" w:hAnsi="Arial" w:cs="Arial"/>
                <w:sz w:val="24"/>
                <w:szCs w:val="24"/>
              </w:rPr>
              <w:t xml:space="preserve">contribuciones de </w:t>
            </w:r>
            <w:r w:rsidR="00E235E5">
              <w:rPr>
                <w:rFonts w:ascii="Arial" w:hAnsi="Arial" w:cs="Arial"/>
                <w:sz w:val="24"/>
                <w:szCs w:val="24"/>
              </w:rPr>
              <w:t xml:space="preserve">cada </w:t>
            </w:r>
            <w:r w:rsidR="00A1701F">
              <w:rPr>
                <w:rFonts w:ascii="Arial" w:hAnsi="Arial" w:cs="Arial"/>
                <w:sz w:val="24"/>
                <w:szCs w:val="24"/>
              </w:rPr>
              <w:t>usuarios</w:t>
            </w:r>
          </w:p>
        </w:tc>
      </w:tr>
    </w:tbl>
    <w:p w14:paraId="70D1D772" w14:textId="77777777" w:rsidR="00AA5C1B" w:rsidRPr="00AA5C1B" w:rsidRDefault="00AA5C1B" w:rsidP="00AA5C1B">
      <w:pPr>
        <w:pStyle w:val="Texto"/>
      </w:pPr>
    </w:p>
    <w:p w14:paraId="43B7DBFC" w14:textId="77777777" w:rsidR="00B73770" w:rsidRPr="00BD7A2E" w:rsidRDefault="00B73770" w:rsidP="000A2AD9">
      <w:pPr>
        <w:pStyle w:val="NombreCapitulo"/>
        <w:numPr>
          <w:ilvl w:val="0"/>
          <w:numId w:val="0"/>
        </w:numPr>
        <w:ind w:left="1416"/>
        <w:rPr>
          <w:b w:val="0"/>
          <w:sz w:val="24"/>
          <w:szCs w:val="28"/>
        </w:rPr>
      </w:pPr>
    </w:p>
    <w:p w14:paraId="188F7536" w14:textId="2BFE639B" w:rsidR="00AA5C1B" w:rsidRDefault="00AA5C1B">
      <w:pPr>
        <w:rPr>
          <w:rFonts w:ascii="Arial" w:eastAsia="Times New Roman" w:hAnsi="Arial" w:cs="Arial"/>
          <w:b/>
          <w:bCs/>
          <w:color w:val="000000"/>
          <w:sz w:val="40"/>
          <w:szCs w:val="23"/>
          <w:lang w:eastAsia="es-EC"/>
        </w:rPr>
      </w:pPr>
      <w:r>
        <w:br w:type="page"/>
      </w:r>
    </w:p>
    <w:p w14:paraId="593FF50B" w14:textId="77777777" w:rsidR="001D7D9F" w:rsidRPr="004F52A9" w:rsidRDefault="001D7D9F" w:rsidP="001D7D9F">
      <w:pPr>
        <w:pStyle w:val="NumeroCapitulo"/>
      </w:pPr>
    </w:p>
    <w:p w14:paraId="52906365" w14:textId="77777777" w:rsidR="001D7D9F" w:rsidRPr="004F52A9" w:rsidRDefault="001D7D9F" w:rsidP="001D7D9F">
      <w:pPr>
        <w:pStyle w:val="NumeroCapitulo"/>
      </w:pPr>
    </w:p>
    <w:p w14:paraId="0841FE2D" w14:textId="77777777" w:rsidR="001D7D9F" w:rsidRPr="004F52A9" w:rsidRDefault="001D7D9F" w:rsidP="001D7D9F">
      <w:pPr>
        <w:pStyle w:val="NumeroCapitulo"/>
      </w:pPr>
    </w:p>
    <w:p w14:paraId="66C0A7B6" w14:textId="77777777" w:rsidR="001D7D9F" w:rsidRPr="004F52A9" w:rsidRDefault="001D7D9F" w:rsidP="001D7D9F">
      <w:pPr>
        <w:pStyle w:val="NumeroCapitulo"/>
      </w:pPr>
    </w:p>
    <w:p w14:paraId="78A951AA" w14:textId="77777777" w:rsidR="00195342" w:rsidRDefault="00195342" w:rsidP="001D7D9F">
      <w:pPr>
        <w:pStyle w:val="NumeroCapitulo"/>
      </w:pPr>
    </w:p>
    <w:p w14:paraId="12AEEB75" w14:textId="77777777" w:rsidR="00195342" w:rsidRDefault="00195342" w:rsidP="001D7D9F">
      <w:pPr>
        <w:pStyle w:val="NumeroCapitulo"/>
      </w:pPr>
    </w:p>
    <w:p w14:paraId="07EEE722" w14:textId="7325BA0C" w:rsidR="001D7D9F" w:rsidRDefault="001D7D9F" w:rsidP="001D7D9F">
      <w:pPr>
        <w:pStyle w:val="NumeroCapitulo"/>
      </w:pPr>
      <w:r w:rsidRPr="00D44937">
        <w:t>CAPÍTULO I</w:t>
      </w:r>
      <w:r>
        <w:t>II.</w:t>
      </w:r>
    </w:p>
    <w:p w14:paraId="144AD181" w14:textId="71022602" w:rsidR="001D7D9F" w:rsidRDefault="001D7D9F" w:rsidP="001D7D9F">
      <w:pPr>
        <w:pStyle w:val="NombreCapitulo"/>
      </w:pPr>
      <w:r w:rsidRPr="001D7D9F">
        <w:t>ANÁLISIS Y DISEÑO DE LA SOLUCIÓN</w:t>
      </w:r>
    </w:p>
    <w:p w14:paraId="5B8BB55A" w14:textId="095F8773" w:rsidR="00195342" w:rsidRPr="001D7D9F" w:rsidRDefault="00313CB6" w:rsidP="00195342">
      <w:pPr>
        <w:pStyle w:val="Texto"/>
      </w:pPr>
      <w:r>
        <w:t xml:space="preserve">Este capítulo contiene </w:t>
      </w:r>
      <w:r w:rsidR="00BC7F68">
        <w:t xml:space="preserve"> el </w:t>
      </w:r>
      <w:r>
        <w:t xml:space="preserve">análisis de la solución elegida en el que se listan las características y funcionalidades que la solución debe implementar. </w:t>
      </w:r>
      <w:r w:rsidR="00BC7F68">
        <w:t xml:space="preserve">También se </w:t>
      </w:r>
      <w:r>
        <w:t xml:space="preserve">presentan los requerimientos funcionales y no funcionales, casos de uso, diseño de la interacción, y el diseño lógico y físico  que </w:t>
      </w:r>
      <w:r w:rsidR="00F04394">
        <w:t xml:space="preserve">sirven </w:t>
      </w:r>
      <w:r>
        <w:t xml:space="preserve">para la conducción del desarrollo de la solución. Luego, se </w:t>
      </w:r>
      <w:r w:rsidR="00BC7F68">
        <w:t xml:space="preserve">presenta </w:t>
      </w:r>
      <w:r>
        <w:t xml:space="preserve">el diseño de las pruebas de sistema y usabilidad que servirán para validar y verificar la solución desarrollada. Finalmente, se </w:t>
      </w:r>
      <w:r w:rsidR="00BC7F68">
        <w:t xml:space="preserve">incluye </w:t>
      </w:r>
      <w:r>
        <w:t xml:space="preserve">el diseño de los experimentos que servirán para responder </w:t>
      </w:r>
      <w:r w:rsidR="00BC7F68">
        <w:t xml:space="preserve">a </w:t>
      </w:r>
      <w:r>
        <w:t xml:space="preserve">las preguntas de investigación. </w:t>
      </w:r>
    </w:p>
    <w:p w14:paraId="1553FC76" w14:textId="77777777" w:rsidR="001D7D9F" w:rsidRPr="000034D5" w:rsidRDefault="001D7D9F" w:rsidP="0035744F">
      <w:pPr>
        <w:pStyle w:val="Prrafodelista"/>
        <w:numPr>
          <w:ilvl w:val="0"/>
          <w:numId w:val="7"/>
        </w:numPr>
        <w:spacing w:line="240" w:lineRule="auto"/>
        <w:jc w:val="both"/>
        <w:rPr>
          <w:rFonts w:ascii="Arial" w:eastAsia="Times New Roman" w:hAnsi="Arial" w:cs="Arial"/>
          <w:vanish/>
          <w:sz w:val="24"/>
          <w:szCs w:val="24"/>
          <w:lang w:eastAsia="es-EC"/>
        </w:rPr>
      </w:pPr>
    </w:p>
    <w:p w14:paraId="520906FE" w14:textId="77777777" w:rsidR="001D7D9F" w:rsidRPr="000034D5" w:rsidRDefault="001D7D9F" w:rsidP="0035744F">
      <w:pPr>
        <w:pStyle w:val="Prrafodelista"/>
        <w:numPr>
          <w:ilvl w:val="0"/>
          <w:numId w:val="7"/>
        </w:numPr>
        <w:spacing w:line="240" w:lineRule="auto"/>
        <w:jc w:val="both"/>
        <w:rPr>
          <w:rFonts w:ascii="Arial" w:eastAsia="Times New Roman" w:hAnsi="Arial" w:cs="Arial"/>
          <w:vanish/>
          <w:sz w:val="24"/>
          <w:szCs w:val="24"/>
          <w:lang w:eastAsia="es-EC"/>
        </w:rPr>
      </w:pPr>
    </w:p>
    <w:p w14:paraId="3F5E2D18" w14:textId="77777777" w:rsidR="001D7D9F" w:rsidRDefault="001D7D9F" w:rsidP="001D7D9F">
      <w:pPr>
        <w:pStyle w:val="Subtitulocapitulo"/>
      </w:pPr>
      <w:r>
        <w:t>ANÁLISIS DE LA SOLUCIÓN</w:t>
      </w:r>
    </w:p>
    <w:p w14:paraId="26A99042" w14:textId="3EB053F6" w:rsidR="00195342" w:rsidRDefault="00837A99" w:rsidP="00195342">
      <w:pPr>
        <w:pStyle w:val="Texto"/>
        <w:ind w:left="1416"/>
        <w:rPr>
          <w:ins w:id="408" w:author="Roger Granda" w:date="2015-03-22T11:20:00Z"/>
        </w:rPr>
      </w:pPr>
      <w:r>
        <w:t xml:space="preserve">En </w:t>
      </w:r>
      <w:r w:rsidR="00BC7F68">
        <w:t>el</w:t>
      </w:r>
      <w:r>
        <w:t xml:space="preserve"> capítulo anterior </w:t>
      </w:r>
      <w:r w:rsidR="00195342">
        <w:t xml:space="preserve">se </w:t>
      </w:r>
      <w:r w:rsidR="00BC7F68">
        <w:t>realizó a partir de la revisión de literatura</w:t>
      </w:r>
      <w:r w:rsidR="00F04394">
        <w:t>,</w:t>
      </w:r>
      <w:r w:rsidR="00BC7F68">
        <w:t xml:space="preserve"> un resumen de características que debería incluirse como parte</w:t>
      </w:r>
      <w:r w:rsidR="00F04394">
        <w:t xml:space="preserve"> </w:t>
      </w:r>
      <w:r w:rsidR="00BC7F68">
        <w:t>d</w:t>
      </w:r>
      <w:r w:rsidR="00195342">
        <w:t xml:space="preserve">el diseño de la solución </w:t>
      </w:r>
      <w:r>
        <w:t xml:space="preserve">de superficie colaborativa (ver tabla </w:t>
      </w:r>
      <w:r w:rsidR="00E235E5">
        <w:t>2</w:t>
      </w:r>
      <w:r w:rsidR="00CF1F5B">
        <w:t>.</w:t>
      </w:r>
      <w:r w:rsidR="00A47785">
        <w:t>4</w:t>
      </w:r>
      <w:ins w:id="409" w:author="Roger Granda" w:date="2015-03-22T11:30:00Z">
        <w:r w:rsidR="0052112A">
          <w:t>)</w:t>
        </w:r>
      </w:ins>
      <w:del w:id="410" w:author="Roger Granda" w:date="2015-03-22T11:30:00Z">
        <w:r w:rsidR="00BC7F68" w:rsidDel="0052112A">
          <w:delText xml:space="preserve"> </w:delText>
        </w:r>
        <w:r w:rsidR="00A47785" w:rsidDel="0052112A">
          <w:delText>)</w:delText>
        </w:r>
      </w:del>
      <w:r w:rsidR="00A47785">
        <w:t xml:space="preserve"> </w:t>
      </w:r>
      <w:r>
        <w:t xml:space="preserve">En esta sección se realiza un mapeo de </w:t>
      </w:r>
      <w:r w:rsidR="002C63F7">
        <w:t xml:space="preserve">las características deseables señaladas en la tabla y los características </w:t>
      </w:r>
      <w:r w:rsidR="001910A1">
        <w:t xml:space="preserve">básicas </w:t>
      </w:r>
      <w:r w:rsidR="002C63F7">
        <w:t>que se implementarán</w:t>
      </w:r>
      <w:del w:id="411" w:author="Roger Granda" w:date="2015-03-22T11:30:00Z">
        <w:r w:rsidR="002C63F7" w:rsidDel="0052112A">
          <w:delText>.</w:delText>
        </w:r>
      </w:del>
      <w:r w:rsidR="002C63F7">
        <w:t xml:space="preserve"> </w:t>
      </w:r>
      <w:r w:rsidR="006024A1">
        <w:t>(</w:t>
      </w:r>
      <w:del w:id="412" w:author="Roger Granda" w:date="2015-03-22T11:30:00Z">
        <w:r w:rsidR="00F04394" w:rsidDel="0052112A">
          <w:delText xml:space="preserve"> </w:delText>
        </w:r>
        <w:r w:rsidR="006024A1" w:rsidDel="0052112A">
          <w:delText>ver</w:delText>
        </w:r>
      </w:del>
      <w:ins w:id="413" w:author="Roger Granda" w:date="2015-03-22T11:30:00Z">
        <w:r w:rsidR="0052112A">
          <w:t>v</w:t>
        </w:r>
        <w:bookmarkStart w:id="414" w:name="_GoBack"/>
        <w:bookmarkEnd w:id="414"/>
        <w:r w:rsidR="0052112A">
          <w:t>er</w:t>
        </w:r>
      </w:ins>
      <w:r w:rsidR="006024A1">
        <w:t xml:space="preserve"> tabla </w:t>
      </w:r>
      <w:r w:rsidR="00E235E5">
        <w:t>3.1</w:t>
      </w:r>
      <w:r w:rsidR="006024A1">
        <w:t>)</w:t>
      </w:r>
      <w:r w:rsidR="00A1701F">
        <w:t xml:space="preserve">. </w:t>
      </w:r>
    </w:p>
    <w:p w14:paraId="7928D59B" w14:textId="77777777" w:rsidR="004714EE" w:rsidRDefault="004714EE" w:rsidP="00195342">
      <w:pPr>
        <w:pStyle w:val="Texto"/>
        <w:ind w:left="1416"/>
        <w:rPr>
          <w:ins w:id="415" w:author="Roger Granda" w:date="2015-03-22T11:20:00Z"/>
        </w:rPr>
      </w:pPr>
    </w:p>
    <w:p w14:paraId="2E978CD4" w14:textId="042493E4" w:rsidR="004714EE" w:rsidDel="004714EE" w:rsidRDefault="004714EE" w:rsidP="00195342">
      <w:pPr>
        <w:pStyle w:val="Texto"/>
        <w:ind w:left="1416"/>
        <w:rPr>
          <w:del w:id="416" w:author="Roger Granda" w:date="2015-03-22T11:22:00Z"/>
        </w:rPr>
      </w:pPr>
    </w:p>
    <w:p w14:paraId="19F6FC49" w14:textId="0A4A527F" w:rsidR="00367225" w:rsidDel="004714EE" w:rsidRDefault="00367225" w:rsidP="00195342">
      <w:pPr>
        <w:pStyle w:val="Texto"/>
        <w:ind w:left="1416"/>
        <w:rPr>
          <w:del w:id="417" w:author="Roger Granda" w:date="2015-03-22T11:22:00Z"/>
        </w:rPr>
      </w:pPr>
    </w:p>
    <w:tbl>
      <w:tblPr>
        <w:tblStyle w:val="Tablanormal11"/>
        <w:tblW w:w="0" w:type="auto"/>
        <w:tblLook w:val="04A0" w:firstRow="1" w:lastRow="0" w:firstColumn="1" w:lastColumn="0" w:noHBand="0" w:noVBand="1"/>
        <w:tblPrChange w:id="418" w:author="Roger Granda" w:date="2015-03-22T11:25:00Z">
          <w:tblPr>
            <w:tblStyle w:val="Tablanormal11"/>
            <w:tblW w:w="0" w:type="auto"/>
            <w:tblLook w:val="04A0" w:firstRow="1" w:lastRow="0" w:firstColumn="1" w:lastColumn="0" w:noHBand="0" w:noVBand="1"/>
          </w:tblPr>
        </w:tblPrChange>
      </w:tblPr>
      <w:tblGrid>
        <w:gridCol w:w="3256"/>
        <w:gridCol w:w="4257"/>
        <w:tblGridChange w:id="419">
          <w:tblGrid>
            <w:gridCol w:w="5"/>
            <w:gridCol w:w="3251"/>
            <w:gridCol w:w="1296"/>
            <w:gridCol w:w="1708"/>
            <w:gridCol w:w="1253"/>
            <w:gridCol w:w="5"/>
          </w:tblGrid>
        </w:tblGridChange>
      </w:tblGrid>
      <w:tr w:rsidR="0052112A" w:rsidRPr="006024A1" w14:paraId="368F6920" w14:textId="77777777" w:rsidTr="0052112A">
        <w:trPr>
          <w:cnfStyle w:val="100000000000" w:firstRow="1" w:lastRow="0" w:firstColumn="0" w:lastColumn="0" w:oddVBand="0" w:evenVBand="0" w:oddHBand="0" w:evenHBand="0" w:firstRowFirstColumn="0" w:firstRowLastColumn="0" w:lastRowFirstColumn="0" w:lastRowLastColumn="0"/>
          <w:ins w:id="420" w:author="Roger Granda" w:date="2015-03-22T11:25:00Z"/>
          <w:trPrChange w:id="421" w:author="Roger Granda" w:date="2015-03-22T11:25:00Z">
            <w:trPr>
              <w:gridBefore w:val="1"/>
            </w:trPr>
          </w:trPrChange>
        </w:trPr>
        <w:tc>
          <w:tcPr>
            <w:cnfStyle w:val="001000000000" w:firstRow="0" w:lastRow="0" w:firstColumn="1" w:lastColumn="0" w:oddVBand="0" w:evenVBand="0" w:oddHBand="0" w:evenHBand="0" w:firstRowFirstColumn="0" w:firstRowLastColumn="0" w:lastRowFirstColumn="0" w:lastRowLastColumn="0"/>
            <w:tcW w:w="7513" w:type="dxa"/>
            <w:gridSpan w:val="2"/>
            <w:tcBorders>
              <w:top w:val="nil"/>
              <w:left w:val="nil"/>
              <w:bottom w:val="single" w:sz="4" w:space="0" w:color="auto"/>
              <w:right w:val="nil"/>
            </w:tcBorders>
            <w:tcPrChange w:id="422" w:author="Roger Granda" w:date="2015-03-22T11:25:00Z">
              <w:tcPr>
                <w:tcW w:w="7513" w:type="dxa"/>
                <w:gridSpan w:val="5"/>
              </w:tcPr>
            </w:tcPrChange>
          </w:tcPr>
          <w:p w14:paraId="7F493551" w14:textId="062A05EB" w:rsidR="0052112A" w:rsidRPr="0052112A" w:rsidRDefault="0052112A" w:rsidP="0052112A">
            <w:pPr>
              <w:pStyle w:val="Sinespaciado"/>
              <w:tabs>
                <w:tab w:val="left" w:pos="1534"/>
              </w:tabs>
              <w:cnfStyle w:val="101000000000" w:firstRow="1" w:lastRow="0" w:firstColumn="1" w:lastColumn="0" w:oddVBand="0" w:evenVBand="0" w:oddHBand="0" w:evenHBand="0" w:firstRowFirstColumn="0" w:firstRowLastColumn="0" w:lastRowFirstColumn="0" w:lastRowLastColumn="0"/>
              <w:rPr>
                <w:ins w:id="423" w:author="Roger Granda" w:date="2015-03-22T11:25:00Z"/>
                <w:rFonts w:ascii="Arial" w:hAnsi="Arial" w:cs="Arial"/>
                <w:b w:val="0"/>
                <w:sz w:val="20"/>
                <w:szCs w:val="20"/>
                <w:rPrChange w:id="424" w:author="Roger Granda" w:date="2015-03-22T11:30:00Z">
                  <w:rPr>
                    <w:ins w:id="425" w:author="Roger Granda" w:date="2015-03-22T11:25:00Z"/>
                    <w:rFonts w:ascii="Arial" w:hAnsi="Arial" w:cs="Arial"/>
                  </w:rPr>
                </w:rPrChange>
              </w:rPr>
              <w:pPrChange w:id="426" w:author="Roger Granda" w:date="2015-03-22T11:29:00Z">
                <w:pPr>
                  <w:pStyle w:val="Sinespaciado"/>
                  <w:cnfStyle w:val="101000000000" w:firstRow="1" w:lastRow="0" w:firstColumn="1" w:lastColumn="0" w:oddVBand="0" w:evenVBand="0" w:oddHBand="0" w:evenHBand="0" w:firstRowFirstColumn="0" w:firstRowLastColumn="0" w:lastRowFirstColumn="0" w:lastRowLastColumn="0"/>
                </w:pPr>
              </w:pPrChange>
            </w:pPr>
            <w:ins w:id="427" w:author="Roger Granda" w:date="2015-03-22T11:26:00Z">
              <w:r w:rsidRPr="0052112A">
                <w:rPr>
                  <w:rFonts w:ascii="Arial" w:hAnsi="Arial" w:cs="Arial"/>
                  <w:sz w:val="20"/>
                  <w:szCs w:val="20"/>
                  <w:rPrChange w:id="428" w:author="Roger Granda" w:date="2015-03-22T11:30:00Z">
                    <w:rPr>
                      <w:rFonts w:ascii="Arial" w:hAnsi="Arial" w:cs="Arial"/>
                    </w:rPr>
                  </w:rPrChange>
                </w:rPr>
                <w:t xml:space="preserve">Tabla 3.1: </w:t>
              </w:r>
            </w:ins>
            <w:ins w:id="429" w:author="Roger Granda" w:date="2015-03-22T11:27:00Z">
              <w:r w:rsidRPr="0052112A">
                <w:rPr>
                  <w:rFonts w:ascii="Arial" w:hAnsi="Arial" w:cs="Arial"/>
                  <w:b w:val="0"/>
                  <w:sz w:val="20"/>
                  <w:szCs w:val="20"/>
                  <w:rPrChange w:id="430" w:author="Roger Granda" w:date="2015-03-22T11:30:00Z">
                    <w:rPr>
                      <w:rFonts w:ascii="Arial" w:hAnsi="Arial" w:cs="Arial"/>
                      <w:b w:val="0"/>
                    </w:rPr>
                  </w:rPrChange>
                </w:rPr>
                <w:t xml:space="preserve">Mapeo </w:t>
              </w:r>
            </w:ins>
            <w:ins w:id="431" w:author="Roger Granda" w:date="2015-03-22T11:29:00Z">
              <w:r w:rsidRPr="0052112A">
                <w:rPr>
                  <w:rFonts w:ascii="Arial" w:hAnsi="Arial" w:cs="Arial"/>
                  <w:b w:val="0"/>
                  <w:sz w:val="20"/>
                  <w:szCs w:val="20"/>
                  <w:rPrChange w:id="432" w:author="Roger Granda" w:date="2015-03-22T11:30:00Z">
                    <w:rPr>
                      <w:rFonts w:ascii="Arial" w:hAnsi="Arial" w:cs="Arial"/>
                      <w:b w:val="0"/>
                    </w:rPr>
                  </w:rPrChange>
                </w:rPr>
                <w:t>entre c</w:t>
              </w:r>
            </w:ins>
            <w:ins w:id="433" w:author="Roger Granda" w:date="2015-03-22T11:26:00Z">
              <w:r w:rsidRPr="0052112A">
                <w:rPr>
                  <w:rFonts w:ascii="Arial" w:hAnsi="Arial" w:cs="Arial"/>
                  <w:b w:val="0"/>
                  <w:sz w:val="20"/>
                  <w:szCs w:val="20"/>
                  <w:rPrChange w:id="434" w:author="Roger Granda" w:date="2015-03-22T11:30:00Z">
                    <w:rPr>
                      <w:rFonts w:ascii="Arial" w:hAnsi="Arial" w:cs="Arial"/>
                      <w:b w:val="0"/>
                    </w:rPr>
                  </w:rPrChange>
                </w:rPr>
                <w:t xml:space="preserve">aracterísitcas </w:t>
              </w:r>
            </w:ins>
            <w:ins w:id="435" w:author="Roger Granda" w:date="2015-03-22T11:29:00Z">
              <w:r w:rsidRPr="0052112A">
                <w:rPr>
                  <w:rFonts w:ascii="Arial" w:hAnsi="Arial" w:cs="Arial"/>
                  <w:b w:val="0"/>
                  <w:sz w:val="20"/>
                  <w:szCs w:val="20"/>
                  <w:rPrChange w:id="436" w:author="Roger Granda" w:date="2015-03-22T11:30:00Z">
                    <w:rPr>
                      <w:rFonts w:ascii="Arial" w:hAnsi="Arial" w:cs="Arial"/>
                      <w:b w:val="0"/>
                    </w:rPr>
                  </w:rPrChange>
                </w:rPr>
                <w:t>deseables a partir de</w:t>
              </w:r>
            </w:ins>
            <w:ins w:id="437" w:author="Roger Granda" w:date="2015-03-22T11:30:00Z">
              <w:r w:rsidRPr="0052112A">
                <w:rPr>
                  <w:rFonts w:ascii="Arial" w:hAnsi="Arial" w:cs="Arial"/>
                  <w:b w:val="0"/>
                  <w:sz w:val="20"/>
                  <w:szCs w:val="20"/>
                  <w:rPrChange w:id="438" w:author="Roger Granda" w:date="2015-03-22T11:30:00Z">
                    <w:rPr>
                      <w:rFonts w:ascii="Arial" w:hAnsi="Arial" w:cs="Arial"/>
                      <w:b w:val="0"/>
                    </w:rPr>
                  </w:rPrChange>
                </w:rPr>
                <w:t xml:space="preserve"> la revisión de literatura y caracterísitca </w:t>
              </w:r>
            </w:ins>
            <w:ins w:id="439" w:author="Roger Granda" w:date="2015-03-22T11:26:00Z">
              <w:r w:rsidRPr="0052112A">
                <w:rPr>
                  <w:rFonts w:ascii="Arial" w:hAnsi="Arial" w:cs="Arial"/>
                  <w:b w:val="0"/>
                  <w:sz w:val="20"/>
                  <w:szCs w:val="20"/>
                  <w:rPrChange w:id="440" w:author="Roger Granda" w:date="2015-03-22T11:30:00Z">
                    <w:rPr>
                      <w:rFonts w:ascii="Arial" w:hAnsi="Arial" w:cs="Arial"/>
                      <w:b w:val="0"/>
                    </w:rPr>
                  </w:rPrChange>
                </w:rPr>
                <w:t>que se implementarán en el sistema</w:t>
              </w:r>
            </w:ins>
          </w:p>
        </w:tc>
      </w:tr>
      <w:tr w:rsidR="0052112A" w:rsidRPr="006024A1" w14:paraId="1B385B8F" w14:textId="77777777" w:rsidTr="0052112A">
        <w:trPr>
          <w:cnfStyle w:val="000000100000" w:firstRow="0" w:lastRow="0" w:firstColumn="0" w:lastColumn="0" w:oddVBand="0" w:evenVBand="0" w:oddHBand="1" w:evenHBand="0" w:firstRowFirstColumn="0" w:firstRowLastColumn="0" w:lastRowFirstColumn="0" w:lastRowLastColumn="0"/>
          <w:trPrChange w:id="441" w:author="Roger Granda" w:date="2015-03-22T11:25:00Z">
            <w:trPr>
              <w:gridAfter w:val="0"/>
            </w:trPr>
          </w:trPrChange>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auto"/>
              <w:left w:val="single" w:sz="4" w:space="0" w:color="auto"/>
              <w:bottom w:val="single" w:sz="4" w:space="0" w:color="auto"/>
              <w:right w:val="single" w:sz="4" w:space="0" w:color="auto"/>
            </w:tcBorders>
            <w:tcPrChange w:id="442" w:author="Roger Granda" w:date="2015-03-22T11:25:00Z">
              <w:tcPr>
                <w:tcW w:w="3256" w:type="dxa"/>
                <w:gridSpan w:val="2"/>
                <w:tcBorders>
                  <w:top w:val="nil"/>
                </w:tcBorders>
              </w:tcPr>
            </w:tcPrChange>
          </w:tcPr>
          <w:p w14:paraId="6D5FC214" w14:textId="5EF98DBF" w:rsidR="004714EE" w:rsidRPr="0052112A" w:rsidRDefault="004714EE" w:rsidP="0052112A">
            <w:pPr>
              <w:pStyle w:val="Sinespaciado"/>
              <w:spacing w:line="360" w:lineRule="auto"/>
              <w:cnfStyle w:val="001000100000" w:firstRow="0" w:lastRow="0" w:firstColumn="1" w:lastColumn="0" w:oddVBand="0" w:evenVBand="0" w:oddHBand="1" w:evenHBand="0" w:firstRowFirstColumn="0" w:firstRowLastColumn="0" w:lastRowFirstColumn="0" w:lastRowLastColumn="0"/>
              <w:rPr>
                <w:rFonts w:ascii="Arial" w:hAnsi="Arial" w:cs="Arial"/>
                <w:rPrChange w:id="443" w:author="Roger Granda" w:date="2015-03-22T11:25:00Z">
                  <w:rPr>
                    <w:rFonts w:ascii="Arial" w:hAnsi="Arial" w:cs="Arial"/>
                  </w:rPr>
                </w:rPrChange>
              </w:rPr>
              <w:pPrChange w:id="444" w:author="Roger Granda" w:date="2015-03-22T11:26:00Z">
                <w:pPr>
                  <w:pStyle w:val="Sinespaciado"/>
                  <w:spacing w:line="360" w:lineRule="auto"/>
                  <w:cnfStyle w:val="001000100000" w:firstRow="0" w:lastRow="0" w:firstColumn="1" w:lastColumn="0" w:oddVBand="0" w:evenVBand="0" w:oddHBand="1" w:evenHBand="0" w:firstRowFirstColumn="0" w:firstRowLastColumn="0" w:lastRowFirstColumn="0" w:lastRowLastColumn="0"/>
                </w:pPr>
              </w:pPrChange>
            </w:pPr>
            <w:r w:rsidRPr="0052112A">
              <w:rPr>
                <w:rFonts w:ascii="Arial" w:hAnsi="Arial" w:cs="Arial"/>
                <w:rPrChange w:id="445" w:author="Roger Granda" w:date="2015-03-22T11:25:00Z">
                  <w:rPr>
                    <w:rFonts w:ascii="Arial" w:hAnsi="Arial" w:cs="Arial"/>
                  </w:rPr>
                </w:rPrChange>
              </w:rPr>
              <w:t>Características deseables a partir de revisión de literatura</w:t>
            </w:r>
          </w:p>
        </w:tc>
        <w:tc>
          <w:tcPr>
            <w:tcW w:w="4257" w:type="dxa"/>
            <w:tcBorders>
              <w:top w:val="single" w:sz="4" w:space="0" w:color="auto"/>
              <w:left w:val="single" w:sz="4" w:space="0" w:color="auto"/>
              <w:bottom w:val="single" w:sz="4" w:space="0" w:color="auto"/>
              <w:right w:val="single" w:sz="4" w:space="0" w:color="auto"/>
            </w:tcBorders>
            <w:tcPrChange w:id="446" w:author="Roger Granda" w:date="2015-03-22T11:25:00Z">
              <w:tcPr>
                <w:tcW w:w="4257" w:type="dxa"/>
                <w:gridSpan w:val="3"/>
                <w:tcBorders>
                  <w:top w:val="nil"/>
                </w:tcBorders>
              </w:tcPr>
            </w:tcPrChange>
          </w:tcPr>
          <w:p w14:paraId="2844CDF5" w14:textId="3B11D8E1" w:rsidR="004714EE" w:rsidRPr="0052112A" w:rsidRDefault="004714EE" w:rsidP="0052112A">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Change w:id="447" w:author="Roger Granda" w:date="2015-03-22T11:25:00Z">
                  <w:rPr>
                    <w:rFonts w:ascii="Arial" w:hAnsi="Arial" w:cs="Arial"/>
                    <w:b/>
                  </w:rPr>
                </w:rPrChange>
              </w:rPr>
              <w:pPrChange w:id="448" w:author="Roger Granda" w:date="2015-03-22T11:26:00Z">
                <w:pPr>
                  <w:pStyle w:val="Sinespaciado"/>
                  <w:spacing w:line="360" w:lineRule="auto"/>
                  <w:cnfStyle w:val="000000100000" w:firstRow="0" w:lastRow="0" w:firstColumn="0" w:lastColumn="0" w:oddVBand="0" w:evenVBand="0" w:oddHBand="1" w:evenHBand="0" w:firstRowFirstColumn="0" w:firstRowLastColumn="0" w:lastRowFirstColumn="0" w:lastRowLastColumn="0"/>
                </w:pPr>
              </w:pPrChange>
            </w:pPr>
            <w:r w:rsidRPr="0052112A">
              <w:rPr>
                <w:rFonts w:ascii="Arial" w:hAnsi="Arial" w:cs="Arial"/>
                <w:b/>
                <w:rPrChange w:id="449" w:author="Roger Granda" w:date="2015-03-22T11:25:00Z">
                  <w:rPr>
                    <w:rFonts w:ascii="Arial" w:hAnsi="Arial" w:cs="Arial"/>
                  </w:rPr>
                </w:rPrChange>
              </w:rPr>
              <w:t xml:space="preserve">Características básicas que se implementarán </w:t>
            </w:r>
          </w:p>
        </w:tc>
      </w:tr>
      <w:tr w:rsidR="0052112A" w:rsidRPr="00367225" w14:paraId="0AF71134" w14:textId="77777777" w:rsidTr="0052112A">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auto"/>
            </w:tcBorders>
          </w:tcPr>
          <w:p w14:paraId="5C1D4687" w14:textId="64ECA099" w:rsidR="004714EE" w:rsidRPr="0052112A" w:rsidRDefault="004714EE" w:rsidP="004714EE">
            <w:pPr>
              <w:pStyle w:val="Sinespaciado"/>
              <w:rPr>
                <w:rFonts w:ascii="Arial" w:hAnsi="Arial" w:cs="Arial"/>
                <w:b w:val="0"/>
                <w:rPrChange w:id="450" w:author="Roger Granda" w:date="2015-03-22T11:26:00Z">
                  <w:rPr>
                    <w:rFonts w:ascii="Arial" w:hAnsi="Arial" w:cs="Arial"/>
                    <w:b w:val="0"/>
                  </w:rPr>
                </w:rPrChange>
              </w:rPr>
              <w:pPrChange w:id="451" w:author="Roger Granda" w:date="2015-03-22T11:19:00Z">
                <w:pPr>
                  <w:pStyle w:val="Sinespaciado"/>
                  <w:spacing w:line="360" w:lineRule="auto"/>
                </w:pPr>
              </w:pPrChange>
            </w:pPr>
            <w:del w:id="452" w:author="Roger Granda" w:date="2015-03-22T11:16:00Z">
              <w:r w:rsidRPr="0052112A" w:rsidDel="004714EE">
                <w:rPr>
                  <w:rFonts w:ascii="Arial" w:hAnsi="Arial" w:cs="Arial"/>
                  <w:b w:val="0"/>
                  <w:rPrChange w:id="453" w:author="Roger Granda" w:date="2015-03-22T11:26:00Z">
                    <w:rPr>
                      <w:rFonts w:ascii="Arial" w:hAnsi="Arial" w:cs="Arial"/>
                    </w:rPr>
                  </w:rPrChange>
                </w:rPr>
                <w:delText>Múltiples usuarios</w:delText>
              </w:r>
            </w:del>
            <w:ins w:id="454" w:author="Roger Granda" w:date="2015-03-22T11:15:00Z">
              <w:r w:rsidRPr="0052112A">
                <w:rPr>
                  <w:rFonts w:ascii="Arial" w:hAnsi="Arial" w:cs="Arial"/>
                  <w:b w:val="0"/>
                  <w:sz w:val="24"/>
                  <w:szCs w:val="24"/>
                  <w:rPrChange w:id="455" w:author="Roger Granda" w:date="2015-03-22T11:26:00Z">
                    <w:rPr>
                      <w:rFonts w:ascii="Arial" w:hAnsi="Arial" w:cs="Arial"/>
                      <w:b w:val="0"/>
                      <w:sz w:val="24"/>
                      <w:szCs w:val="24"/>
                    </w:rPr>
                  </w:rPrChange>
                </w:rPr>
                <w:t>Soporte Multi-Usuario</w:t>
              </w:r>
            </w:ins>
          </w:p>
        </w:tc>
        <w:tc>
          <w:tcPr>
            <w:tcW w:w="4257" w:type="dxa"/>
            <w:tcBorders>
              <w:top w:val="single" w:sz="4" w:space="0" w:color="auto"/>
            </w:tcBorders>
          </w:tcPr>
          <w:p w14:paraId="2E80139B" w14:textId="36BA0E90" w:rsidR="004714EE" w:rsidRPr="0052112A" w:rsidRDefault="004714EE" w:rsidP="004714EE">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Change w:id="456" w:author="Roger Granda" w:date="2015-03-22T11:26:00Z">
                  <w:rPr>
                    <w:rFonts w:ascii="Arial" w:hAnsi="Arial" w:cs="Arial"/>
                  </w:rPr>
                </w:rPrChange>
              </w:rPr>
              <w:pPrChange w:id="457" w:author="Roger Granda" w:date="2015-03-22T11:19:00Z">
                <w:pPr>
                  <w:pStyle w:val="Sinespaciado"/>
                  <w:spacing w:line="360" w:lineRule="auto"/>
                  <w:cnfStyle w:val="000000000000" w:firstRow="0" w:lastRow="0" w:firstColumn="0" w:lastColumn="0" w:oddVBand="0" w:evenVBand="0" w:oddHBand="0" w:evenHBand="0" w:firstRowFirstColumn="0" w:firstRowLastColumn="0" w:lastRowFirstColumn="0" w:lastRowLastColumn="0"/>
                </w:pPr>
              </w:pPrChange>
            </w:pPr>
            <w:r w:rsidRPr="0052112A">
              <w:rPr>
                <w:rFonts w:ascii="Arial" w:hAnsi="Arial" w:cs="Arial"/>
                <w:rPrChange w:id="458" w:author="Roger Granda" w:date="2015-03-22T11:26:00Z">
                  <w:rPr>
                    <w:rFonts w:ascii="Arial" w:hAnsi="Arial" w:cs="Arial"/>
                  </w:rPr>
                </w:rPrChange>
              </w:rPr>
              <w:t>La solución debe soportar múltiples estudiantes en paralelo</w:t>
            </w:r>
          </w:p>
        </w:tc>
      </w:tr>
      <w:tr w:rsidR="004714EE" w:rsidRPr="00367225" w14:paraId="33BC5A59" w14:textId="77777777" w:rsidTr="0052112A">
        <w:tblPrEx>
          <w:tblPrExChange w:id="459" w:author="Roger Granda" w:date="2015-03-22T11:25:00Z">
            <w:tblPrEx>
              <w:jc w:val="center"/>
            </w:tblPrEx>
          </w:tblPrExChange>
        </w:tblPrEx>
        <w:trPr>
          <w:cnfStyle w:val="000000100000" w:firstRow="0" w:lastRow="0" w:firstColumn="0" w:lastColumn="0" w:oddVBand="0" w:evenVBand="0" w:oddHBand="1" w:evenHBand="0" w:firstRowFirstColumn="0" w:firstRowLastColumn="0" w:lastRowFirstColumn="0" w:lastRowLastColumn="0"/>
          <w:ins w:id="460" w:author="Roger Granda" w:date="2015-03-22T11:17:00Z"/>
          <w:trPrChange w:id="461" w:author="Roger Granda" w:date="2015-03-22T11:25:00Z">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3256" w:type="dxa"/>
            <w:tcPrChange w:id="462" w:author="Roger Granda" w:date="2015-03-22T11:25:00Z">
              <w:tcPr>
                <w:tcW w:w="4552" w:type="dxa"/>
                <w:gridSpan w:val="3"/>
                <w:tcBorders>
                  <w:top w:val="single" w:sz="4" w:space="0" w:color="auto"/>
                </w:tcBorders>
              </w:tcPr>
            </w:tcPrChange>
          </w:tcPr>
          <w:p w14:paraId="5244BF0B" w14:textId="0FF21E09" w:rsidR="004714EE" w:rsidRPr="0052112A" w:rsidDel="004714EE" w:rsidRDefault="004714EE" w:rsidP="004714EE">
            <w:pPr>
              <w:pStyle w:val="Sinespaciado"/>
              <w:cnfStyle w:val="001000100000" w:firstRow="0" w:lastRow="0" w:firstColumn="1" w:lastColumn="0" w:oddVBand="0" w:evenVBand="0" w:oddHBand="1" w:evenHBand="0" w:firstRowFirstColumn="0" w:firstRowLastColumn="0" w:lastRowFirstColumn="0" w:lastRowLastColumn="0"/>
              <w:rPr>
                <w:ins w:id="463" w:author="Roger Granda" w:date="2015-03-22T11:17:00Z"/>
                <w:rFonts w:ascii="Arial" w:hAnsi="Arial" w:cs="Arial"/>
                <w:b w:val="0"/>
                <w:rPrChange w:id="464" w:author="Roger Granda" w:date="2015-03-22T11:26:00Z">
                  <w:rPr>
                    <w:ins w:id="465" w:author="Roger Granda" w:date="2015-03-22T11:17:00Z"/>
                    <w:rFonts w:ascii="Arial" w:hAnsi="Arial" w:cs="Arial"/>
                  </w:rPr>
                </w:rPrChange>
              </w:rPr>
              <w:pPrChange w:id="466" w:author="Roger Granda" w:date="2015-03-22T11:19:00Z">
                <w:pPr>
                  <w:pStyle w:val="Sinespaciado"/>
                  <w:spacing w:line="360" w:lineRule="auto"/>
                  <w:cnfStyle w:val="001000100000" w:firstRow="0" w:lastRow="0" w:firstColumn="1" w:lastColumn="0" w:oddVBand="0" w:evenVBand="0" w:oddHBand="1" w:evenHBand="0" w:firstRowFirstColumn="0" w:firstRowLastColumn="0" w:lastRowFirstColumn="0" w:lastRowLastColumn="0"/>
                </w:pPr>
              </w:pPrChange>
            </w:pPr>
            <w:ins w:id="467" w:author="Roger Granda" w:date="2015-03-22T11:17:00Z">
              <w:r w:rsidRPr="0052112A">
                <w:rPr>
                  <w:rFonts w:ascii="Arial" w:hAnsi="Arial" w:cs="Arial"/>
                  <w:b w:val="0"/>
                  <w:sz w:val="24"/>
                  <w:szCs w:val="24"/>
                  <w:rPrChange w:id="468" w:author="Roger Granda" w:date="2015-03-22T11:26:00Z">
                    <w:rPr>
                      <w:rFonts w:ascii="Arial" w:hAnsi="Arial" w:cs="Arial"/>
                      <w:b w:val="0"/>
                      <w:sz w:val="24"/>
                      <w:szCs w:val="24"/>
                    </w:rPr>
                  </w:rPrChange>
                </w:rPr>
                <w:t>Posición de usuarios</w:t>
              </w:r>
            </w:ins>
          </w:p>
        </w:tc>
        <w:tc>
          <w:tcPr>
            <w:tcW w:w="4257" w:type="dxa"/>
            <w:tcPrChange w:id="469" w:author="Roger Granda" w:date="2015-03-22T11:25:00Z">
              <w:tcPr>
                <w:tcW w:w="1708" w:type="dxa"/>
                <w:tcBorders>
                  <w:top w:val="single" w:sz="4" w:space="0" w:color="auto"/>
                </w:tcBorders>
              </w:tcPr>
            </w:tcPrChange>
          </w:tcPr>
          <w:p w14:paraId="3261FA83" w14:textId="6541FFDE" w:rsidR="004714EE" w:rsidRPr="0052112A" w:rsidRDefault="004714EE" w:rsidP="004714EE">
            <w:pPr>
              <w:pStyle w:val="Sinespaciado"/>
              <w:cnfStyle w:val="000000100000" w:firstRow="0" w:lastRow="0" w:firstColumn="0" w:lastColumn="0" w:oddVBand="0" w:evenVBand="0" w:oddHBand="1" w:evenHBand="0" w:firstRowFirstColumn="0" w:firstRowLastColumn="0" w:lastRowFirstColumn="0" w:lastRowLastColumn="0"/>
              <w:rPr>
                <w:ins w:id="470" w:author="Roger Granda" w:date="2015-03-22T11:17:00Z"/>
                <w:rFonts w:ascii="Arial" w:hAnsi="Arial" w:cs="Arial"/>
                <w:rPrChange w:id="471" w:author="Roger Granda" w:date="2015-03-22T11:26:00Z">
                  <w:rPr>
                    <w:ins w:id="472" w:author="Roger Granda" w:date="2015-03-22T11:17:00Z"/>
                    <w:rFonts w:ascii="Arial" w:hAnsi="Arial" w:cs="Arial"/>
                  </w:rPr>
                </w:rPrChange>
              </w:rPr>
              <w:pPrChange w:id="473" w:author="Roger Granda" w:date="2015-03-22T11:19:00Z">
                <w:pPr>
                  <w:pStyle w:val="Sinespaciado"/>
                  <w:spacing w:line="360" w:lineRule="auto"/>
                  <w:cnfStyle w:val="000000100000" w:firstRow="0" w:lastRow="0" w:firstColumn="0" w:lastColumn="0" w:oddVBand="0" w:evenVBand="0" w:oddHBand="1" w:evenHBand="0" w:firstRowFirstColumn="0" w:firstRowLastColumn="0" w:lastRowFirstColumn="0" w:lastRowLastColumn="0"/>
                </w:pPr>
              </w:pPrChange>
            </w:pPr>
            <w:ins w:id="474" w:author="Roger Granda" w:date="2015-03-22T11:18:00Z">
              <w:r w:rsidRPr="0052112A">
                <w:rPr>
                  <w:rFonts w:ascii="Arial" w:hAnsi="Arial" w:cs="Arial"/>
                  <w:rPrChange w:id="475" w:author="Roger Granda" w:date="2015-03-22T11:26:00Z">
                    <w:rPr>
                      <w:rFonts w:ascii="Arial" w:hAnsi="Arial" w:cs="Arial"/>
                    </w:rPr>
                  </w:rPrChange>
                </w:rPr>
                <w:t>La solución reconocerá la aportación del estudiante sin importar el espacio que escoja interactuar con la mesa interactiva.</w:t>
              </w:r>
            </w:ins>
          </w:p>
        </w:tc>
      </w:tr>
      <w:tr w:rsidR="004714EE" w:rsidRPr="00367225" w:rsidDel="004714EE" w14:paraId="18DEEF51" w14:textId="2D8A1F41" w:rsidTr="0052112A">
        <w:tblPrEx>
          <w:tblPrExChange w:id="476" w:author="Roger Granda" w:date="2015-03-22T11:25:00Z">
            <w:tblPrEx>
              <w:jc w:val="center"/>
            </w:tblPrEx>
          </w:tblPrExChange>
        </w:tblPrEx>
        <w:trPr>
          <w:del w:id="477" w:author="Roger Granda" w:date="2015-03-22T11:17:00Z"/>
          <w:trPrChange w:id="478" w:author="Roger Granda" w:date="2015-03-22T11:25:00Z">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3256" w:type="dxa"/>
            <w:tcPrChange w:id="479" w:author="Roger Granda" w:date="2015-03-22T11:25:00Z">
              <w:tcPr>
                <w:tcW w:w="4552" w:type="dxa"/>
                <w:gridSpan w:val="3"/>
              </w:tcPr>
            </w:tcPrChange>
          </w:tcPr>
          <w:p w14:paraId="435BC18C" w14:textId="2AB32D6D" w:rsidR="004714EE" w:rsidRPr="0052112A" w:rsidDel="004714EE" w:rsidRDefault="004714EE" w:rsidP="004714EE">
            <w:pPr>
              <w:pStyle w:val="Sinespaciado"/>
              <w:rPr>
                <w:del w:id="480" w:author="Roger Granda" w:date="2015-03-22T11:17:00Z"/>
                <w:rFonts w:ascii="Arial" w:hAnsi="Arial" w:cs="Arial"/>
                <w:b w:val="0"/>
                <w:rPrChange w:id="481" w:author="Roger Granda" w:date="2015-03-22T11:26:00Z">
                  <w:rPr>
                    <w:del w:id="482" w:author="Roger Granda" w:date="2015-03-22T11:17:00Z"/>
                    <w:rFonts w:ascii="Arial" w:hAnsi="Arial" w:cs="Arial"/>
                    <w:b w:val="0"/>
                  </w:rPr>
                </w:rPrChange>
              </w:rPr>
              <w:pPrChange w:id="483" w:author="Roger Granda" w:date="2015-03-22T11:19:00Z">
                <w:pPr>
                  <w:pStyle w:val="Sinespaciado"/>
                  <w:spacing w:line="360" w:lineRule="auto"/>
                </w:pPr>
              </w:pPrChange>
            </w:pPr>
            <w:del w:id="484" w:author="Roger Granda" w:date="2015-03-22T11:17:00Z">
              <w:r w:rsidRPr="0052112A" w:rsidDel="004714EE">
                <w:rPr>
                  <w:rFonts w:ascii="Arial" w:hAnsi="Arial" w:cs="Arial"/>
                  <w:b w:val="0"/>
                  <w:rPrChange w:id="485" w:author="Roger Granda" w:date="2015-03-22T11:26:00Z">
                    <w:rPr>
                      <w:rFonts w:ascii="Arial" w:hAnsi="Arial" w:cs="Arial"/>
                    </w:rPr>
                  </w:rPrChange>
                </w:rPr>
                <w:delText>Identificación de usuarios</w:delText>
              </w:r>
            </w:del>
          </w:p>
        </w:tc>
        <w:tc>
          <w:tcPr>
            <w:tcW w:w="4257" w:type="dxa"/>
            <w:tcPrChange w:id="486" w:author="Roger Granda" w:date="2015-03-22T11:25:00Z">
              <w:tcPr>
                <w:tcW w:w="1708" w:type="dxa"/>
              </w:tcPr>
            </w:tcPrChange>
          </w:tcPr>
          <w:p w14:paraId="0F03BAC2" w14:textId="4E6456F7" w:rsidR="004714EE" w:rsidRPr="0052112A" w:rsidDel="004714EE" w:rsidRDefault="004714EE" w:rsidP="004714EE">
            <w:pPr>
              <w:pStyle w:val="Sinespaciado"/>
              <w:cnfStyle w:val="000000000000" w:firstRow="0" w:lastRow="0" w:firstColumn="0" w:lastColumn="0" w:oddVBand="0" w:evenVBand="0" w:oddHBand="0" w:evenHBand="0" w:firstRowFirstColumn="0" w:firstRowLastColumn="0" w:lastRowFirstColumn="0" w:lastRowLastColumn="0"/>
              <w:rPr>
                <w:del w:id="487" w:author="Roger Granda" w:date="2015-03-22T11:17:00Z"/>
                <w:rFonts w:ascii="Arial" w:hAnsi="Arial" w:cs="Arial"/>
                <w:rPrChange w:id="488" w:author="Roger Granda" w:date="2015-03-22T11:26:00Z">
                  <w:rPr>
                    <w:del w:id="489" w:author="Roger Granda" w:date="2015-03-22T11:17:00Z"/>
                    <w:rFonts w:ascii="Arial" w:hAnsi="Arial" w:cs="Arial"/>
                  </w:rPr>
                </w:rPrChange>
              </w:rPr>
              <w:pPrChange w:id="490" w:author="Roger Granda" w:date="2015-03-22T11:19:00Z">
                <w:pPr>
                  <w:pStyle w:val="Sinespaciado"/>
                  <w:spacing w:line="360" w:lineRule="auto"/>
                  <w:cnfStyle w:val="000000000000" w:firstRow="0" w:lastRow="0" w:firstColumn="0" w:lastColumn="0" w:oddVBand="0" w:evenVBand="0" w:oddHBand="0" w:evenHBand="0" w:firstRowFirstColumn="0" w:firstRowLastColumn="0" w:lastRowFirstColumn="0" w:lastRowLastColumn="0"/>
                </w:pPr>
              </w:pPrChange>
            </w:pPr>
            <w:del w:id="491" w:author="Roger Granda" w:date="2015-03-22T11:17:00Z">
              <w:r w:rsidRPr="0052112A" w:rsidDel="004714EE">
                <w:rPr>
                  <w:rFonts w:ascii="Arial" w:hAnsi="Arial" w:cs="Arial"/>
                  <w:rPrChange w:id="492" w:author="Roger Granda" w:date="2015-03-22T11:26:00Z">
                    <w:rPr>
                      <w:rFonts w:ascii="Arial" w:hAnsi="Arial" w:cs="Arial"/>
                    </w:rPr>
                  </w:rPrChange>
                </w:rPr>
                <w:delText xml:space="preserve">La solución debe autenticar a cada estudiante que lo utilice </w:delText>
              </w:r>
            </w:del>
          </w:p>
        </w:tc>
      </w:tr>
      <w:tr w:rsidR="004714EE" w:rsidRPr="00367225" w14:paraId="1933FF56" w14:textId="77777777" w:rsidTr="0052112A">
        <w:tblPrEx>
          <w:tblPrExChange w:id="493" w:author="Roger Granda" w:date="2015-03-22T11:25:00Z">
            <w:tblPrEx>
              <w:jc w:val="center"/>
            </w:tblPrEx>
          </w:tblPrExChange>
        </w:tblPrEx>
        <w:trPr>
          <w:cnfStyle w:val="000000100000" w:firstRow="0" w:lastRow="0" w:firstColumn="0" w:lastColumn="0" w:oddVBand="0" w:evenVBand="0" w:oddHBand="1" w:evenHBand="0" w:firstRowFirstColumn="0" w:firstRowLastColumn="0" w:lastRowFirstColumn="0" w:lastRowLastColumn="0"/>
          <w:trPrChange w:id="494" w:author="Roger Granda" w:date="2015-03-22T11:25:00Z">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3256" w:type="dxa"/>
            <w:tcPrChange w:id="495" w:author="Roger Granda" w:date="2015-03-22T11:25:00Z">
              <w:tcPr>
                <w:tcW w:w="4552" w:type="dxa"/>
                <w:gridSpan w:val="3"/>
              </w:tcPr>
            </w:tcPrChange>
          </w:tcPr>
          <w:p w14:paraId="3B8FC075" w14:textId="5F32E49A" w:rsidR="004714EE" w:rsidRPr="0052112A" w:rsidRDefault="004714EE" w:rsidP="004714EE">
            <w:pPr>
              <w:pStyle w:val="Sinespaciado"/>
              <w:cnfStyle w:val="001000100000" w:firstRow="0" w:lastRow="0" w:firstColumn="1" w:lastColumn="0" w:oddVBand="0" w:evenVBand="0" w:oddHBand="1" w:evenHBand="0" w:firstRowFirstColumn="0" w:firstRowLastColumn="0" w:lastRowFirstColumn="0" w:lastRowLastColumn="0"/>
              <w:rPr>
                <w:rFonts w:ascii="Arial" w:hAnsi="Arial" w:cs="Arial"/>
                <w:b w:val="0"/>
                <w:rPrChange w:id="496" w:author="Roger Granda" w:date="2015-03-22T11:26:00Z">
                  <w:rPr>
                    <w:rFonts w:ascii="Arial" w:hAnsi="Arial" w:cs="Arial"/>
                    <w:b w:val="0"/>
                  </w:rPr>
                </w:rPrChange>
              </w:rPr>
              <w:pPrChange w:id="497" w:author="Roger Granda" w:date="2015-03-22T11:19:00Z">
                <w:pPr>
                  <w:pStyle w:val="Sinespaciado"/>
                  <w:spacing w:line="360" w:lineRule="auto"/>
                  <w:cnfStyle w:val="001000100000" w:firstRow="0" w:lastRow="0" w:firstColumn="1" w:lastColumn="0" w:oddVBand="0" w:evenVBand="0" w:oddHBand="1" w:evenHBand="0" w:firstRowFirstColumn="0" w:firstRowLastColumn="0" w:lastRowFirstColumn="0" w:lastRowLastColumn="0"/>
                </w:pPr>
              </w:pPrChange>
            </w:pPr>
            <w:r w:rsidRPr="0052112A">
              <w:rPr>
                <w:rFonts w:ascii="Arial" w:hAnsi="Arial" w:cs="Arial"/>
                <w:b w:val="0"/>
                <w:rPrChange w:id="498" w:author="Roger Granda" w:date="2015-03-22T11:26:00Z">
                  <w:rPr>
                    <w:rFonts w:ascii="Arial" w:hAnsi="Arial" w:cs="Arial"/>
                  </w:rPr>
                </w:rPrChange>
              </w:rPr>
              <w:t>Tipo de interacción</w:t>
            </w:r>
          </w:p>
        </w:tc>
        <w:tc>
          <w:tcPr>
            <w:tcW w:w="4257" w:type="dxa"/>
            <w:tcPrChange w:id="499" w:author="Roger Granda" w:date="2015-03-22T11:25:00Z">
              <w:tcPr>
                <w:tcW w:w="1708" w:type="dxa"/>
              </w:tcPr>
            </w:tcPrChange>
          </w:tcPr>
          <w:p w14:paraId="7C11DD5D" w14:textId="55AD67DF" w:rsidR="004714EE" w:rsidRPr="0052112A" w:rsidRDefault="004714EE" w:rsidP="004714EE">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rPrChange w:id="500" w:author="Roger Granda" w:date="2015-03-22T11:26:00Z">
                  <w:rPr>
                    <w:rFonts w:ascii="Arial" w:hAnsi="Arial" w:cs="Arial"/>
                  </w:rPr>
                </w:rPrChange>
              </w:rPr>
              <w:pPrChange w:id="501" w:author="Roger Granda" w:date="2015-03-22T11:19:00Z">
                <w:pPr>
                  <w:pStyle w:val="Sinespaciado"/>
                  <w:spacing w:line="360" w:lineRule="auto"/>
                  <w:cnfStyle w:val="000000100000" w:firstRow="0" w:lastRow="0" w:firstColumn="0" w:lastColumn="0" w:oddVBand="0" w:evenVBand="0" w:oddHBand="1" w:evenHBand="0" w:firstRowFirstColumn="0" w:firstRowLastColumn="0" w:lastRowFirstColumn="0" w:lastRowLastColumn="0"/>
                </w:pPr>
              </w:pPrChange>
            </w:pPr>
            <w:r w:rsidRPr="0052112A">
              <w:rPr>
                <w:rFonts w:ascii="Arial" w:hAnsi="Arial" w:cs="Arial"/>
                <w:rPrChange w:id="502" w:author="Roger Granda" w:date="2015-03-22T11:26:00Z">
                  <w:rPr>
                    <w:rFonts w:ascii="Arial" w:hAnsi="Arial" w:cs="Arial"/>
                  </w:rPr>
                </w:rPrChange>
              </w:rPr>
              <w:t>La solución deberá permitir usar una pluma al estudiante para interactuar con la mesa interactiva. El estudiante podrá dibujar trazos  para el reconocimiento de entidades y relaciones de un modelo lógico de base de datos.</w:t>
            </w:r>
          </w:p>
        </w:tc>
      </w:tr>
      <w:tr w:rsidR="004714EE" w:rsidRPr="00367225" w14:paraId="44608EB3" w14:textId="77777777" w:rsidTr="0052112A">
        <w:tblPrEx>
          <w:tblPrExChange w:id="503" w:author="Roger Granda" w:date="2015-03-22T11:25:00Z">
            <w:tblPrEx>
              <w:jc w:val="center"/>
            </w:tblPrEx>
          </w:tblPrExChange>
        </w:tblPrEx>
        <w:trPr>
          <w:trPrChange w:id="504" w:author="Roger Granda" w:date="2015-03-22T11:25:00Z">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3256" w:type="dxa"/>
            <w:tcPrChange w:id="505" w:author="Roger Granda" w:date="2015-03-22T11:25:00Z">
              <w:tcPr>
                <w:tcW w:w="4552" w:type="dxa"/>
                <w:gridSpan w:val="3"/>
              </w:tcPr>
            </w:tcPrChange>
          </w:tcPr>
          <w:p w14:paraId="7AD75224" w14:textId="59A196D4" w:rsidR="004714EE" w:rsidRPr="0052112A" w:rsidRDefault="004714EE" w:rsidP="004714EE">
            <w:pPr>
              <w:pStyle w:val="Sinespaciado"/>
              <w:rPr>
                <w:rFonts w:ascii="Arial" w:hAnsi="Arial" w:cs="Arial"/>
                <w:b w:val="0"/>
                <w:rPrChange w:id="506" w:author="Roger Granda" w:date="2015-03-22T11:26:00Z">
                  <w:rPr>
                    <w:rFonts w:ascii="Arial" w:hAnsi="Arial" w:cs="Arial"/>
                    <w:b w:val="0"/>
                  </w:rPr>
                </w:rPrChange>
              </w:rPr>
              <w:pPrChange w:id="507" w:author="Roger Granda" w:date="2015-03-22T11:19:00Z">
                <w:pPr>
                  <w:pStyle w:val="Sinespaciado"/>
                  <w:spacing w:line="360" w:lineRule="auto"/>
                </w:pPr>
              </w:pPrChange>
            </w:pPr>
            <w:ins w:id="508" w:author="Roger Granda" w:date="2015-03-22T11:17:00Z">
              <w:r w:rsidRPr="0052112A">
                <w:rPr>
                  <w:rFonts w:ascii="Arial" w:hAnsi="Arial" w:cs="Arial"/>
                  <w:b w:val="0"/>
                  <w:sz w:val="24"/>
                  <w:szCs w:val="24"/>
                  <w:rPrChange w:id="509" w:author="Roger Granda" w:date="2015-03-22T11:26:00Z">
                    <w:rPr>
                      <w:rFonts w:ascii="Arial" w:hAnsi="Arial" w:cs="Arial"/>
                      <w:b w:val="0"/>
                      <w:sz w:val="24"/>
                      <w:szCs w:val="24"/>
                    </w:rPr>
                  </w:rPrChange>
                </w:rPr>
                <w:t>Distinción de aportación individual</w:t>
              </w:r>
            </w:ins>
            <w:del w:id="510" w:author="Roger Granda" w:date="2015-03-22T11:17:00Z">
              <w:r w:rsidRPr="0052112A" w:rsidDel="004714EE">
                <w:rPr>
                  <w:rFonts w:ascii="Arial" w:hAnsi="Arial" w:cs="Arial"/>
                  <w:b w:val="0"/>
                  <w:rPrChange w:id="511" w:author="Roger Granda" w:date="2015-03-22T11:26:00Z">
                    <w:rPr>
                      <w:rFonts w:ascii="Arial" w:hAnsi="Arial" w:cs="Arial"/>
                    </w:rPr>
                  </w:rPrChange>
                </w:rPr>
                <w:delText>Posición de usuarios. Distinción individual.</w:delText>
              </w:r>
            </w:del>
          </w:p>
        </w:tc>
        <w:tc>
          <w:tcPr>
            <w:tcW w:w="4257" w:type="dxa"/>
            <w:tcPrChange w:id="512" w:author="Roger Granda" w:date="2015-03-22T11:25:00Z">
              <w:tcPr>
                <w:tcW w:w="1708" w:type="dxa"/>
              </w:tcPr>
            </w:tcPrChange>
          </w:tcPr>
          <w:p w14:paraId="7234A1C1" w14:textId="240BB564" w:rsidR="004714EE" w:rsidRPr="0052112A" w:rsidRDefault="004714EE" w:rsidP="004714EE">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Change w:id="513" w:author="Roger Granda" w:date="2015-03-22T11:26:00Z">
                  <w:rPr>
                    <w:rFonts w:ascii="Arial" w:hAnsi="Arial" w:cs="Arial"/>
                  </w:rPr>
                </w:rPrChange>
              </w:rPr>
              <w:pPrChange w:id="514" w:author="Roger Granda" w:date="2015-03-22T11:19:00Z">
                <w:pPr>
                  <w:pStyle w:val="Sinespaciado"/>
                  <w:spacing w:line="360" w:lineRule="auto"/>
                  <w:cnfStyle w:val="000000000000" w:firstRow="0" w:lastRow="0" w:firstColumn="0" w:lastColumn="0" w:oddVBand="0" w:evenVBand="0" w:oddHBand="0" w:evenHBand="0" w:firstRowFirstColumn="0" w:firstRowLastColumn="0" w:lastRowFirstColumn="0" w:lastRowLastColumn="0"/>
                </w:pPr>
              </w:pPrChange>
            </w:pPr>
            <w:ins w:id="515" w:author="Roger Granda" w:date="2015-03-22T11:18:00Z">
              <w:r w:rsidRPr="0052112A">
                <w:rPr>
                  <w:rFonts w:ascii="Arial" w:hAnsi="Arial" w:cs="Arial"/>
                  <w:rPrChange w:id="516" w:author="Roger Granda" w:date="2015-03-22T11:26:00Z">
                    <w:rPr>
                      <w:rFonts w:ascii="Arial" w:hAnsi="Arial" w:cs="Arial"/>
                    </w:rPr>
                  </w:rPrChange>
                </w:rPr>
                <w:t>El estudiante podrá diferenciar su aportación basado en un color que escoja previamente</w:t>
              </w:r>
              <w:r w:rsidRPr="0052112A" w:rsidDel="004714EE">
                <w:rPr>
                  <w:rFonts w:ascii="Arial" w:hAnsi="Arial" w:cs="Arial"/>
                  <w:rPrChange w:id="517" w:author="Roger Granda" w:date="2015-03-22T11:26:00Z">
                    <w:rPr>
                      <w:rFonts w:ascii="Arial" w:hAnsi="Arial" w:cs="Arial"/>
                    </w:rPr>
                  </w:rPrChange>
                </w:rPr>
                <w:t xml:space="preserve"> </w:t>
              </w:r>
            </w:ins>
            <w:del w:id="518" w:author="Roger Granda" w:date="2015-03-22T11:18:00Z">
              <w:r w:rsidRPr="0052112A" w:rsidDel="004714EE">
                <w:rPr>
                  <w:rFonts w:ascii="Arial" w:hAnsi="Arial" w:cs="Arial"/>
                  <w:rPrChange w:id="519" w:author="Roger Granda" w:date="2015-03-22T11:26:00Z">
                    <w:rPr>
                      <w:rFonts w:ascii="Arial" w:hAnsi="Arial" w:cs="Arial"/>
                    </w:rPr>
                  </w:rPrChange>
                </w:rPr>
                <w:delText>La solución reconocerá la aportación del estudiante sin importar el espacio que escoja interactuar con la mesa interactiva.</w:delText>
              </w:r>
            </w:del>
          </w:p>
        </w:tc>
      </w:tr>
      <w:tr w:rsidR="004714EE" w:rsidRPr="00367225" w:rsidDel="004714EE" w14:paraId="47042035" w14:textId="5B3626E5" w:rsidTr="0052112A">
        <w:tblPrEx>
          <w:tblPrExChange w:id="520" w:author="Roger Granda" w:date="2015-03-22T11:25:00Z">
            <w:tblPrEx>
              <w:jc w:val="center"/>
            </w:tblPrEx>
          </w:tblPrExChange>
        </w:tblPrEx>
        <w:trPr>
          <w:cnfStyle w:val="000000100000" w:firstRow="0" w:lastRow="0" w:firstColumn="0" w:lastColumn="0" w:oddVBand="0" w:evenVBand="0" w:oddHBand="1" w:evenHBand="0" w:firstRowFirstColumn="0" w:firstRowLastColumn="0" w:lastRowFirstColumn="0" w:lastRowLastColumn="0"/>
          <w:del w:id="521" w:author="Roger Granda" w:date="2015-03-22T11:23:00Z"/>
          <w:trPrChange w:id="522" w:author="Roger Granda" w:date="2015-03-22T11:25:00Z">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3256" w:type="dxa"/>
            <w:tcPrChange w:id="523" w:author="Roger Granda" w:date="2015-03-22T11:25:00Z">
              <w:tcPr>
                <w:tcW w:w="4552" w:type="dxa"/>
                <w:gridSpan w:val="3"/>
              </w:tcPr>
            </w:tcPrChange>
          </w:tcPr>
          <w:p w14:paraId="427038B9" w14:textId="1E5565C0" w:rsidR="004714EE" w:rsidRPr="0052112A" w:rsidDel="004714EE" w:rsidRDefault="004714EE" w:rsidP="004714EE">
            <w:pPr>
              <w:pStyle w:val="Sinespaciado"/>
              <w:cnfStyle w:val="001000100000" w:firstRow="0" w:lastRow="0" w:firstColumn="1" w:lastColumn="0" w:oddVBand="0" w:evenVBand="0" w:oddHBand="1" w:evenHBand="0" w:firstRowFirstColumn="0" w:firstRowLastColumn="0" w:lastRowFirstColumn="0" w:lastRowLastColumn="0"/>
              <w:rPr>
                <w:del w:id="524" w:author="Roger Granda" w:date="2015-03-22T11:23:00Z"/>
                <w:rFonts w:ascii="Arial" w:hAnsi="Arial" w:cs="Arial"/>
                <w:b w:val="0"/>
                <w:rPrChange w:id="525" w:author="Roger Granda" w:date="2015-03-22T11:26:00Z">
                  <w:rPr>
                    <w:del w:id="526" w:author="Roger Granda" w:date="2015-03-22T11:23:00Z"/>
                    <w:rFonts w:ascii="Arial" w:hAnsi="Arial" w:cs="Arial"/>
                    <w:b w:val="0"/>
                  </w:rPr>
                </w:rPrChange>
              </w:rPr>
              <w:pPrChange w:id="527" w:author="Roger Granda" w:date="2015-03-22T11:19:00Z">
                <w:pPr>
                  <w:pStyle w:val="Sinespaciado"/>
                  <w:spacing w:line="360" w:lineRule="auto"/>
                  <w:cnfStyle w:val="001000100000" w:firstRow="0" w:lastRow="0" w:firstColumn="1" w:lastColumn="0" w:oddVBand="0" w:evenVBand="0" w:oddHBand="1" w:evenHBand="0" w:firstRowFirstColumn="0" w:firstRowLastColumn="0" w:lastRowFirstColumn="0" w:lastRowLastColumn="0"/>
                </w:pPr>
              </w:pPrChange>
            </w:pPr>
            <w:del w:id="528" w:author="Roger Granda" w:date="2015-03-22T11:23:00Z">
              <w:r w:rsidRPr="0052112A" w:rsidDel="004714EE">
                <w:rPr>
                  <w:rFonts w:ascii="Arial" w:hAnsi="Arial" w:cs="Arial"/>
                  <w:b w:val="0"/>
                  <w:rPrChange w:id="529" w:author="Roger Granda" w:date="2015-03-22T11:26:00Z">
                    <w:rPr>
                      <w:rFonts w:ascii="Arial" w:hAnsi="Arial" w:cs="Arial"/>
                    </w:rPr>
                  </w:rPrChange>
                </w:rPr>
                <w:delText>Distinción individual.</w:delText>
              </w:r>
            </w:del>
          </w:p>
        </w:tc>
        <w:tc>
          <w:tcPr>
            <w:tcW w:w="4257" w:type="dxa"/>
            <w:tcPrChange w:id="530" w:author="Roger Granda" w:date="2015-03-22T11:25:00Z">
              <w:tcPr>
                <w:tcW w:w="1708" w:type="dxa"/>
              </w:tcPr>
            </w:tcPrChange>
          </w:tcPr>
          <w:p w14:paraId="543560A8" w14:textId="5D31D145" w:rsidR="004714EE" w:rsidRPr="0052112A" w:rsidDel="004714EE" w:rsidRDefault="004714EE" w:rsidP="004714EE">
            <w:pPr>
              <w:pStyle w:val="Sinespaciado"/>
              <w:cnfStyle w:val="000000100000" w:firstRow="0" w:lastRow="0" w:firstColumn="0" w:lastColumn="0" w:oddVBand="0" w:evenVBand="0" w:oddHBand="1" w:evenHBand="0" w:firstRowFirstColumn="0" w:firstRowLastColumn="0" w:lastRowFirstColumn="0" w:lastRowLastColumn="0"/>
              <w:rPr>
                <w:del w:id="531" w:author="Roger Granda" w:date="2015-03-22T11:23:00Z"/>
                <w:rFonts w:ascii="Arial" w:hAnsi="Arial" w:cs="Arial"/>
                <w:rPrChange w:id="532" w:author="Roger Granda" w:date="2015-03-22T11:26:00Z">
                  <w:rPr>
                    <w:del w:id="533" w:author="Roger Granda" w:date="2015-03-22T11:23:00Z"/>
                    <w:rFonts w:ascii="Arial" w:hAnsi="Arial" w:cs="Arial"/>
                  </w:rPr>
                </w:rPrChange>
              </w:rPr>
              <w:pPrChange w:id="534" w:author="Roger Granda" w:date="2015-03-22T11:19:00Z">
                <w:pPr>
                  <w:pStyle w:val="Sinespaciado"/>
                  <w:spacing w:line="360" w:lineRule="auto"/>
                  <w:cnfStyle w:val="000000100000" w:firstRow="0" w:lastRow="0" w:firstColumn="0" w:lastColumn="0" w:oddVBand="0" w:evenVBand="0" w:oddHBand="1" w:evenHBand="0" w:firstRowFirstColumn="0" w:firstRowLastColumn="0" w:lastRowFirstColumn="0" w:lastRowLastColumn="0"/>
                </w:pPr>
              </w:pPrChange>
            </w:pPr>
            <w:del w:id="535" w:author="Roger Granda" w:date="2015-03-22T11:18:00Z">
              <w:r w:rsidRPr="0052112A" w:rsidDel="004714EE">
                <w:rPr>
                  <w:rFonts w:ascii="Arial" w:hAnsi="Arial" w:cs="Arial"/>
                  <w:rPrChange w:id="536" w:author="Roger Granda" w:date="2015-03-22T11:26:00Z">
                    <w:rPr>
                      <w:rFonts w:ascii="Arial" w:hAnsi="Arial" w:cs="Arial"/>
                    </w:rPr>
                  </w:rPrChange>
                </w:rPr>
                <w:delText>El estudiante podrá diferenciar su aportación basado en un color que escoja previamente</w:delText>
              </w:r>
            </w:del>
            <w:del w:id="537" w:author="Roger Granda" w:date="2015-03-22T11:23:00Z">
              <w:r w:rsidRPr="0052112A" w:rsidDel="004714EE">
                <w:rPr>
                  <w:rFonts w:ascii="Arial" w:hAnsi="Arial" w:cs="Arial"/>
                  <w:rPrChange w:id="538" w:author="Roger Granda" w:date="2015-03-22T11:26:00Z">
                    <w:rPr>
                      <w:rFonts w:ascii="Arial" w:hAnsi="Arial" w:cs="Arial"/>
                    </w:rPr>
                  </w:rPrChange>
                </w:rPr>
                <w:delText>.</w:delText>
              </w:r>
            </w:del>
          </w:p>
        </w:tc>
      </w:tr>
      <w:tr w:rsidR="004714EE" w:rsidRPr="00367225" w14:paraId="07F789CB" w14:textId="77777777" w:rsidTr="0052112A">
        <w:tblPrEx>
          <w:tblPrExChange w:id="539" w:author="Roger Granda" w:date="2015-03-22T11:25:00Z">
            <w:tblPrEx>
              <w:jc w:val="center"/>
            </w:tblPrEx>
          </w:tblPrExChange>
        </w:tblPrEx>
        <w:trPr>
          <w:trPrChange w:id="540" w:author="Roger Granda" w:date="2015-03-22T11:25:00Z">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3256" w:type="dxa"/>
            <w:tcPrChange w:id="541" w:author="Roger Granda" w:date="2015-03-22T11:25:00Z">
              <w:tcPr>
                <w:tcW w:w="4552" w:type="dxa"/>
                <w:gridSpan w:val="3"/>
              </w:tcPr>
            </w:tcPrChange>
          </w:tcPr>
          <w:p w14:paraId="3A66F839" w14:textId="46C4E02C" w:rsidR="004714EE" w:rsidRPr="0052112A" w:rsidRDefault="004714EE" w:rsidP="004714EE">
            <w:pPr>
              <w:pStyle w:val="Sinespaciado"/>
              <w:rPr>
                <w:rFonts w:ascii="Arial" w:hAnsi="Arial" w:cs="Arial"/>
                <w:b w:val="0"/>
                <w:rPrChange w:id="542" w:author="Roger Granda" w:date="2015-03-22T11:26:00Z">
                  <w:rPr>
                    <w:rFonts w:ascii="Arial" w:hAnsi="Arial" w:cs="Arial"/>
                    <w:b w:val="0"/>
                  </w:rPr>
                </w:rPrChange>
              </w:rPr>
              <w:pPrChange w:id="543" w:author="Roger Granda" w:date="2015-03-22T11:19:00Z">
                <w:pPr>
                  <w:pStyle w:val="Sinespaciado"/>
                  <w:spacing w:line="360" w:lineRule="auto"/>
                </w:pPr>
              </w:pPrChange>
            </w:pPr>
            <w:ins w:id="544" w:author="Roger Granda" w:date="2015-03-22T11:18:00Z">
              <w:r w:rsidRPr="0052112A">
                <w:rPr>
                  <w:rFonts w:ascii="Arial" w:hAnsi="Arial" w:cs="Arial"/>
                  <w:b w:val="0"/>
                  <w:sz w:val="24"/>
                  <w:szCs w:val="24"/>
                  <w:rPrChange w:id="545" w:author="Roger Granda" w:date="2015-03-22T11:26:00Z">
                    <w:rPr>
                      <w:rFonts w:ascii="Arial" w:hAnsi="Arial" w:cs="Arial"/>
                      <w:b w:val="0"/>
                      <w:sz w:val="24"/>
                      <w:szCs w:val="24"/>
                    </w:rPr>
                  </w:rPrChange>
                </w:rPr>
                <w:t>Ingreso de información</w:t>
              </w:r>
            </w:ins>
            <w:del w:id="546" w:author="Roger Granda" w:date="2015-03-22T11:18:00Z">
              <w:r w:rsidRPr="0052112A" w:rsidDel="004714EE">
                <w:rPr>
                  <w:rFonts w:ascii="Arial" w:hAnsi="Arial" w:cs="Arial"/>
                  <w:b w:val="0"/>
                  <w:rPrChange w:id="547" w:author="Roger Granda" w:date="2015-03-22T11:26:00Z">
                    <w:rPr>
                      <w:rFonts w:ascii="Arial" w:hAnsi="Arial" w:cs="Arial"/>
                    </w:rPr>
                  </w:rPrChange>
                </w:rPr>
                <w:delText>Alimentación de información</w:delText>
              </w:r>
            </w:del>
          </w:p>
        </w:tc>
        <w:tc>
          <w:tcPr>
            <w:tcW w:w="4257" w:type="dxa"/>
            <w:tcPrChange w:id="548" w:author="Roger Granda" w:date="2015-03-22T11:25:00Z">
              <w:tcPr>
                <w:tcW w:w="1708" w:type="dxa"/>
              </w:tcPr>
            </w:tcPrChange>
          </w:tcPr>
          <w:p w14:paraId="442359BE" w14:textId="087778B1" w:rsidR="004714EE" w:rsidRPr="0052112A" w:rsidRDefault="004714EE" w:rsidP="004714EE">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Change w:id="549" w:author="Roger Granda" w:date="2015-03-22T11:26:00Z">
                  <w:rPr>
                    <w:rFonts w:ascii="Arial" w:hAnsi="Arial" w:cs="Arial"/>
                  </w:rPr>
                </w:rPrChange>
              </w:rPr>
              <w:pPrChange w:id="550" w:author="Roger Granda" w:date="2015-03-22T11:19:00Z">
                <w:pPr>
                  <w:pStyle w:val="Sinespaciado"/>
                  <w:spacing w:line="360" w:lineRule="auto"/>
                  <w:cnfStyle w:val="000000000000" w:firstRow="0" w:lastRow="0" w:firstColumn="0" w:lastColumn="0" w:oddVBand="0" w:evenVBand="0" w:oddHBand="0" w:evenHBand="0" w:firstRowFirstColumn="0" w:firstRowLastColumn="0" w:lastRowFirstColumn="0" w:lastRowLastColumn="0"/>
                </w:pPr>
              </w:pPrChange>
            </w:pPr>
            <w:r w:rsidRPr="0052112A">
              <w:rPr>
                <w:rFonts w:ascii="Arial" w:hAnsi="Arial" w:cs="Arial"/>
                <w:rPrChange w:id="551" w:author="Roger Granda" w:date="2015-03-22T11:26:00Z">
                  <w:rPr>
                    <w:rFonts w:ascii="Arial" w:hAnsi="Arial" w:cs="Arial"/>
                  </w:rPr>
                </w:rPrChange>
              </w:rPr>
              <w:t>El estudiante podrá ingresar información a su modelo de base de datos a través de una tablet.</w:t>
            </w:r>
          </w:p>
        </w:tc>
      </w:tr>
      <w:tr w:rsidR="004714EE" w:rsidRPr="00367225" w:rsidDel="0052112A" w14:paraId="0DEF9269" w14:textId="4B9ED3D3" w:rsidTr="0052112A">
        <w:tblPrEx>
          <w:tblPrExChange w:id="552" w:author="Roger Granda" w:date="2015-03-22T11:25:00Z">
            <w:tblPrEx>
              <w:jc w:val="center"/>
            </w:tblPrEx>
          </w:tblPrExChange>
        </w:tblPrEx>
        <w:trPr>
          <w:cnfStyle w:val="000000100000" w:firstRow="0" w:lastRow="0" w:firstColumn="0" w:lastColumn="0" w:oddVBand="0" w:evenVBand="0" w:oddHBand="1" w:evenHBand="0" w:firstRowFirstColumn="0" w:firstRowLastColumn="0" w:lastRowFirstColumn="0" w:lastRowLastColumn="0"/>
          <w:del w:id="553" w:author="Roger Granda" w:date="2015-03-22T11:24:00Z"/>
          <w:trPrChange w:id="554" w:author="Roger Granda" w:date="2015-03-22T11:25:00Z">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3256" w:type="dxa"/>
            <w:tcPrChange w:id="555" w:author="Roger Granda" w:date="2015-03-22T11:25:00Z">
              <w:tcPr>
                <w:tcW w:w="4552" w:type="dxa"/>
                <w:gridSpan w:val="3"/>
              </w:tcPr>
            </w:tcPrChange>
          </w:tcPr>
          <w:p w14:paraId="173D3321" w14:textId="413BCBCF" w:rsidR="004714EE" w:rsidRPr="0052112A" w:rsidDel="0052112A" w:rsidRDefault="004714EE" w:rsidP="004714EE">
            <w:pPr>
              <w:pStyle w:val="Sinespaciado"/>
              <w:cnfStyle w:val="001000100000" w:firstRow="0" w:lastRow="0" w:firstColumn="1" w:lastColumn="0" w:oddVBand="0" w:evenVBand="0" w:oddHBand="1" w:evenHBand="0" w:firstRowFirstColumn="0" w:firstRowLastColumn="0" w:lastRowFirstColumn="0" w:lastRowLastColumn="0"/>
              <w:rPr>
                <w:del w:id="556" w:author="Roger Granda" w:date="2015-03-22T11:24:00Z"/>
                <w:rFonts w:ascii="Arial" w:hAnsi="Arial" w:cs="Arial"/>
                <w:b w:val="0"/>
                <w:rPrChange w:id="557" w:author="Roger Granda" w:date="2015-03-22T11:26:00Z">
                  <w:rPr>
                    <w:del w:id="558" w:author="Roger Granda" w:date="2015-03-22T11:24:00Z"/>
                    <w:rFonts w:ascii="Arial" w:hAnsi="Arial" w:cs="Arial"/>
                    <w:b w:val="0"/>
                  </w:rPr>
                </w:rPrChange>
              </w:rPr>
              <w:pPrChange w:id="559" w:author="Roger Granda" w:date="2015-03-22T11:19:00Z">
                <w:pPr>
                  <w:pStyle w:val="Sinespaciado"/>
                  <w:spacing w:line="360" w:lineRule="auto"/>
                  <w:cnfStyle w:val="001000100000" w:firstRow="0" w:lastRow="0" w:firstColumn="1" w:lastColumn="0" w:oddVBand="0" w:evenVBand="0" w:oddHBand="1" w:evenHBand="0" w:firstRowFirstColumn="0" w:firstRowLastColumn="0" w:lastRowFirstColumn="0" w:lastRowLastColumn="0"/>
                </w:pPr>
              </w:pPrChange>
            </w:pPr>
            <w:del w:id="560" w:author="Roger Granda" w:date="2015-03-22T11:24:00Z">
              <w:r w:rsidRPr="0052112A" w:rsidDel="0052112A">
                <w:rPr>
                  <w:rFonts w:ascii="Arial" w:hAnsi="Arial" w:cs="Arial"/>
                  <w:b w:val="0"/>
                  <w:rPrChange w:id="561" w:author="Roger Granda" w:date="2015-03-22T11:26:00Z">
                    <w:rPr>
                      <w:rFonts w:ascii="Arial" w:hAnsi="Arial" w:cs="Arial"/>
                    </w:rPr>
                  </w:rPrChange>
                </w:rPr>
                <w:delText>Transición entre trabajo individual y colaborativo</w:delText>
              </w:r>
            </w:del>
          </w:p>
        </w:tc>
        <w:tc>
          <w:tcPr>
            <w:tcW w:w="4257" w:type="dxa"/>
            <w:tcPrChange w:id="562" w:author="Roger Granda" w:date="2015-03-22T11:25:00Z">
              <w:tcPr>
                <w:tcW w:w="1708" w:type="dxa"/>
              </w:tcPr>
            </w:tcPrChange>
          </w:tcPr>
          <w:p w14:paraId="1A570085" w14:textId="503CE80B" w:rsidR="004714EE" w:rsidRPr="0052112A" w:rsidDel="0052112A" w:rsidRDefault="004714EE" w:rsidP="004714EE">
            <w:pPr>
              <w:pStyle w:val="Sinespaciado"/>
              <w:cnfStyle w:val="000000100000" w:firstRow="0" w:lastRow="0" w:firstColumn="0" w:lastColumn="0" w:oddVBand="0" w:evenVBand="0" w:oddHBand="1" w:evenHBand="0" w:firstRowFirstColumn="0" w:firstRowLastColumn="0" w:lastRowFirstColumn="0" w:lastRowLastColumn="0"/>
              <w:rPr>
                <w:del w:id="563" w:author="Roger Granda" w:date="2015-03-22T11:24:00Z"/>
                <w:rFonts w:ascii="Arial" w:hAnsi="Arial" w:cs="Arial"/>
                <w:rPrChange w:id="564" w:author="Roger Granda" w:date="2015-03-22T11:26:00Z">
                  <w:rPr>
                    <w:del w:id="565" w:author="Roger Granda" w:date="2015-03-22T11:24:00Z"/>
                    <w:rFonts w:ascii="Arial" w:hAnsi="Arial" w:cs="Arial"/>
                  </w:rPr>
                </w:rPrChange>
              </w:rPr>
              <w:pPrChange w:id="566" w:author="Roger Granda" w:date="2015-03-22T11:19:00Z">
                <w:pPr>
                  <w:pStyle w:val="Sinespaciado"/>
                  <w:spacing w:line="360" w:lineRule="auto"/>
                  <w:cnfStyle w:val="000000100000" w:firstRow="0" w:lastRow="0" w:firstColumn="0" w:lastColumn="0" w:oddVBand="0" w:evenVBand="0" w:oddHBand="1" w:evenHBand="0" w:firstRowFirstColumn="0" w:firstRowLastColumn="0" w:lastRowFirstColumn="0" w:lastRowLastColumn="0"/>
                </w:pPr>
              </w:pPrChange>
            </w:pPr>
            <w:del w:id="567" w:author="Roger Granda" w:date="2015-03-22T11:24:00Z">
              <w:r w:rsidRPr="0052112A" w:rsidDel="0052112A">
                <w:rPr>
                  <w:rFonts w:ascii="Arial" w:hAnsi="Arial" w:cs="Arial"/>
                  <w:rPrChange w:id="568" w:author="Roger Granda" w:date="2015-03-22T11:26:00Z">
                    <w:rPr>
                      <w:rFonts w:ascii="Arial" w:hAnsi="Arial" w:cs="Arial"/>
                    </w:rPr>
                  </w:rPrChange>
                </w:rPr>
                <w:delText>El estudiante debe poder observar información de los elementos de su modelo de datos a través de la tablet.</w:delText>
              </w:r>
            </w:del>
          </w:p>
        </w:tc>
      </w:tr>
      <w:tr w:rsidR="0052112A" w:rsidRPr="00367225" w:rsidDel="0052112A" w14:paraId="2A5B217D" w14:textId="0764132B" w:rsidTr="0052112A">
        <w:trPr>
          <w:del w:id="569" w:author="Roger Granda" w:date="2015-03-22T11:25:00Z"/>
        </w:trPr>
        <w:tc>
          <w:tcPr>
            <w:cnfStyle w:val="001000000000" w:firstRow="0" w:lastRow="0" w:firstColumn="1" w:lastColumn="0" w:oddVBand="0" w:evenVBand="0" w:oddHBand="0" w:evenHBand="0" w:firstRowFirstColumn="0" w:firstRowLastColumn="0" w:lastRowFirstColumn="0" w:lastRowLastColumn="0"/>
            <w:tcW w:w="3256" w:type="dxa"/>
          </w:tcPr>
          <w:p w14:paraId="14E4740A" w14:textId="2FA68EC3" w:rsidR="004714EE" w:rsidRPr="0052112A" w:rsidDel="0052112A" w:rsidRDefault="004714EE" w:rsidP="0052112A">
            <w:pPr>
              <w:pStyle w:val="Sinespaciado"/>
              <w:tabs>
                <w:tab w:val="left" w:pos="1702"/>
              </w:tabs>
              <w:rPr>
                <w:del w:id="570" w:author="Roger Granda" w:date="2015-03-22T11:25:00Z"/>
                <w:rFonts w:ascii="Arial" w:hAnsi="Arial" w:cs="Arial"/>
                <w:b w:val="0"/>
                <w:rPrChange w:id="571" w:author="Roger Granda" w:date="2015-03-22T11:26:00Z">
                  <w:rPr>
                    <w:del w:id="572" w:author="Roger Granda" w:date="2015-03-22T11:25:00Z"/>
                    <w:rFonts w:ascii="Arial" w:hAnsi="Arial" w:cs="Arial"/>
                    <w:b w:val="0"/>
                  </w:rPr>
                </w:rPrChange>
              </w:rPr>
              <w:pPrChange w:id="573" w:author="Roger Granda" w:date="2015-03-22T11:24:00Z">
                <w:pPr>
                  <w:pStyle w:val="Sinespaciado"/>
                  <w:spacing w:line="360" w:lineRule="auto"/>
                </w:pPr>
              </w:pPrChange>
            </w:pPr>
            <w:del w:id="574" w:author="Roger Granda" w:date="2015-03-22T11:25:00Z">
              <w:r w:rsidRPr="0052112A" w:rsidDel="0052112A">
                <w:rPr>
                  <w:rFonts w:ascii="Arial" w:hAnsi="Arial" w:cs="Arial"/>
                  <w:b w:val="0"/>
                  <w:rPrChange w:id="575" w:author="Roger Granda" w:date="2015-03-22T11:26:00Z">
                    <w:rPr>
                      <w:rFonts w:ascii="Arial" w:hAnsi="Arial" w:cs="Arial"/>
                    </w:rPr>
                  </w:rPrChange>
                </w:rPr>
                <w:delText>Evaluación</w:delText>
              </w:r>
            </w:del>
          </w:p>
        </w:tc>
        <w:tc>
          <w:tcPr>
            <w:tcW w:w="4257" w:type="dxa"/>
          </w:tcPr>
          <w:p w14:paraId="3AB8B233" w14:textId="23BF9281" w:rsidR="004714EE" w:rsidRPr="0052112A" w:rsidDel="0052112A" w:rsidRDefault="004714EE" w:rsidP="004714EE">
            <w:pPr>
              <w:pStyle w:val="Sinespaciado"/>
              <w:cnfStyle w:val="000000000000" w:firstRow="0" w:lastRow="0" w:firstColumn="0" w:lastColumn="0" w:oddVBand="0" w:evenVBand="0" w:oddHBand="0" w:evenHBand="0" w:firstRowFirstColumn="0" w:firstRowLastColumn="0" w:lastRowFirstColumn="0" w:lastRowLastColumn="0"/>
              <w:rPr>
                <w:del w:id="576" w:author="Roger Granda" w:date="2015-03-22T11:25:00Z"/>
                <w:rFonts w:ascii="Arial" w:hAnsi="Arial" w:cs="Arial"/>
                <w:rPrChange w:id="577" w:author="Roger Granda" w:date="2015-03-22T11:26:00Z">
                  <w:rPr>
                    <w:del w:id="578" w:author="Roger Granda" w:date="2015-03-22T11:25:00Z"/>
                    <w:rFonts w:ascii="Arial" w:hAnsi="Arial" w:cs="Arial"/>
                  </w:rPr>
                </w:rPrChange>
              </w:rPr>
              <w:pPrChange w:id="579" w:author="Roger Granda" w:date="2015-03-22T11:19:00Z">
                <w:pPr>
                  <w:pStyle w:val="Sinespaciado"/>
                  <w:spacing w:line="360" w:lineRule="auto"/>
                  <w:cnfStyle w:val="000000000000" w:firstRow="0" w:lastRow="0" w:firstColumn="0" w:lastColumn="0" w:oddVBand="0" w:evenVBand="0" w:oddHBand="0" w:evenHBand="0" w:firstRowFirstColumn="0" w:firstRowLastColumn="0" w:lastRowFirstColumn="0" w:lastRowLastColumn="0"/>
                </w:pPr>
              </w:pPrChange>
            </w:pPr>
            <w:del w:id="580" w:author="Roger Granda" w:date="2015-03-22T11:24:00Z">
              <w:r w:rsidRPr="0052112A" w:rsidDel="0052112A">
                <w:rPr>
                  <w:rFonts w:ascii="Arial" w:hAnsi="Arial" w:cs="Arial"/>
                  <w:rPrChange w:id="581" w:author="Roger Granda" w:date="2015-03-22T11:26:00Z">
                    <w:rPr>
                      <w:rFonts w:ascii="Arial" w:hAnsi="Arial" w:cs="Arial"/>
                    </w:rPr>
                  </w:rPrChange>
                </w:rPr>
                <w:delText>La solución debe permitir almacenar el trabajo terminado al estudiante</w:delText>
              </w:r>
            </w:del>
          </w:p>
        </w:tc>
      </w:tr>
      <w:tr w:rsidR="004714EE" w:rsidRPr="00367225" w14:paraId="2B506919" w14:textId="77777777" w:rsidTr="0052112A">
        <w:tblPrEx>
          <w:tblPrExChange w:id="582" w:author="Roger Granda" w:date="2015-03-22T11:25:00Z">
            <w:tblPrEx>
              <w:jc w:val="center"/>
            </w:tblPrEx>
          </w:tblPrExChange>
        </w:tblPrEx>
        <w:trPr>
          <w:cnfStyle w:val="000000100000" w:firstRow="0" w:lastRow="0" w:firstColumn="0" w:lastColumn="0" w:oddVBand="0" w:evenVBand="0" w:oddHBand="1" w:evenHBand="0" w:firstRowFirstColumn="0" w:firstRowLastColumn="0" w:lastRowFirstColumn="0" w:lastRowLastColumn="0"/>
          <w:trPrChange w:id="583" w:author="Roger Granda" w:date="2015-03-22T11:25:00Z">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3256" w:type="dxa"/>
            <w:tcPrChange w:id="584" w:author="Roger Granda" w:date="2015-03-22T11:25:00Z">
              <w:tcPr>
                <w:tcW w:w="4552" w:type="dxa"/>
                <w:gridSpan w:val="3"/>
              </w:tcPr>
            </w:tcPrChange>
          </w:tcPr>
          <w:p w14:paraId="60A13233" w14:textId="4539C0D6" w:rsidR="004714EE" w:rsidRPr="0052112A" w:rsidRDefault="004714EE" w:rsidP="004714EE">
            <w:pPr>
              <w:pStyle w:val="Sinespaciado"/>
              <w:cnfStyle w:val="001000100000" w:firstRow="0" w:lastRow="0" w:firstColumn="1" w:lastColumn="0" w:oddVBand="0" w:evenVBand="0" w:oddHBand="1" w:evenHBand="0" w:firstRowFirstColumn="0" w:firstRowLastColumn="0" w:lastRowFirstColumn="0" w:lastRowLastColumn="0"/>
              <w:rPr>
                <w:rFonts w:ascii="Arial" w:hAnsi="Arial" w:cs="Arial"/>
                <w:b w:val="0"/>
                <w:rPrChange w:id="585" w:author="Roger Granda" w:date="2015-03-22T11:26:00Z">
                  <w:rPr>
                    <w:rFonts w:ascii="Arial" w:hAnsi="Arial" w:cs="Arial"/>
                    <w:b w:val="0"/>
                  </w:rPr>
                </w:rPrChange>
              </w:rPr>
              <w:pPrChange w:id="586" w:author="Roger Granda" w:date="2015-03-22T11:19:00Z">
                <w:pPr>
                  <w:pStyle w:val="Sinespaciado"/>
                  <w:spacing w:line="360" w:lineRule="auto"/>
                  <w:cnfStyle w:val="001000100000" w:firstRow="0" w:lastRow="0" w:firstColumn="1" w:lastColumn="0" w:oddVBand="0" w:evenVBand="0" w:oddHBand="1" w:evenHBand="0" w:firstRowFirstColumn="0" w:firstRowLastColumn="0" w:lastRowFirstColumn="0" w:lastRowLastColumn="0"/>
                </w:pPr>
              </w:pPrChange>
            </w:pPr>
            <w:r w:rsidRPr="0052112A">
              <w:rPr>
                <w:rFonts w:ascii="Arial" w:hAnsi="Arial" w:cs="Arial"/>
                <w:b w:val="0"/>
                <w:rPrChange w:id="587" w:author="Roger Granda" w:date="2015-03-22T11:26:00Z">
                  <w:rPr>
                    <w:rFonts w:ascii="Arial" w:hAnsi="Arial" w:cs="Arial"/>
                  </w:rPr>
                </w:rPrChange>
              </w:rPr>
              <w:t>Monitoreo</w:t>
            </w:r>
          </w:p>
        </w:tc>
        <w:tc>
          <w:tcPr>
            <w:tcW w:w="4257" w:type="dxa"/>
            <w:tcPrChange w:id="588" w:author="Roger Granda" w:date="2015-03-22T11:25:00Z">
              <w:tcPr>
                <w:tcW w:w="1708" w:type="dxa"/>
              </w:tcPr>
            </w:tcPrChange>
          </w:tcPr>
          <w:p w14:paraId="3E446BA0" w14:textId="71C03FB0" w:rsidR="004714EE" w:rsidRPr="0052112A" w:rsidRDefault="004714EE" w:rsidP="004714EE">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rPrChange w:id="589" w:author="Roger Granda" w:date="2015-03-22T11:26:00Z">
                  <w:rPr>
                    <w:rFonts w:ascii="Arial" w:hAnsi="Arial" w:cs="Arial"/>
                  </w:rPr>
                </w:rPrChange>
              </w:rPr>
              <w:pPrChange w:id="590" w:author="Roger Granda" w:date="2015-03-22T11:19:00Z">
                <w:pPr>
                  <w:pStyle w:val="Sinespaciado"/>
                  <w:spacing w:line="360" w:lineRule="auto"/>
                  <w:cnfStyle w:val="000000100000" w:firstRow="0" w:lastRow="0" w:firstColumn="0" w:lastColumn="0" w:oddVBand="0" w:evenVBand="0" w:oddHBand="1" w:evenHBand="0" w:firstRowFirstColumn="0" w:firstRowLastColumn="0" w:lastRowFirstColumn="0" w:lastRowLastColumn="0"/>
                </w:pPr>
              </w:pPrChange>
            </w:pPr>
            <w:r w:rsidRPr="0052112A">
              <w:rPr>
                <w:rFonts w:ascii="Arial" w:hAnsi="Arial" w:cs="Arial"/>
                <w:rPrChange w:id="591" w:author="Roger Granda" w:date="2015-03-22T11:26:00Z">
                  <w:rPr>
                    <w:rFonts w:ascii="Arial" w:hAnsi="Arial" w:cs="Arial"/>
                  </w:rPr>
                </w:rPrChange>
              </w:rPr>
              <w:t>El sistema debe permitir al profesor conocer el estado del trabajo colaborativo en todo momento.</w:t>
            </w:r>
          </w:p>
        </w:tc>
      </w:tr>
      <w:tr w:rsidR="004714EE" w:rsidRPr="00367225" w14:paraId="185B6C18" w14:textId="77777777" w:rsidTr="0052112A">
        <w:tblPrEx>
          <w:tblPrExChange w:id="592" w:author="Roger Granda" w:date="2015-03-22T11:25:00Z">
            <w:tblPrEx>
              <w:jc w:val="center"/>
            </w:tblPrEx>
          </w:tblPrExChange>
        </w:tblPrEx>
        <w:trPr>
          <w:trPrChange w:id="593" w:author="Roger Granda" w:date="2015-03-22T11:25:00Z">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3256" w:type="dxa"/>
            <w:tcPrChange w:id="594" w:author="Roger Granda" w:date="2015-03-22T11:25:00Z">
              <w:tcPr>
                <w:tcW w:w="4552" w:type="dxa"/>
                <w:gridSpan w:val="3"/>
              </w:tcPr>
            </w:tcPrChange>
          </w:tcPr>
          <w:p w14:paraId="1F61F2EA" w14:textId="58835B4F" w:rsidR="004714EE" w:rsidRPr="0052112A" w:rsidRDefault="004714EE" w:rsidP="004714EE">
            <w:pPr>
              <w:pStyle w:val="Sinespaciado"/>
              <w:rPr>
                <w:rFonts w:ascii="Arial" w:hAnsi="Arial" w:cs="Arial"/>
                <w:b w:val="0"/>
                <w:rPrChange w:id="595" w:author="Roger Granda" w:date="2015-03-22T11:26:00Z">
                  <w:rPr>
                    <w:rFonts w:ascii="Arial" w:hAnsi="Arial" w:cs="Arial"/>
                    <w:b w:val="0"/>
                  </w:rPr>
                </w:rPrChange>
              </w:rPr>
              <w:pPrChange w:id="596" w:author="Roger Granda" w:date="2015-03-22T11:19:00Z">
                <w:pPr>
                  <w:pStyle w:val="Sinespaciado"/>
                  <w:spacing w:line="360" w:lineRule="auto"/>
                </w:pPr>
              </w:pPrChange>
            </w:pPr>
            <w:r w:rsidRPr="0052112A">
              <w:rPr>
                <w:rFonts w:ascii="Arial" w:hAnsi="Arial" w:cs="Arial"/>
                <w:b w:val="0"/>
                <w:rPrChange w:id="597" w:author="Roger Granda" w:date="2015-03-22T11:26:00Z">
                  <w:rPr>
                    <w:rFonts w:ascii="Arial" w:hAnsi="Arial" w:cs="Arial"/>
                  </w:rPr>
                </w:rPrChange>
              </w:rPr>
              <w:t>Evaluación</w:t>
            </w:r>
          </w:p>
        </w:tc>
        <w:tc>
          <w:tcPr>
            <w:tcW w:w="4257" w:type="dxa"/>
            <w:tcPrChange w:id="598" w:author="Roger Granda" w:date="2015-03-22T11:25:00Z">
              <w:tcPr>
                <w:tcW w:w="1708" w:type="dxa"/>
              </w:tcPr>
            </w:tcPrChange>
          </w:tcPr>
          <w:p w14:paraId="2B1719D8" w14:textId="67EA2521" w:rsidR="004714EE" w:rsidRPr="0052112A" w:rsidRDefault="0052112A" w:rsidP="004714EE">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Change w:id="599" w:author="Roger Granda" w:date="2015-03-22T11:26:00Z">
                  <w:rPr>
                    <w:rFonts w:ascii="Arial" w:hAnsi="Arial" w:cs="Arial"/>
                  </w:rPr>
                </w:rPrChange>
              </w:rPr>
              <w:pPrChange w:id="600" w:author="Roger Granda" w:date="2015-03-22T11:19:00Z">
                <w:pPr>
                  <w:pStyle w:val="Sinespaciado"/>
                  <w:spacing w:line="360" w:lineRule="auto"/>
                  <w:cnfStyle w:val="000000000000" w:firstRow="0" w:lastRow="0" w:firstColumn="0" w:lastColumn="0" w:oddVBand="0" w:evenVBand="0" w:oddHBand="0" w:evenHBand="0" w:firstRowFirstColumn="0" w:firstRowLastColumn="0" w:lastRowFirstColumn="0" w:lastRowLastColumn="0"/>
                </w:pPr>
              </w:pPrChange>
            </w:pPr>
            <w:ins w:id="601" w:author="Roger Granda" w:date="2015-03-22T11:24:00Z">
              <w:r w:rsidRPr="0052112A">
                <w:rPr>
                  <w:rFonts w:ascii="Arial" w:hAnsi="Arial" w:cs="Arial"/>
                  <w:rPrChange w:id="602" w:author="Roger Granda" w:date="2015-03-22T11:26:00Z">
                    <w:rPr>
                      <w:rFonts w:ascii="Arial" w:hAnsi="Arial" w:cs="Arial"/>
                    </w:rPr>
                  </w:rPrChange>
                </w:rPr>
                <w:t>La solución debe permitir almacenar el trabajo terminado al estudiante</w:t>
              </w:r>
              <w:r w:rsidRPr="0052112A">
                <w:rPr>
                  <w:rFonts w:ascii="Arial" w:hAnsi="Arial" w:cs="Arial"/>
                  <w:rPrChange w:id="603" w:author="Roger Granda" w:date="2015-03-22T11:26:00Z">
                    <w:rPr>
                      <w:rFonts w:ascii="Arial" w:hAnsi="Arial" w:cs="Arial"/>
                    </w:rPr>
                  </w:rPrChange>
                </w:rPr>
                <w:t xml:space="preserve">, para que </w:t>
              </w:r>
              <w:r w:rsidRPr="0052112A">
                <w:rPr>
                  <w:rFonts w:ascii="Arial" w:hAnsi="Arial" w:cs="Arial"/>
                  <w:rPrChange w:id="604" w:author="Roger Granda" w:date="2015-03-22T11:26:00Z">
                    <w:rPr>
                      <w:rFonts w:ascii="Arial" w:hAnsi="Arial" w:cs="Arial"/>
                    </w:rPr>
                  </w:rPrChange>
                </w:rPr>
                <w:lastRenderedPageBreak/>
                <w:t>posteriormente el profesor pueda evaluarlo.</w:t>
              </w:r>
            </w:ins>
            <w:del w:id="605" w:author="Roger Granda" w:date="2015-03-22T11:24:00Z">
              <w:r w:rsidR="004714EE" w:rsidRPr="0052112A" w:rsidDel="0052112A">
                <w:rPr>
                  <w:rFonts w:ascii="Arial" w:hAnsi="Arial" w:cs="Arial"/>
                  <w:rPrChange w:id="606" w:author="Roger Granda" w:date="2015-03-22T11:26:00Z">
                    <w:rPr>
                      <w:rFonts w:ascii="Arial" w:hAnsi="Arial" w:cs="Arial"/>
                    </w:rPr>
                  </w:rPrChange>
                </w:rPr>
                <w:delText>La solución debe permitir al profesor revisar el trabajo final colaborativo.</w:delText>
              </w:r>
            </w:del>
          </w:p>
        </w:tc>
      </w:tr>
      <w:tr w:rsidR="004714EE" w:rsidRPr="00367225" w14:paraId="3233E19C" w14:textId="77777777" w:rsidTr="0052112A">
        <w:tblPrEx>
          <w:tblPrExChange w:id="607" w:author="Roger Granda" w:date="2015-03-22T11:25:00Z">
            <w:tblPrEx>
              <w:jc w:val="center"/>
            </w:tblPrEx>
          </w:tblPrExChange>
        </w:tblPrEx>
        <w:trPr>
          <w:cnfStyle w:val="000000100000" w:firstRow="0" w:lastRow="0" w:firstColumn="0" w:lastColumn="0" w:oddVBand="0" w:evenVBand="0" w:oddHBand="1" w:evenHBand="0" w:firstRowFirstColumn="0" w:firstRowLastColumn="0" w:lastRowFirstColumn="0" w:lastRowLastColumn="0"/>
          <w:trPrChange w:id="608" w:author="Roger Granda" w:date="2015-03-22T11:25:00Z">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3256" w:type="dxa"/>
            <w:tcPrChange w:id="609" w:author="Roger Granda" w:date="2015-03-22T11:25:00Z">
              <w:tcPr>
                <w:tcW w:w="4552" w:type="dxa"/>
                <w:gridSpan w:val="3"/>
              </w:tcPr>
            </w:tcPrChange>
          </w:tcPr>
          <w:p w14:paraId="704654A0" w14:textId="026EB699" w:rsidR="004714EE" w:rsidRPr="0052112A" w:rsidRDefault="004714EE" w:rsidP="004714EE">
            <w:pPr>
              <w:pStyle w:val="Sinespaciado"/>
              <w:cnfStyle w:val="001000100000" w:firstRow="0" w:lastRow="0" w:firstColumn="1" w:lastColumn="0" w:oddVBand="0" w:evenVBand="0" w:oddHBand="1" w:evenHBand="0" w:firstRowFirstColumn="0" w:firstRowLastColumn="0" w:lastRowFirstColumn="0" w:lastRowLastColumn="0"/>
              <w:rPr>
                <w:rFonts w:ascii="Arial" w:hAnsi="Arial" w:cs="Arial"/>
                <w:b w:val="0"/>
                <w:rPrChange w:id="610" w:author="Roger Granda" w:date="2015-03-22T11:26:00Z">
                  <w:rPr>
                    <w:rFonts w:ascii="Arial" w:hAnsi="Arial" w:cs="Arial"/>
                    <w:b w:val="0"/>
                  </w:rPr>
                </w:rPrChange>
              </w:rPr>
              <w:pPrChange w:id="611" w:author="Roger Granda" w:date="2015-03-22T11:19:00Z">
                <w:pPr>
                  <w:pStyle w:val="Sinespaciado"/>
                  <w:spacing w:line="360" w:lineRule="auto"/>
                  <w:cnfStyle w:val="001000100000" w:firstRow="0" w:lastRow="0" w:firstColumn="1" w:lastColumn="0" w:oddVBand="0" w:evenVBand="0" w:oddHBand="1" w:evenHBand="0" w:firstRowFirstColumn="0" w:firstRowLastColumn="0" w:lastRowFirstColumn="0" w:lastRowLastColumn="0"/>
                </w:pPr>
              </w:pPrChange>
            </w:pPr>
            <w:r w:rsidRPr="0052112A">
              <w:rPr>
                <w:rFonts w:ascii="Arial" w:hAnsi="Arial" w:cs="Arial"/>
                <w:b w:val="0"/>
                <w:rPrChange w:id="612" w:author="Roger Granda" w:date="2015-03-22T11:26:00Z">
                  <w:rPr>
                    <w:rFonts w:ascii="Arial" w:hAnsi="Arial" w:cs="Arial"/>
                  </w:rPr>
                </w:rPrChange>
              </w:rPr>
              <w:lastRenderedPageBreak/>
              <w:t>Tipo de tecnología</w:t>
            </w:r>
            <w:ins w:id="613" w:author="Roger Granda" w:date="2015-03-22T11:19:00Z">
              <w:r w:rsidRPr="0052112A">
                <w:rPr>
                  <w:rFonts w:ascii="Arial" w:hAnsi="Arial" w:cs="Arial"/>
                  <w:b w:val="0"/>
                  <w:rPrChange w:id="614" w:author="Roger Granda" w:date="2015-03-22T11:26:00Z">
                    <w:rPr>
                      <w:rFonts w:ascii="Arial" w:hAnsi="Arial" w:cs="Arial"/>
                    </w:rPr>
                  </w:rPrChange>
                </w:rPr>
                <w:t xml:space="preserve"> multitouch</w:t>
              </w:r>
            </w:ins>
            <w:r w:rsidRPr="0052112A">
              <w:rPr>
                <w:rFonts w:ascii="Arial" w:hAnsi="Arial" w:cs="Arial"/>
                <w:b w:val="0"/>
                <w:rPrChange w:id="615" w:author="Roger Granda" w:date="2015-03-22T11:26:00Z">
                  <w:rPr>
                    <w:rFonts w:ascii="Arial" w:hAnsi="Arial" w:cs="Arial"/>
                  </w:rPr>
                </w:rPrChange>
              </w:rPr>
              <w:t>.</w:t>
            </w:r>
          </w:p>
        </w:tc>
        <w:tc>
          <w:tcPr>
            <w:tcW w:w="4257" w:type="dxa"/>
            <w:tcPrChange w:id="616" w:author="Roger Granda" w:date="2015-03-22T11:25:00Z">
              <w:tcPr>
                <w:tcW w:w="1708" w:type="dxa"/>
              </w:tcPr>
            </w:tcPrChange>
          </w:tcPr>
          <w:p w14:paraId="36CD2B25" w14:textId="0DD8877D" w:rsidR="004714EE" w:rsidRPr="0052112A" w:rsidRDefault="004714EE" w:rsidP="004714EE">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rPrChange w:id="617" w:author="Roger Granda" w:date="2015-03-22T11:26:00Z">
                  <w:rPr>
                    <w:rFonts w:ascii="Arial" w:hAnsi="Arial" w:cs="Arial"/>
                  </w:rPr>
                </w:rPrChange>
              </w:rPr>
              <w:pPrChange w:id="618" w:author="Roger Granda" w:date="2015-03-22T11:19:00Z">
                <w:pPr>
                  <w:pStyle w:val="Sinespaciado"/>
                  <w:spacing w:line="360" w:lineRule="auto"/>
                  <w:cnfStyle w:val="000000100000" w:firstRow="0" w:lastRow="0" w:firstColumn="0" w:lastColumn="0" w:oddVBand="0" w:evenVBand="0" w:oddHBand="1" w:evenHBand="0" w:firstRowFirstColumn="0" w:firstRowLastColumn="0" w:lastRowFirstColumn="0" w:lastRowLastColumn="0"/>
                </w:pPr>
              </w:pPrChange>
            </w:pPr>
            <w:r w:rsidRPr="0052112A">
              <w:rPr>
                <w:rFonts w:ascii="Arial" w:hAnsi="Arial" w:cs="Arial"/>
                <w:rPrChange w:id="619" w:author="Roger Granda" w:date="2015-03-22T11:26:00Z">
                  <w:rPr>
                    <w:rFonts w:ascii="Arial" w:hAnsi="Arial" w:cs="Arial"/>
                  </w:rPr>
                </w:rPrChange>
              </w:rPr>
              <w:t>La construcción de la superficie se realizará a través de un sistema de seguimiento óptico y un proyector.</w:t>
            </w:r>
          </w:p>
        </w:tc>
      </w:tr>
    </w:tbl>
    <w:p w14:paraId="020A8164" w14:textId="77777777" w:rsidR="006024A1" w:rsidRDefault="006024A1" w:rsidP="00195342">
      <w:pPr>
        <w:pStyle w:val="Texto"/>
        <w:ind w:left="1416"/>
      </w:pPr>
    </w:p>
    <w:p w14:paraId="2903ED08" w14:textId="77777777" w:rsidR="00066CD3" w:rsidRDefault="001D7D9F" w:rsidP="00066CD3">
      <w:pPr>
        <w:pStyle w:val="Subtitulocapitulo"/>
      </w:pPr>
      <w:r>
        <w:t>ANÁLISIS DE REQUERIMIENTOS</w:t>
      </w:r>
    </w:p>
    <w:p w14:paraId="0E8FB4F3" w14:textId="15AB11BD" w:rsidR="00066CD3" w:rsidRDefault="001910A1" w:rsidP="002609FE">
      <w:pPr>
        <w:pStyle w:val="Texto"/>
        <w:ind w:left="1416"/>
      </w:pPr>
      <w:r>
        <w:t xml:space="preserve">A partir de la Tabla 3.1 se plantean algunos requerimientos que serán incorporados en esta sección. Para ello, se utilizará los siguientes identificadores que permitan distinguir entre requerimientos funcionales, no funcionales para los dos tipos de usuarios del sistema. La Tabla 3.2 describe los identificadores. </w:t>
      </w:r>
    </w:p>
    <w:p w14:paraId="090E32A1" w14:textId="77777777" w:rsidR="002609FE" w:rsidRDefault="002609FE" w:rsidP="002609FE">
      <w:pPr>
        <w:pStyle w:val="Texto"/>
        <w:ind w:left="1416"/>
      </w:pPr>
    </w:p>
    <w:tbl>
      <w:tblPr>
        <w:tblStyle w:val="Tablanormal11"/>
        <w:tblW w:w="0" w:type="auto"/>
        <w:jc w:val="right"/>
        <w:tblLook w:val="04A0" w:firstRow="1" w:lastRow="0" w:firstColumn="1" w:lastColumn="0" w:noHBand="0" w:noVBand="1"/>
      </w:tblPr>
      <w:tblGrid>
        <w:gridCol w:w="2180"/>
        <w:gridCol w:w="3969"/>
      </w:tblGrid>
      <w:tr w:rsidR="002609FE" w:rsidRPr="002609FE" w14:paraId="31E2D85D" w14:textId="77777777" w:rsidTr="002609FE">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6149" w:type="dxa"/>
            <w:gridSpan w:val="2"/>
            <w:tcBorders>
              <w:top w:val="nil"/>
              <w:left w:val="nil"/>
              <w:bottom w:val="single" w:sz="4" w:space="0" w:color="auto"/>
              <w:right w:val="nil"/>
            </w:tcBorders>
          </w:tcPr>
          <w:p w14:paraId="7CAA71F6" w14:textId="1C584BE6" w:rsidR="002609FE" w:rsidRPr="002609FE" w:rsidRDefault="002609FE" w:rsidP="00CF1F5B">
            <w:pPr>
              <w:pStyle w:val="Sinespaciado"/>
              <w:rPr>
                <w:rFonts w:ascii="Arial" w:hAnsi="Arial" w:cs="Arial"/>
                <w:b w:val="0"/>
              </w:rPr>
            </w:pPr>
            <w:r>
              <w:rPr>
                <w:rFonts w:ascii="Arial" w:hAnsi="Arial" w:cs="Arial"/>
                <w:sz w:val="18"/>
                <w:szCs w:val="18"/>
              </w:rPr>
              <w:t xml:space="preserve">Tabla </w:t>
            </w:r>
            <w:r w:rsidR="00CF1F5B">
              <w:rPr>
                <w:rFonts w:ascii="Arial" w:hAnsi="Arial" w:cs="Arial"/>
                <w:sz w:val="18"/>
                <w:szCs w:val="18"/>
              </w:rPr>
              <w:t>3.2</w:t>
            </w:r>
            <w:r w:rsidRPr="00970050">
              <w:rPr>
                <w:rFonts w:ascii="Arial" w:hAnsi="Arial" w:cs="Arial"/>
                <w:b w:val="0"/>
                <w:sz w:val="18"/>
                <w:szCs w:val="18"/>
              </w:rPr>
              <w:t xml:space="preserve">. </w:t>
            </w:r>
            <w:r>
              <w:rPr>
                <w:rFonts w:ascii="Arial" w:hAnsi="Arial" w:cs="Arial"/>
                <w:b w:val="0"/>
                <w:sz w:val="18"/>
                <w:szCs w:val="18"/>
              </w:rPr>
              <w:t xml:space="preserve">Identificadores de requerimientos de software utilizados </w:t>
            </w:r>
          </w:p>
        </w:tc>
      </w:tr>
      <w:tr w:rsidR="002609FE" w:rsidRPr="002609FE" w14:paraId="194A0E79" w14:textId="77777777" w:rsidTr="002609FE">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left w:val="single" w:sz="4" w:space="0" w:color="auto"/>
              <w:bottom w:val="single" w:sz="4" w:space="0" w:color="auto"/>
              <w:right w:val="single" w:sz="4" w:space="0" w:color="auto"/>
            </w:tcBorders>
          </w:tcPr>
          <w:p w14:paraId="4E8D2028" w14:textId="77777777" w:rsidR="002609FE" w:rsidRDefault="002609FE" w:rsidP="002609FE">
            <w:pPr>
              <w:pStyle w:val="Sinespaciado"/>
              <w:rPr>
                <w:rFonts w:ascii="Arial" w:hAnsi="Arial" w:cs="Arial"/>
              </w:rPr>
            </w:pPr>
          </w:p>
          <w:p w14:paraId="5AD41F21" w14:textId="7A1E49EE" w:rsidR="002609FE" w:rsidRDefault="002609FE" w:rsidP="002609FE">
            <w:pPr>
              <w:pStyle w:val="Sinespaciado"/>
              <w:rPr>
                <w:rFonts w:ascii="Arial" w:hAnsi="Arial" w:cs="Arial"/>
              </w:rPr>
            </w:pPr>
            <w:r w:rsidRPr="002609FE">
              <w:rPr>
                <w:rFonts w:ascii="Arial" w:hAnsi="Arial" w:cs="Arial"/>
              </w:rPr>
              <w:t>I</w:t>
            </w:r>
            <w:r>
              <w:rPr>
                <w:rFonts w:ascii="Arial" w:hAnsi="Arial" w:cs="Arial"/>
              </w:rPr>
              <w:t>d</w:t>
            </w:r>
            <w:r w:rsidRPr="002609FE">
              <w:rPr>
                <w:rFonts w:ascii="Arial" w:hAnsi="Arial" w:cs="Arial"/>
              </w:rPr>
              <w:t>entificador</w:t>
            </w:r>
          </w:p>
          <w:p w14:paraId="720EF447" w14:textId="527B2F58" w:rsidR="002609FE" w:rsidRPr="002609FE" w:rsidRDefault="002609FE" w:rsidP="002609FE">
            <w:pPr>
              <w:pStyle w:val="Sinespaciado"/>
              <w:rPr>
                <w:rFonts w:ascii="Arial" w:hAnsi="Arial" w:cs="Arial"/>
              </w:rPr>
            </w:pPr>
          </w:p>
        </w:tc>
        <w:tc>
          <w:tcPr>
            <w:tcW w:w="3969" w:type="dxa"/>
            <w:tcBorders>
              <w:top w:val="single" w:sz="4" w:space="0" w:color="auto"/>
              <w:left w:val="single" w:sz="4" w:space="0" w:color="auto"/>
              <w:bottom w:val="single" w:sz="4" w:space="0" w:color="auto"/>
              <w:right w:val="single" w:sz="4" w:space="0" w:color="auto"/>
            </w:tcBorders>
          </w:tcPr>
          <w:p w14:paraId="770733A2" w14:textId="77777777" w:rsidR="002609FE" w:rsidRDefault="002609FE" w:rsidP="002609FE">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b/>
              </w:rPr>
            </w:pPr>
          </w:p>
          <w:p w14:paraId="42BE4AD8" w14:textId="103D8504" w:rsidR="002609FE" w:rsidRPr="002609FE" w:rsidRDefault="002609FE" w:rsidP="002609FE">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b/>
              </w:rPr>
            </w:pPr>
            <w:r w:rsidRPr="002609FE">
              <w:rPr>
                <w:rFonts w:ascii="Arial" w:hAnsi="Arial" w:cs="Arial"/>
                <w:b/>
              </w:rPr>
              <w:t xml:space="preserve">Descripción </w:t>
            </w:r>
          </w:p>
        </w:tc>
      </w:tr>
      <w:tr w:rsidR="002609FE" w:rsidRPr="002609FE" w14:paraId="1330F71C" w14:textId="77777777" w:rsidTr="002609FE">
        <w:trPr>
          <w:jc w:val="right"/>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tcBorders>
          </w:tcPr>
          <w:p w14:paraId="4919EECE" w14:textId="12A77B43" w:rsidR="002609FE" w:rsidRPr="002609FE" w:rsidRDefault="002609FE" w:rsidP="002609FE">
            <w:pPr>
              <w:pStyle w:val="Sinespaciado"/>
              <w:spacing w:line="276" w:lineRule="auto"/>
              <w:rPr>
                <w:rFonts w:ascii="Arial" w:hAnsi="Arial" w:cs="Arial"/>
              </w:rPr>
            </w:pPr>
            <w:r>
              <w:rPr>
                <w:rFonts w:ascii="Trebuchet MS" w:hAnsi="Trebuchet MS"/>
                <w:color w:val="000000"/>
              </w:rPr>
              <w:t>RF</w:t>
            </w:r>
          </w:p>
        </w:tc>
        <w:tc>
          <w:tcPr>
            <w:tcW w:w="3969" w:type="dxa"/>
            <w:tcBorders>
              <w:top w:val="single" w:sz="4" w:space="0" w:color="auto"/>
            </w:tcBorders>
          </w:tcPr>
          <w:p w14:paraId="02EB2D2E" w14:textId="1519C0B7" w:rsidR="002609FE" w:rsidRPr="002609FE" w:rsidRDefault="002609FE" w:rsidP="002609FE">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Trebuchet MS" w:hAnsi="Trebuchet MS"/>
                <w:color w:val="000000"/>
              </w:rPr>
              <w:t>Requerimiento Funcional</w:t>
            </w:r>
          </w:p>
        </w:tc>
      </w:tr>
      <w:tr w:rsidR="002609FE" w:rsidRPr="002609FE" w14:paraId="051EA9DB" w14:textId="77777777" w:rsidTr="002609FE">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80" w:type="dxa"/>
          </w:tcPr>
          <w:p w14:paraId="5884A5E5" w14:textId="6A2B3C03" w:rsidR="002609FE" w:rsidRPr="002609FE" w:rsidRDefault="002609FE" w:rsidP="002609FE">
            <w:pPr>
              <w:pStyle w:val="Sinespaciado"/>
              <w:spacing w:line="276" w:lineRule="auto"/>
              <w:rPr>
                <w:rFonts w:ascii="Arial" w:hAnsi="Arial" w:cs="Arial"/>
              </w:rPr>
            </w:pPr>
            <w:r>
              <w:rPr>
                <w:rFonts w:ascii="Trebuchet MS" w:hAnsi="Trebuchet MS"/>
                <w:color w:val="000000"/>
              </w:rPr>
              <w:t>RNF</w:t>
            </w:r>
          </w:p>
        </w:tc>
        <w:tc>
          <w:tcPr>
            <w:tcW w:w="3969" w:type="dxa"/>
          </w:tcPr>
          <w:p w14:paraId="73DD1FED" w14:textId="5CEB4F83" w:rsidR="002609FE" w:rsidRPr="002609FE" w:rsidRDefault="002609FE" w:rsidP="002609FE">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Trebuchet MS" w:hAnsi="Trebuchet MS"/>
                <w:color w:val="000000"/>
              </w:rPr>
              <w:t>Requerimiento No Funcional</w:t>
            </w:r>
          </w:p>
        </w:tc>
      </w:tr>
      <w:tr w:rsidR="002609FE" w:rsidRPr="002609FE" w14:paraId="2857FC33" w14:textId="77777777" w:rsidTr="002609FE">
        <w:trPr>
          <w:jc w:val="right"/>
        </w:trPr>
        <w:tc>
          <w:tcPr>
            <w:cnfStyle w:val="001000000000" w:firstRow="0" w:lastRow="0" w:firstColumn="1" w:lastColumn="0" w:oddVBand="0" w:evenVBand="0" w:oddHBand="0" w:evenHBand="0" w:firstRowFirstColumn="0" w:firstRowLastColumn="0" w:lastRowFirstColumn="0" w:lastRowLastColumn="0"/>
            <w:tcW w:w="2180" w:type="dxa"/>
          </w:tcPr>
          <w:p w14:paraId="0466F9A0" w14:textId="7656A865" w:rsidR="002609FE" w:rsidRPr="002609FE" w:rsidRDefault="002609FE" w:rsidP="002609FE">
            <w:pPr>
              <w:pStyle w:val="Sinespaciado"/>
              <w:spacing w:line="276" w:lineRule="auto"/>
              <w:rPr>
                <w:rFonts w:ascii="Arial" w:hAnsi="Arial" w:cs="Arial"/>
              </w:rPr>
            </w:pPr>
            <w:r>
              <w:rPr>
                <w:rFonts w:ascii="Trebuchet MS" w:hAnsi="Trebuchet MS"/>
                <w:color w:val="000000"/>
              </w:rPr>
              <w:t>E</w:t>
            </w:r>
          </w:p>
        </w:tc>
        <w:tc>
          <w:tcPr>
            <w:tcW w:w="3969" w:type="dxa"/>
          </w:tcPr>
          <w:p w14:paraId="7D83120A" w14:textId="35B1EBEE" w:rsidR="002609FE" w:rsidRPr="002609FE" w:rsidRDefault="002609FE" w:rsidP="002609FE">
            <w:pPr>
              <w:pStyle w:val="NormalWeb"/>
              <w:spacing w:before="0" w:beforeAutospacing="0" w:after="0" w:afterAutospacing="0" w:line="276" w:lineRule="auto"/>
              <w:jc w:val="both"/>
              <w:cnfStyle w:val="000000000000" w:firstRow="0" w:lastRow="0" w:firstColumn="0" w:lastColumn="0" w:oddVBand="0" w:evenVBand="0" w:oddHBand="0" w:evenHBand="0" w:firstRowFirstColumn="0" w:firstRowLastColumn="0" w:lastRowFirstColumn="0" w:lastRowLastColumn="0"/>
              <w:rPr>
                <w:rFonts w:ascii="Trebuchet MS" w:hAnsi="Trebuchet MS"/>
                <w:color w:val="000000"/>
              </w:rPr>
            </w:pPr>
            <w:r>
              <w:rPr>
                <w:rFonts w:ascii="Trebuchet MS" w:hAnsi="Trebuchet MS"/>
                <w:color w:val="000000"/>
              </w:rPr>
              <w:t>Estudiante</w:t>
            </w:r>
          </w:p>
        </w:tc>
      </w:tr>
      <w:tr w:rsidR="002609FE" w:rsidRPr="002609FE" w14:paraId="20FC01C5" w14:textId="77777777" w:rsidTr="002609FE">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80" w:type="dxa"/>
          </w:tcPr>
          <w:p w14:paraId="52730007" w14:textId="0B92D5E0" w:rsidR="002609FE" w:rsidRPr="002609FE" w:rsidRDefault="002609FE" w:rsidP="002609FE">
            <w:pPr>
              <w:pStyle w:val="Sinespaciado"/>
              <w:spacing w:line="276" w:lineRule="auto"/>
              <w:rPr>
                <w:rFonts w:ascii="Arial" w:hAnsi="Arial" w:cs="Arial"/>
              </w:rPr>
            </w:pPr>
            <w:r>
              <w:rPr>
                <w:rFonts w:ascii="Trebuchet MS" w:hAnsi="Trebuchet MS"/>
                <w:color w:val="000000"/>
              </w:rPr>
              <w:t>P</w:t>
            </w:r>
          </w:p>
        </w:tc>
        <w:tc>
          <w:tcPr>
            <w:tcW w:w="3969" w:type="dxa"/>
          </w:tcPr>
          <w:p w14:paraId="20D4DBAB" w14:textId="66CDA0E2" w:rsidR="002609FE" w:rsidRPr="002609FE" w:rsidRDefault="002609FE" w:rsidP="002609FE">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Trebuchet MS" w:hAnsi="Trebuchet MS"/>
                <w:color w:val="000000"/>
              </w:rPr>
              <w:t>Profesor</w:t>
            </w:r>
          </w:p>
        </w:tc>
      </w:tr>
    </w:tbl>
    <w:p w14:paraId="2BE1B3D8" w14:textId="77777777" w:rsidR="002609FE" w:rsidRDefault="002609FE" w:rsidP="00066CD3">
      <w:pPr>
        <w:pStyle w:val="Subtitulocapitulo"/>
        <w:numPr>
          <w:ilvl w:val="0"/>
          <w:numId w:val="0"/>
        </w:numPr>
        <w:ind w:left="792" w:hanging="432"/>
      </w:pPr>
    </w:p>
    <w:p w14:paraId="3A29B608" w14:textId="77777777" w:rsidR="001D7D9F" w:rsidRDefault="001D7D9F" w:rsidP="0035744F">
      <w:pPr>
        <w:pStyle w:val="Subtitulocapitulo"/>
        <w:numPr>
          <w:ilvl w:val="2"/>
          <w:numId w:val="1"/>
        </w:numPr>
      </w:pPr>
      <w:r>
        <w:t>REQUERIMIENTOS FUNCIONALES</w:t>
      </w:r>
    </w:p>
    <w:p w14:paraId="66DCC57F" w14:textId="1762AB1C" w:rsidR="00066CD3" w:rsidRDefault="00C9701F" w:rsidP="0035744F">
      <w:pPr>
        <w:pStyle w:val="Texto"/>
        <w:numPr>
          <w:ilvl w:val="0"/>
          <w:numId w:val="13"/>
        </w:numPr>
      </w:pPr>
      <w:r w:rsidRPr="00C9701F">
        <w:rPr>
          <w:b/>
          <w:color w:val="000000"/>
        </w:rPr>
        <w:t>RF-E-01:</w:t>
      </w:r>
      <w:r>
        <w:rPr>
          <w:color w:val="000000"/>
        </w:rPr>
        <w:t xml:space="preserve"> </w:t>
      </w:r>
      <w:r>
        <w:t>El sistema debe permitir d</w:t>
      </w:r>
      <w:r w:rsidRPr="00066CD3">
        <w:t xml:space="preserve">ibujar entidades sobre la proyección </w:t>
      </w:r>
      <w:r>
        <w:t xml:space="preserve">de la </w:t>
      </w:r>
      <w:r w:rsidRPr="00066CD3">
        <w:t xml:space="preserve">superficie </w:t>
      </w:r>
      <w:r>
        <w:t>interactiva.</w:t>
      </w:r>
    </w:p>
    <w:p w14:paraId="6595BB18" w14:textId="5890CB4B" w:rsidR="00C9701F" w:rsidRPr="00C9701F" w:rsidRDefault="00C9701F" w:rsidP="0035744F">
      <w:pPr>
        <w:pStyle w:val="Texto"/>
        <w:numPr>
          <w:ilvl w:val="1"/>
          <w:numId w:val="13"/>
        </w:numPr>
      </w:pPr>
      <w:r w:rsidRPr="00C9701F">
        <w:rPr>
          <w:b/>
        </w:rPr>
        <w:t>Comentario</w:t>
      </w:r>
      <w:r>
        <w:t>:</w:t>
      </w:r>
      <w:r w:rsidRPr="00C9701F">
        <w:rPr>
          <w:color w:val="000000"/>
        </w:rPr>
        <w:t xml:space="preserve"> </w:t>
      </w:r>
      <w:r w:rsidR="0049318C">
        <w:rPr>
          <w:color w:val="000000"/>
        </w:rPr>
        <w:t xml:space="preserve">Utilizando un trazo en forma de cuadrado, el sistema debe permitir reconocer la intención </w:t>
      </w:r>
      <w:r w:rsidR="00CE0AC6">
        <w:rPr>
          <w:color w:val="000000"/>
        </w:rPr>
        <w:t>crear una nueva entidad al</w:t>
      </w:r>
      <w:r w:rsidR="0049318C">
        <w:rPr>
          <w:color w:val="000000"/>
        </w:rPr>
        <w:t xml:space="preserve"> estudiante. </w:t>
      </w:r>
      <w:r w:rsidRPr="00066CD3">
        <w:rPr>
          <w:color w:val="000000"/>
        </w:rPr>
        <w:t>Para que</w:t>
      </w:r>
      <w:r w:rsidR="0049318C">
        <w:rPr>
          <w:color w:val="000000"/>
        </w:rPr>
        <w:t xml:space="preserve"> la acción sea </w:t>
      </w:r>
      <w:r w:rsidR="0049318C">
        <w:rPr>
          <w:color w:val="000000"/>
        </w:rPr>
        <w:lastRenderedPageBreak/>
        <w:t>válida,</w:t>
      </w:r>
      <w:r w:rsidRPr="00066CD3">
        <w:rPr>
          <w:color w:val="000000"/>
        </w:rPr>
        <w:t xml:space="preserve"> el </w:t>
      </w:r>
      <w:r w:rsidR="0049318C">
        <w:rPr>
          <w:color w:val="000000"/>
        </w:rPr>
        <w:t xml:space="preserve">rectángulo </w:t>
      </w:r>
      <w:r w:rsidRPr="00066CD3">
        <w:rPr>
          <w:color w:val="000000"/>
        </w:rPr>
        <w:t xml:space="preserve">deberá realizarse sin levantar la mano y debe </w:t>
      </w:r>
      <w:r w:rsidRPr="005B7C0A">
        <w:rPr>
          <w:color w:val="000000"/>
        </w:rPr>
        <w:t xml:space="preserve">tener </w:t>
      </w:r>
      <w:r w:rsidR="00CE0AC6">
        <w:rPr>
          <w:color w:val="000000"/>
        </w:rPr>
        <w:t>mayor</w:t>
      </w:r>
      <w:r w:rsidRPr="005B7C0A">
        <w:rPr>
          <w:color w:val="000000"/>
        </w:rPr>
        <w:t xml:space="preserve"> altura que anch</w:t>
      </w:r>
      <w:r w:rsidR="00CE0AC6">
        <w:rPr>
          <w:color w:val="000000"/>
        </w:rPr>
        <w:t>o</w:t>
      </w:r>
      <w:r w:rsidRPr="00066CD3">
        <w:rPr>
          <w:color w:val="000000"/>
        </w:rPr>
        <w:t>.</w:t>
      </w:r>
    </w:p>
    <w:p w14:paraId="15DD57EF" w14:textId="16190026" w:rsidR="00C9701F" w:rsidRPr="00C9701F" w:rsidRDefault="00C9701F" w:rsidP="0035744F">
      <w:pPr>
        <w:pStyle w:val="Texto"/>
        <w:numPr>
          <w:ilvl w:val="0"/>
          <w:numId w:val="13"/>
        </w:numPr>
      </w:pPr>
      <w:r>
        <w:rPr>
          <w:b/>
          <w:color w:val="000000"/>
        </w:rPr>
        <w:t>RF-E</w:t>
      </w:r>
      <w:r w:rsidRPr="00C9701F">
        <w:rPr>
          <w:b/>
          <w:color w:val="000000"/>
        </w:rPr>
        <w:t>-02:</w:t>
      </w:r>
      <w:r>
        <w:rPr>
          <w:color w:val="000000"/>
        </w:rPr>
        <w:t xml:space="preserve"> El sistema debe permitir al estudiante, d</w:t>
      </w:r>
      <w:r w:rsidRPr="00066CD3">
        <w:rPr>
          <w:color w:val="000000"/>
        </w:rPr>
        <w:t xml:space="preserve">ibujar relaciones entre las entidades sobre la proyección </w:t>
      </w:r>
      <w:r>
        <w:rPr>
          <w:color w:val="000000"/>
        </w:rPr>
        <w:t>de superficie interactiva.</w:t>
      </w:r>
    </w:p>
    <w:p w14:paraId="1AA051BB" w14:textId="1D6A1E36" w:rsidR="00C9701F" w:rsidRPr="00C9701F" w:rsidRDefault="00C9701F" w:rsidP="0035744F">
      <w:pPr>
        <w:pStyle w:val="Texto"/>
        <w:numPr>
          <w:ilvl w:val="1"/>
          <w:numId w:val="13"/>
        </w:numPr>
      </w:pPr>
      <w:r w:rsidRPr="00C9701F">
        <w:rPr>
          <w:b/>
          <w:color w:val="000000"/>
        </w:rPr>
        <w:t>Comentario:</w:t>
      </w:r>
      <w:r>
        <w:rPr>
          <w:color w:val="000000"/>
        </w:rPr>
        <w:t xml:space="preserve"> </w:t>
      </w:r>
      <w:r w:rsidR="0049318C">
        <w:rPr>
          <w:color w:val="000000"/>
        </w:rPr>
        <w:t>Realizando un trazo de línea sobre entidades, el sistema reconocerá la relación que el usuario desea crear</w:t>
      </w:r>
      <w:r>
        <w:rPr>
          <w:color w:val="000000"/>
        </w:rPr>
        <w:t>.</w:t>
      </w:r>
    </w:p>
    <w:p w14:paraId="07A133CD" w14:textId="1D0736BD" w:rsidR="00066CD3" w:rsidRPr="00305AB4" w:rsidRDefault="00C9701F" w:rsidP="0035744F">
      <w:pPr>
        <w:pStyle w:val="Texto"/>
        <w:numPr>
          <w:ilvl w:val="0"/>
          <w:numId w:val="13"/>
        </w:numPr>
      </w:pPr>
      <w:r w:rsidRPr="00305AB4">
        <w:rPr>
          <w:b/>
          <w:color w:val="000000"/>
        </w:rPr>
        <w:t>RF-E-03:</w:t>
      </w:r>
      <w:r>
        <w:rPr>
          <w:color w:val="000000"/>
        </w:rPr>
        <w:t xml:space="preserve"> </w:t>
      </w:r>
      <w:r w:rsidR="00305AB4">
        <w:rPr>
          <w:color w:val="000000"/>
        </w:rPr>
        <w:t>Se deberá poder m</w:t>
      </w:r>
      <w:r w:rsidR="00305AB4" w:rsidRPr="00066CD3">
        <w:rPr>
          <w:color w:val="000000"/>
        </w:rPr>
        <w:t>odificar la</w:t>
      </w:r>
      <w:r w:rsidR="00305AB4">
        <w:rPr>
          <w:color w:val="000000"/>
        </w:rPr>
        <w:t xml:space="preserve"> información de las</w:t>
      </w:r>
      <w:r w:rsidR="00305AB4" w:rsidRPr="00066CD3">
        <w:rPr>
          <w:color w:val="000000"/>
        </w:rPr>
        <w:t xml:space="preserve"> entidad</w:t>
      </w:r>
      <w:r w:rsidR="00305AB4">
        <w:rPr>
          <w:color w:val="000000"/>
        </w:rPr>
        <w:t>es</w:t>
      </w:r>
      <w:r w:rsidR="00305AB4" w:rsidRPr="00066CD3">
        <w:rPr>
          <w:color w:val="000000"/>
        </w:rPr>
        <w:t xml:space="preserve"> en la superficie</w:t>
      </w:r>
      <w:r w:rsidR="006A48A3">
        <w:rPr>
          <w:color w:val="000000"/>
        </w:rPr>
        <w:t xml:space="preserve"> colaborativa </w:t>
      </w:r>
      <w:r w:rsidR="00A33954">
        <w:rPr>
          <w:color w:val="000000"/>
        </w:rPr>
        <w:t xml:space="preserve">utilizando </w:t>
      </w:r>
      <w:r w:rsidR="006A48A3">
        <w:rPr>
          <w:color w:val="000000"/>
        </w:rPr>
        <w:t>un</w:t>
      </w:r>
      <w:r w:rsidR="00305AB4">
        <w:rPr>
          <w:color w:val="000000"/>
        </w:rPr>
        <w:t xml:space="preserve"> </w:t>
      </w:r>
      <w:r w:rsidR="006A48A3">
        <w:rPr>
          <w:color w:val="000000"/>
        </w:rPr>
        <w:t>tabl</w:t>
      </w:r>
      <w:r w:rsidR="00305AB4">
        <w:rPr>
          <w:color w:val="000000"/>
        </w:rPr>
        <w:t>et.</w:t>
      </w:r>
    </w:p>
    <w:p w14:paraId="0ED79A00" w14:textId="56D57B80" w:rsidR="00305AB4" w:rsidRPr="00305AB4" w:rsidRDefault="00305AB4" w:rsidP="0035744F">
      <w:pPr>
        <w:pStyle w:val="Texto"/>
        <w:numPr>
          <w:ilvl w:val="1"/>
          <w:numId w:val="13"/>
        </w:numPr>
      </w:pPr>
      <w:r w:rsidRPr="00305AB4">
        <w:rPr>
          <w:b/>
          <w:color w:val="000000"/>
        </w:rPr>
        <w:t>Comentario:</w:t>
      </w:r>
      <w:r>
        <w:rPr>
          <w:color w:val="000000"/>
        </w:rPr>
        <w:t xml:space="preserve"> Utilizando su pluma, cada estudiante podrá seleccionar </w:t>
      </w:r>
      <w:r w:rsidR="0045430B">
        <w:rPr>
          <w:color w:val="000000"/>
        </w:rPr>
        <w:t>una</w:t>
      </w:r>
      <w:r>
        <w:rPr>
          <w:color w:val="000000"/>
        </w:rPr>
        <w:t xml:space="preserve"> entidad a través de un gesto de click. Esto mostrará la entidad seleccionada en la Tablet del estudiante que haya realizado la acción</w:t>
      </w:r>
      <w:r w:rsidR="0045430B">
        <w:rPr>
          <w:color w:val="000000"/>
        </w:rPr>
        <w:t>, pudiendo de esta manera cambiar el nombre de la en</w:t>
      </w:r>
      <w:r w:rsidR="00C63F58">
        <w:rPr>
          <w:color w:val="000000"/>
        </w:rPr>
        <w:t>t</w:t>
      </w:r>
      <w:r w:rsidR="0045430B">
        <w:rPr>
          <w:color w:val="000000"/>
        </w:rPr>
        <w:t>idad y agregar atributos. Los atributos pudieran tener propiedades de Primary Key, Foreign Key.</w:t>
      </w:r>
    </w:p>
    <w:p w14:paraId="3F29CAE5" w14:textId="1E294739" w:rsidR="00305AB4" w:rsidRPr="00305AB4" w:rsidRDefault="00305AB4" w:rsidP="0035744F">
      <w:pPr>
        <w:pStyle w:val="Texto"/>
        <w:numPr>
          <w:ilvl w:val="0"/>
          <w:numId w:val="13"/>
        </w:numPr>
      </w:pPr>
      <w:r w:rsidRPr="00305AB4">
        <w:rPr>
          <w:b/>
          <w:color w:val="000000"/>
        </w:rPr>
        <w:t>RF-E-04:</w:t>
      </w:r>
      <w:r>
        <w:rPr>
          <w:color w:val="000000"/>
        </w:rPr>
        <w:t xml:space="preserve"> </w:t>
      </w:r>
      <w:r w:rsidR="0049318C">
        <w:rPr>
          <w:color w:val="000000"/>
        </w:rPr>
        <w:t xml:space="preserve">El sistema </w:t>
      </w:r>
      <w:r>
        <w:rPr>
          <w:color w:val="000000"/>
        </w:rPr>
        <w:t>debe permitir e</w:t>
      </w:r>
      <w:r w:rsidRPr="00066CD3">
        <w:rPr>
          <w:color w:val="000000"/>
        </w:rPr>
        <w:t xml:space="preserve">liminar </w:t>
      </w:r>
      <w:r>
        <w:rPr>
          <w:color w:val="000000"/>
        </w:rPr>
        <w:t>entidades o relaciones.</w:t>
      </w:r>
    </w:p>
    <w:p w14:paraId="58FCDE85" w14:textId="7D986667" w:rsidR="00305AB4" w:rsidRPr="00E26D6F" w:rsidRDefault="00305AB4" w:rsidP="0035744F">
      <w:pPr>
        <w:pStyle w:val="Texto"/>
        <w:numPr>
          <w:ilvl w:val="1"/>
          <w:numId w:val="13"/>
        </w:numPr>
      </w:pPr>
      <w:r w:rsidRPr="00305AB4">
        <w:rPr>
          <w:b/>
          <w:color w:val="000000"/>
        </w:rPr>
        <w:t>Comentario:</w:t>
      </w:r>
      <w:r>
        <w:rPr>
          <w:color w:val="000000"/>
        </w:rPr>
        <w:t xml:space="preserve"> </w:t>
      </w:r>
      <w:r w:rsidR="0049318C">
        <w:rPr>
          <w:color w:val="000000"/>
        </w:rPr>
        <w:t>En la superficie, u</w:t>
      </w:r>
      <w:r>
        <w:rPr>
          <w:color w:val="000000"/>
        </w:rPr>
        <w:t>tilizando su pluma, el estudiante s</w:t>
      </w:r>
      <w:r w:rsidR="0049318C">
        <w:rPr>
          <w:color w:val="000000"/>
        </w:rPr>
        <w:t>eccionará un</w:t>
      </w:r>
      <w:r>
        <w:rPr>
          <w:color w:val="000000"/>
        </w:rPr>
        <w:t xml:space="preserve"> botón </w:t>
      </w:r>
      <w:r w:rsidR="0049318C">
        <w:rPr>
          <w:color w:val="000000"/>
        </w:rPr>
        <w:t xml:space="preserve">de </w:t>
      </w:r>
      <w:r>
        <w:rPr>
          <w:color w:val="000000"/>
        </w:rPr>
        <w:t xml:space="preserve">eliminar, luego, </w:t>
      </w:r>
      <w:r>
        <w:rPr>
          <w:color w:val="000000"/>
        </w:rPr>
        <w:lastRenderedPageBreak/>
        <w:t>deberá realiza un gesto de tachado para eliminar tanto entidades como relaciones</w:t>
      </w:r>
      <w:r w:rsidRPr="00066CD3">
        <w:rPr>
          <w:color w:val="000000"/>
        </w:rPr>
        <w:t>.</w:t>
      </w:r>
    </w:p>
    <w:p w14:paraId="161472D0" w14:textId="0779A737" w:rsidR="00E26D6F" w:rsidRPr="0049318C" w:rsidRDefault="00E26D6F" w:rsidP="0035744F">
      <w:pPr>
        <w:pStyle w:val="Texto"/>
        <w:numPr>
          <w:ilvl w:val="0"/>
          <w:numId w:val="13"/>
        </w:numPr>
        <w:rPr>
          <w:b/>
        </w:rPr>
      </w:pPr>
      <w:r>
        <w:rPr>
          <w:b/>
          <w:color w:val="000000"/>
        </w:rPr>
        <w:t>RF-E</w:t>
      </w:r>
      <w:r w:rsidRPr="00E26D6F">
        <w:rPr>
          <w:b/>
          <w:color w:val="000000"/>
        </w:rPr>
        <w:t>-05:</w:t>
      </w:r>
      <w:r>
        <w:rPr>
          <w:color w:val="000000"/>
        </w:rPr>
        <w:t xml:space="preserve"> El sistema debe permitir modificar </w:t>
      </w:r>
      <w:r w:rsidR="0049318C">
        <w:rPr>
          <w:color w:val="000000"/>
        </w:rPr>
        <w:t xml:space="preserve">las cardinalidades de </w:t>
      </w:r>
      <w:r>
        <w:rPr>
          <w:color w:val="000000"/>
        </w:rPr>
        <w:t>las relaciones</w:t>
      </w:r>
      <w:r w:rsidR="0049318C">
        <w:rPr>
          <w:color w:val="000000"/>
        </w:rPr>
        <w:t xml:space="preserve"> en la superficie</w:t>
      </w:r>
      <w:r>
        <w:rPr>
          <w:color w:val="000000"/>
        </w:rPr>
        <w:t>.</w:t>
      </w:r>
    </w:p>
    <w:p w14:paraId="572E65AE" w14:textId="10F3E7FD" w:rsidR="0049318C" w:rsidRPr="00C9701F" w:rsidRDefault="0049318C" w:rsidP="0035744F">
      <w:pPr>
        <w:pStyle w:val="Texto"/>
        <w:numPr>
          <w:ilvl w:val="1"/>
          <w:numId w:val="13"/>
        </w:numPr>
      </w:pPr>
      <w:r w:rsidRPr="00C9701F">
        <w:rPr>
          <w:b/>
          <w:color w:val="000000"/>
        </w:rPr>
        <w:t>Comentario:</w:t>
      </w:r>
      <w:r>
        <w:rPr>
          <w:color w:val="000000"/>
        </w:rPr>
        <w:t xml:space="preserve"> Se debe poder escoger cualquier c</w:t>
      </w:r>
      <w:r w:rsidR="00C63F58">
        <w:rPr>
          <w:color w:val="000000"/>
        </w:rPr>
        <w:t>a</w:t>
      </w:r>
      <w:r>
        <w:rPr>
          <w:color w:val="000000"/>
        </w:rPr>
        <w:t>rdi</w:t>
      </w:r>
      <w:r w:rsidR="00C63F58">
        <w:rPr>
          <w:color w:val="000000"/>
        </w:rPr>
        <w:t>n</w:t>
      </w:r>
      <w:r>
        <w:rPr>
          <w:color w:val="000000"/>
        </w:rPr>
        <w:t>alidad posible en las especificaciones de un modelo lógico de base de datos. Deberá cargar la cardinalidad de la relación a cambiar en la Tablet, con un gesto de click utilizando su pluma. Utilizando la tablet deberá poder escoger que tipo de cardinalidad desea</w:t>
      </w:r>
      <w:r w:rsidR="00C63F58">
        <w:rPr>
          <w:color w:val="000000"/>
        </w:rPr>
        <w:t>da</w:t>
      </w:r>
      <w:r>
        <w:rPr>
          <w:color w:val="000000"/>
        </w:rPr>
        <w:t>.</w:t>
      </w:r>
    </w:p>
    <w:p w14:paraId="6BB69992" w14:textId="77777777" w:rsidR="0049318C" w:rsidRPr="00E26D6F" w:rsidRDefault="0049318C" w:rsidP="0049318C">
      <w:pPr>
        <w:pStyle w:val="Texto"/>
        <w:ind w:left="2265"/>
        <w:rPr>
          <w:b/>
        </w:rPr>
      </w:pPr>
    </w:p>
    <w:p w14:paraId="5BE8263C" w14:textId="607C0C79" w:rsidR="00E26D6F" w:rsidRPr="0049318C" w:rsidRDefault="0049318C" w:rsidP="0035744F">
      <w:pPr>
        <w:pStyle w:val="Texto"/>
        <w:numPr>
          <w:ilvl w:val="0"/>
          <w:numId w:val="13"/>
        </w:numPr>
      </w:pPr>
      <w:r w:rsidRPr="0049318C">
        <w:rPr>
          <w:b/>
          <w:color w:val="000000"/>
        </w:rPr>
        <w:t>RF-E-06:</w:t>
      </w:r>
      <w:r>
        <w:rPr>
          <w:color w:val="000000"/>
        </w:rPr>
        <w:t xml:space="preserve"> </w:t>
      </w:r>
      <w:r w:rsidR="00CE4B80">
        <w:rPr>
          <w:color w:val="000000"/>
        </w:rPr>
        <w:t>El sistema debe permitir d</w:t>
      </w:r>
      <w:r w:rsidR="00CE4B80" w:rsidRPr="00066CD3">
        <w:rPr>
          <w:color w:val="000000"/>
        </w:rPr>
        <w:t xml:space="preserve">eshacer </w:t>
      </w:r>
      <w:r w:rsidR="00CE4B80">
        <w:rPr>
          <w:color w:val="000000"/>
        </w:rPr>
        <w:t xml:space="preserve">cualquier </w:t>
      </w:r>
      <w:r w:rsidR="00CE4B80" w:rsidRPr="00066CD3">
        <w:rPr>
          <w:color w:val="000000"/>
        </w:rPr>
        <w:t>acción</w:t>
      </w:r>
      <w:r w:rsidR="00CE4B80">
        <w:rPr>
          <w:color w:val="000000"/>
        </w:rPr>
        <w:t xml:space="preserve"> que haya realizado el estudiante.</w:t>
      </w:r>
    </w:p>
    <w:p w14:paraId="41917EA8" w14:textId="5A06A15F" w:rsidR="0049318C" w:rsidRPr="0045430B" w:rsidRDefault="0049318C" w:rsidP="0035744F">
      <w:pPr>
        <w:pStyle w:val="Texto"/>
        <w:numPr>
          <w:ilvl w:val="1"/>
          <w:numId w:val="13"/>
        </w:numPr>
      </w:pPr>
      <w:r w:rsidRPr="00CE4B80">
        <w:rPr>
          <w:b/>
          <w:color w:val="000000"/>
        </w:rPr>
        <w:t>Comentario:</w:t>
      </w:r>
      <w:r>
        <w:rPr>
          <w:color w:val="000000"/>
        </w:rPr>
        <w:t xml:space="preserve"> </w:t>
      </w:r>
      <w:r w:rsidR="00CE4B80">
        <w:rPr>
          <w:color w:val="000000"/>
        </w:rPr>
        <w:t xml:space="preserve">Sobre la superficie, presionando un </w:t>
      </w:r>
      <w:r w:rsidR="00CE4B80" w:rsidRPr="00066CD3">
        <w:rPr>
          <w:color w:val="000000"/>
        </w:rPr>
        <w:t xml:space="preserve"> botón </w:t>
      </w:r>
      <w:r w:rsidR="00CE4B80">
        <w:rPr>
          <w:color w:val="000000"/>
        </w:rPr>
        <w:t>de D</w:t>
      </w:r>
      <w:r w:rsidR="00CE4B80" w:rsidRPr="00066CD3">
        <w:rPr>
          <w:color w:val="000000"/>
        </w:rPr>
        <w:t xml:space="preserve">eshacer, se </w:t>
      </w:r>
      <w:r w:rsidR="00CE4B80">
        <w:rPr>
          <w:color w:val="000000"/>
        </w:rPr>
        <w:t>podrá restaurar un estado previo a la última acción del trabajo colaborativo</w:t>
      </w:r>
      <w:r w:rsidR="00CE4B80" w:rsidRPr="00066CD3">
        <w:rPr>
          <w:color w:val="000000"/>
        </w:rPr>
        <w:t>.</w:t>
      </w:r>
    </w:p>
    <w:p w14:paraId="41736F4E" w14:textId="28CCADC5" w:rsidR="0045430B" w:rsidRPr="0045430B" w:rsidRDefault="0045430B" w:rsidP="0035744F">
      <w:pPr>
        <w:pStyle w:val="Texto"/>
        <w:numPr>
          <w:ilvl w:val="0"/>
          <w:numId w:val="13"/>
        </w:numPr>
      </w:pPr>
      <w:r w:rsidRPr="0049318C">
        <w:rPr>
          <w:b/>
          <w:color w:val="000000"/>
        </w:rPr>
        <w:t>RF-E-0</w:t>
      </w:r>
      <w:r>
        <w:rPr>
          <w:b/>
          <w:color w:val="000000"/>
        </w:rPr>
        <w:t>7</w:t>
      </w:r>
      <w:r w:rsidRPr="0049318C">
        <w:rPr>
          <w:b/>
          <w:color w:val="000000"/>
        </w:rPr>
        <w:t>:</w:t>
      </w:r>
      <w:r>
        <w:rPr>
          <w:color w:val="000000"/>
        </w:rPr>
        <w:t xml:space="preserve"> El sistema debe permitir mover entidades a los estudiantes.</w:t>
      </w:r>
    </w:p>
    <w:p w14:paraId="5656092F" w14:textId="3A1989F5" w:rsidR="0045430B" w:rsidRDefault="0045430B" w:rsidP="0035744F">
      <w:pPr>
        <w:pStyle w:val="Texto"/>
        <w:numPr>
          <w:ilvl w:val="1"/>
          <w:numId w:val="13"/>
        </w:numPr>
      </w:pPr>
      <w:r>
        <w:rPr>
          <w:b/>
          <w:color w:val="000000"/>
        </w:rPr>
        <w:t>Comentario:</w:t>
      </w:r>
      <w:r>
        <w:t xml:space="preserve"> Utilizando su pluma, cada estudiante podrá mover las entidades en cualquier posición de la superficie. Las relaciones que estés establecidas con la </w:t>
      </w:r>
      <w:r>
        <w:lastRenderedPageBreak/>
        <w:t>entidad a mover, deben adaptarse a cualquier posición que la entidad tenga.</w:t>
      </w:r>
    </w:p>
    <w:p w14:paraId="4F333A04" w14:textId="1A7A83AC" w:rsidR="0045430B" w:rsidRPr="0045430B" w:rsidRDefault="0045430B" w:rsidP="0035744F">
      <w:pPr>
        <w:pStyle w:val="Texto"/>
        <w:numPr>
          <w:ilvl w:val="0"/>
          <w:numId w:val="13"/>
        </w:numPr>
      </w:pPr>
      <w:r>
        <w:rPr>
          <w:b/>
        </w:rPr>
        <w:t xml:space="preserve">RF-E-08: </w:t>
      </w:r>
      <w:r>
        <w:t>El sistema debe permitir g</w:t>
      </w:r>
      <w:r w:rsidRPr="00066CD3">
        <w:rPr>
          <w:color w:val="000000"/>
        </w:rPr>
        <w:t xml:space="preserve">uardar el diseño entidad-relación </w:t>
      </w:r>
      <w:r>
        <w:rPr>
          <w:color w:val="000000"/>
        </w:rPr>
        <w:t>colaborativo en cualquier momento.</w:t>
      </w:r>
    </w:p>
    <w:p w14:paraId="691A0C76" w14:textId="75409C84" w:rsidR="0045430B" w:rsidRDefault="0045430B" w:rsidP="0035744F">
      <w:pPr>
        <w:pStyle w:val="Texto"/>
        <w:numPr>
          <w:ilvl w:val="1"/>
          <w:numId w:val="13"/>
        </w:numPr>
      </w:pPr>
      <w:r>
        <w:rPr>
          <w:b/>
        </w:rPr>
        <w:t xml:space="preserve">Comentario: </w:t>
      </w:r>
      <w:r w:rsidR="00C63F58">
        <w:t>A través de un botón</w:t>
      </w:r>
      <w:r>
        <w:t>, el estudiante podrá guardar su trabajo colaborativo en cualquier momento haciendo click con su pluma. Se deberá poder permitir escoger el nombre del trabajo a guardar.</w:t>
      </w:r>
      <w:r w:rsidR="000F2D8B">
        <w:t xml:space="preserve"> Este archivo deberá contener todo el historial del proceso de creación del trabajo colaborativo.</w:t>
      </w:r>
    </w:p>
    <w:p w14:paraId="70F139E2" w14:textId="6B881131" w:rsidR="0045430B" w:rsidRPr="0045430B" w:rsidRDefault="0045430B" w:rsidP="0035744F">
      <w:pPr>
        <w:pStyle w:val="Texto"/>
        <w:numPr>
          <w:ilvl w:val="0"/>
          <w:numId w:val="13"/>
        </w:numPr>
      </w:pPr>
      <w:r>
        <w:rPr>
          <w:b/>
        </w:rPr>
        <w:t>RF-</w:t>
      </w:r>
      <w:r w:rsidRPr="0045430B">
        <w:rPr>
          <w:b/>
        </w:rPr>
        <w:t>E-09:</w:t>
      </w:r>
      <w:r>
        <w:t xml:space="preserve"> El sistema debe permitir al estudiante </w:t>
      </w:r>
      <w:r w:rsidR="00264C26">
        <w:t>autenticarse</w:t>
      </w:r>
      <w:r>
        <w:rPr>
          <w:color w:val="000000"/>
        </w:rPr>
        <w:t>.</w:t>
      </w:r>
    </w:p>
    <w:p w14:paraId="3C19B07B" w14:textId="7EDB4E96" w:rsidR="00E25227" w:rsidRDefault="0045430B" w:rsidP="00E25227">
      <w:pPr>
        <w:pStyle w:val="Texto"/>
        <w:numPr>
          <w:ilvl w:val="1"/>
          <w:numId w:val="13"/>
        </w:numPr>
        <w:rPr>
          <w:ins w:id="620" w:author="Roger Granda" w:date="2015-03-18T12:19:00Z"/>
        </w:rPr>
      </w:pPr>
      <w:r>
        <w:rPr>
          <w:b/>
        </w:rPr>
        <w:t>Comentario</w:t>
      </w:r>
      <w:r w:rsidRPr="0045430B">
        <w:t>:</w:t>
      </w:r>
      <w:r>
        <w:t xml:space="preserve"> El estudiante deberá poder ingresar sus nombres completos y asociar su identidad a un color específico.</w:t>
      </w:r>
      <w:r w:rsidR="00264C26">
        <w:t xml:space="preserve"> El color que deberá escoger, será el color de la pluma que tenga en la sesión de trabajo colaborativo.</w:t>
      </w:r>
    </w:p>
    <w:p w14:paraId="5D8C06A5" w14:textId="77777777" w:rsidR="00E25227" w:rsidRDefault="00E25227" w:rsidP="00E25227">
      <w:pPr>
        <w:pStyle w:val="Texto"/>
        <w:ind w:left="2265"/>
      </w:pPr>
    </w:p>
    <w:p w14:paraId="7060093C" w14:textId="621B7B56" w:rsidR="00E25227" w:rsidRPr="0045430B" w:rsidRDefault="00E25227" w:rsidP="00E25227">
      <w:pPr>
        <w:pStyle w:val="Texto"/>
        <w:numPr>
          <w:ilvl w:val="0"/>
          <w:numId w:val="13"/>
        </w:numPr>
      </w:pPr>
      <w:r>
        <w:rPr>
          <w:b/>
        </w:rPr>
        <w:t>RF-</w:t>
      </w:r>
      <w:r w:rsidRPr="0045430B">
        <w:rPr>
          <w:b/>
        </w:rPr>
        <w:t>E-</w:t>
      </w:r>
      <w:r>
        <w:rPr>
          <w:b/>
        </w:rPr>
        <w:t>10</w:t>
      </w:r>
      <w:r w:rsidRPr="0045430B">
        <w:rPr>
          <w:b/>
        </w:rPr>
        <w:t>:</w:t>
      </w:r>
      <w:r>
        <w:t xml:space="preserve"> El sistema debe permitir realizar todas las operaciones anteriormente mencionadas a varios estudiantes de manera simultánea</w:t>
      </w:r>
      <w:r>
        <w:rPr>
          <w:color w:val="000000"/>
        </w:rPr>
        <w:t>.</w:t>
      </w:r>
    </w:p>
    <w:p w14:paraId="3E62D3B1" w14:textId="0B97793B" w:rsidR="00E25227" w:rsidRDefault="00E25227" w:rsidP="00E25227">
      <w:pPr>
        <w:pStyle w:val="Texto"/>
        <w:numPr>
          <w:ilvl w:val="1"/>
          <w:numId w:val="13"/>
        </w:numPr>
      </w:pPr>
      <w:r>
        <w:rPr>
          <w:b/>
        </w:rPr>
        <w:t>Comentario</w:t>
      </w:r>
      <w:r w:rsidRPr="0045430B">
        <w:t>:</w:t>
      </w:r>
      <w:r>
        <w:t xml:space="preserve"> Este requerimiento refiere a la que debe proveer una interfaz multiouch.</w:t>
      </w:r>
    </w:p>
    <w:p w14:paraId="2FF6AE9E" w14:textId="77777777" w:rsidR="00883E19" w:rsidRDefault="00883E19" w:rsidP="00883E19">
      <w:pPr>
        <w:pStyle w:val="Texto"/>
        <w:ind w:left="2265"/>
      </w:pPr>
    </w:p>
    <w:p w14:paraId="1652E543" w14:textId="7BB86943" w:rsidR="00883E19" w:rsidRPr="00883E19" w:rsidRDefault="00883E19" w:rsidP="0035744F">
      <w:pPr>
        <w:pStyle w:val="Texto"/>
        <w:numPr>
          <w:ilvl w:val="0"/>
          <w:numId w:val="13"/>
        </w:numPr>
      </w:pPr>
      <w:r>
        <w:rPr>
          <w:b/>
        </w:rPr>
        <w:lastRenderedPageBreak/>
        <w:t>RF</w:t>
      </w:r>
      <w:r w:rsidRPr="00264C26">
        <w:rPr>
          <w:b/>
        </w:rPr>
        <w:t>-P-01</w:t>
      </w:r>
      <w:r>
        <w:rPr>
          <w:b/>
        </w:rPr>
        <w:t xml:space="preserve">: </w:t>
      </w:r>
      <w:r>
        <w:t>El sistema deberá permitir al profesor, c</w:t>
      </w:r>
      <w:r w:rsidRPr="00066CD3">
        <w:rPr>
          <w:color w:val="000000"/>
        </w:rPr>
        <w:t>argar</w:t>
      </w:r>
      <w:r>
        <w:rPr>
          <w:color w:val="000000"/>
        </w:rPr>
        <w:t xml:space="preserve"> un</w:t>
      </w:r>
      <w:r w:rsidRPr="00066CD3">
        <w:rPr>
          <w:color w:val="000000"/>
        </w:rPr>
        <w:t xml:space="preserve"> archivo </w:t>
      </w:r>
      <w:r>
        <w:rPr>
          <w:color w:val="000000"/>
        </w:rPr>
        <w:t>de trabajo colaborativo que le provean los estudiantes.</w:t>
      </w:r>
    </w:p>
    <w:p w14:paraId="76BF9CFE" w14:textId="77777777" w:rsidR="00883E19" w:rsidRDefault="00883E19" w:rsidP="00883E19">
      <w:pPr>
        <w:pStyle w:val="Texto"/>
        <w:ind w:left="1545"/>
      </w:pPr>
    </w:p>
    <w:p w14:paraId="1903E845" w14:textId="2242C656" w:rsidR="00264C26" w:rsidRDefault="00264C26" w:rsidP="0035744F">
      <w:pPr>
        <w:pStyle w:val="Texto"/>
        <w:numPr>
          <w:ilvl w:val="0"/>
          <w:numId w:val="13"/>
        </w:numPr>
      </w:pPr>
      <w:r>
        <w:rPr>
          <w:b/>
        </w:rPr>
        <w:t>RF</w:t>
      </w:r>
      <w:r w:rsidRPr="00264C26">
        <w:rPr>
          <w:b/>
        </w:rPr>
        <w:t>-P-</w:t>
      </w:r>
      <w:r w:rsidR="00883E19">
        <w:rPr>
          <w:b/>
        </w:rPr>
        <w:t>02</w:t>
      </w:r>
      <w:r w:rsidRPr="00264C26">
        <w:rPr>
          <w:b/>
        </w:rPr>
        <w:t>:</w:t>
      </w:r>
      <w:r>
        <w:t xml:space="preserve"> El sistema debe permitir visualizar el trabajo colaborativo guardado por los estudiantes a través de una aplicación web.</w:t>
      </w:r>
    </w:p>
    <w:p w14:paraId="6621F06A" w14:textId="5F8F32C8" w:rsidR="00066CD3" w:rsidRDefault="000F2D8B" w:rsidP="0035744F">
      <w:pPr>
        <w:pStyle w:val="Texto"/>
        <w:numPr>
          <w:ilvl w:val="1"/>
          <w:numId w:val="13"/>
        </w:numPr>
      </w:pPr>
      <w:r w:rsidRPr="00883E19">
        <w:rPr>
          <w:b/>
        </w:rPr>
        <w:t>Comentario</w:t>
      </w:r>
      <w:r w:rsidRPr="00883E19">
        <w:t xml:space="preserve">: </w:t>
      </w:r>
      <w:r w:rsidR="00A613B5">
        <w:t>Utilizando el archivo de trabajo colaborativo, provisto por los estudiantes, se deberá cargar la informa</w:t>
      </w:r>
      <w:r w:rsidR="00C63F58">
        <w:t xml:space="preserve">ción asociada a la creación de </w:t>
      </w:r>
      <w:r w:rsidR="00A613B5">
        <w:t>u</w:t>
      </w:r>
      <w:r w:rsidR="00C63F58">
        <w:t>na sesión de diseño</w:t>
      </w:r>
      <w:r w:rsidR="00A613B5">
        <w:t xml:space="preserve">. La aplicación web deberá permitir observar una animación del proceso de creación del trabajo colaborativo, en el que se observen todas las acciones </w:t>
      </w:r>
      <w:r w:rsidR="00C63F58">
        <w:t>realizadas</w:t>
      </w:r>
      <w:r w:rsidR="00A613B5">
        <w:t>. Se mostrarán los nombres de los estudiantes y sus aportaciones (entidades, relaciones, atribut</w:t>
      </w:r>
      <w:r w:rsidR="00C63F58">
        <w:t>os) con un color único</w:t>
      </w:r>
      <w:r w:rsidR="00A613B5">
        <w:t xml:space="preserve">.  </w:t>
      </w:r>
    </w:p>
    <w:p w14:paraId="3AD183F2" w14:textId="2402DA66" w:rsidR="00883E19" w:rsidRPr="00883E19" w:rsidRDefault="00883E19" w:rsidP="0035744F">
      <w:pPr>
        <w:pStyle w:val="Texto"/>
        <w:numPr>
          <w:ilvl w:val="0"/>
          <w:numId w:val="13"/>
        </w:numPr>
      </w:pPr>
      <w:r>
        <w:rPr>
          <w:b/>
        </w:rPr>
        <w:t xml:space="preserve">RF-P-03: </w:t>
      </w:r>
      <w:r>
        <w:t>El sistema debe permitir v</w:t>
      </w:r>
      <w:r w:rsidRPr="00066CD3">
        <w:rPr>
          <w:color w:val="000000"/>
        </w:rPr>
        <w:t>isualizar estadísticas respecto a la participación de los estudiantes</w:t>
      </w:r>
      <w:r>
        <w:rPr>
          <w:color w:val="000000"/>
        </w:rPr>
        <w:t xml:space="preserve"> utilizando el archivo provisto por los estudiantes.</w:t>
      </w:r>
    </w:p>
    <w:p w14:paraId="076364EC" w14:textId="38FB3E9A" w:rsidR="00883E19" w:rsidRDefault="00883E19" w:rsidP="0035744F">
      <w:pPr>
        <w:pStyle w:val="Texto"/>
        <w:numPr>
          <w:ilvl w:val="1"/>
          <w:numId w:val="13"/>
        </w:numPr>
      </w:pPr>
      <w:r w:rsidRPr="00883E19">
        <w:rPr>
          <w:b/>
        </w:rPr>
        <w:t>Comentario:</w:t>
      </w:r>
      <w:r>
        <w:t xml:space="preserve"> </w:t>
      </w:r>
      <w:r w:rsidR="00216B26">
        <w:t>En la aplicación web, las</w:t>
      </w:r>
      <w:r>
        <w:t xml:space="preserve"> estadísticas </w:t>
      </w:r>
      <w:r w:rsidR="00216B26">
        <w:t>mostradas deberán ser</w:t>
      </w:r>
      <w:r>
        <w:t xml:space="preserve">: Porcentaje de participación global, porcentaje de participación por acciones realizadas (crear, eliminar, modificar objetos), y número </w:t>
      </w:r>
      <w:r>
        <w:lastRenderedPageBreak/>
        <w:t>de acciones realizadas (crear, eliminar, modificar) clasificadas por entidades y relaciones.</w:t>
      </w:r>
    </w:p>
    <w:p w14:paraId="4F748D0B" w14:textId="72D94D21" w:rsidR="00C02D7B" w:rsidRDefault="00C02D7B" w:rsidP="0035744F">
      <w:pPr>
        <w:pStyle w:val="Texto"/>
        <w:numPr>
          <w:ilvl w:val="0"/>
          <w:numId w:val="13"/>
        </w:numPr>
      </w:pPr>
      <w:r>
        <w:rPr>
          <w:b/>
        </w:rPr>
        <w:t>RF</w:t>
      </w:r>
      <w:r w:rsidRPr="00264C26">
        <w:rPr>
          <w:b/>
        </w:rPr>
        <w:t>-P-</w:t>
      </w:r>
      <w:r>
        <w:rPr>
          <w:b/>
        </w:rPr>
        <w:t>04</w:t>
      </w:r>
      <w:r w:rsidRPr="00264C26">
        <w:rPr>
          <w:b/>
        </w:rPr>
        <w:t>:</w:t>
      </w:r>
      <w:r>
        <w:t xml:space="preserve"> El sistema debe permitir monitorear </w:t>
      </w:r>
      <w:r w:rsidR="00216B26">
        <w:t>varias</w:t>
      </w:r>
      <w:r>
        <w:t xml:space="preserve"> </w:t>
      </w:r>
      <w:r w:rsidR="00216B26">
        <w:t xml:space="preserve">sesiones de </w:t>
      </w:r>
      <w:r>
        <w:t>trabajo colaborativo al profesor en todo momento.</w:t>
      </w:r>
    </w:p>
    <w:p w14:paraId="78697588" w14:textId="77777777" w:rsidR="00BB5C61" w:rsidRDefault="00C02D7B" w:rsidP="0035744F">
      <w:pPr>
        <w:pStyle w:val="Texto"/>
        <w:numPr>
          <w:ilvl w:val="1"/>
          <w:numId w:val="13"/>
        </w:numPr>
      </w:pPr>
      <w:r w:rsidRPr="00883E19">
        <w:rPr>
          <w:b/>
        </w:rPr>
        <w:t>Comentario</w:t>
      </w:r>
      <w:r w:rsidRPr="00883E19">
        <w:t xml:space="preserve">: </w:t>
      </w:r>
      <w:r>
        <w:t>Utilizando una aplicación web deberá permitir al profesor observar el estado actual del trabajo colaborativo</w:t>
      </w:r>
      <w:r w:rsidR="00216B26">
        <w:t xml:space="preserve"> de varios grupos que se encuentren en una sesión activa de trabajo colaborativo</w:t>
      </w:r>
      <w:r>
        <w:t>.</w:t>
      </w:r>
      <w:r w:rsidR="00216B26">
        <w:t xml:space="preserve"> </w:t>
      </w:r>
      <w:r>
        <w:t>Se mostrarán los nombres de los estudiantes y sus aportaciones (entidades, relaciones, atributos) con un color único para este.</w:t>
      </w:r>
      <w:r w:rsidR="00BB5C61">
        <w:t xml:space="preserve"> El profesor, previamente definirá numéricamente cuales es la cantidad mínima de Atributos, Entidades y Relaciones para posteriormente calcular numéricamente el porcentaje de avance</w:t>
      </w:r>
      <w:r>
        <w:t xml:space="preserve"> </w:t>
      </w:r>
      <w:r w:rsidR="00BB5C61">
        <w:t xml:space="preserve">de cada grupo. </w:t>
      </w:r>
    </w:p>
    <w:p w14:paraId="4553BA7C" w14:textId="77CBFE72" w:rsidR="00C02D7B" w:rsidRDefault="00BB5C61" w:rsidP="00BB5C61">
      <w:pPr>
        <w:pStyle w:val="Texto"/>
        <w:ind w:left="2265"/>
      </w:pPr>
      <w:r>
        <w:t xml:space="preserve">Además cada estudiante tendrá un semáforo, el </w:t>
      </w:r>
      <w:r w:rsidR="00A67613">
        <w:t>cual</w:t>
      </w:r>
      <w:r>
        <w:t xml:space="preserve"> representará si está colaborando activamente o </w:t>
      </w:r>
      <w:r w:rsidR="00A67613">
        <w:t>h</w:t>
      </w:r>
      <w:r>
        <w:t>a dejado de colaborar en el trabajo colaborativo en los últimos 5 minutos.</w:t>
      </w:r>
    </w:p>
    <w:p w14:paraId="3825F892" w14:textId="73778BC6" w:rsidR="00C02D7B" w:rsidRPr="00883E19" w:rsidRDefault="00C02D7B" w:rsidP="0035744F">
      <w:pPr>
        <w:pStyle w:val="Texto"/>
        <w:numPr>
          <w:ilvl w:val="0"/>
          <w:numId w:val="13"/>
        </w:numPr>
      </w:pPr>
      <w:r>
        <w:rPr>
          <w:b/>
        </w:rPr>
        <w:t>RF-P-0</w:t>
      </w:r>
      <w:r w:rsidR="007B71F6">
        <w:rPr>
          <w:b/>
        </w:rPr>
        <w:t>5</w:t>
      </w:r>
      <w:r>
        <w:rPr>
          <w:b/>
        </w:rPr>
        <w:t xml:space="preserve">: </w:t>
      </w:r>
      <w:r>
        <w:t xml:space="preserve">El sistema debe permitir </w:t>
      </w:r>
      <w:r w:rsidR="00216B26">
        <w:t xml:space="preserve"> al profesor, </w:t>
      </w:r>
      <w:r>
        <w:t>v</w:t>
      </w:r>
      <w:r w:rsidRPr="00066CD3">
        <w:rPr>
          <w:color w:val="000000"/>
        </w:rPr>
        <w:t>isualizar estadísticas</w:t>
      </w:r>
      <w:r w:rsidR="00216B26">
        <w:rPr>
          <w:color w:val="000000"/>
        </w:rPr>
        <w:t xml:space="preserve"> de participación</w:t>
      </w:r>
      <w:r w:rsidRPr="00066CD3">
        <w:rPr>
          <w:color w:val="000000"/>
        </w:rPr>
        <w:t xml:space="preserve"> </w:t>
      </w:r>
      <w:r>
        <w:rPr>
          <w:color w:val="000000"/>
        </w:rPr>
        <w:t xml:space="preserve">durante el monitoreo </w:t>
      </w:r>
      <w:r w:rsidR="00216B26">
        <w:rPr>
          <w:color w:val="000000"/>
        </w:rPr>
        <w:t>de grupos.</w:t>
      </w:r>
    </w:p>
    <w:p w14:paraId="23BDC47E" w14:textId="4D53D53E" w:rsidR="00C02D7B" w:rsidRDefault="00C02D7B" w:rsidP="0035744F">
      <w:pPr>
        <w:pStyle w:val="Texto"/>
        <w:numPr>
          <w:ilvl w:val="1"/>
          <w:numId w:val="13"/>
        </w:numPr>
      </w:pPr>
      <w:r w:rsidRPr="00883E19">
        <w:rPr>
          <w:b/>
        </w:rPr>
        <w:t>Comentario:</w:t>
      </w:r>
      <w:r>
        <w:t xml:space="preserve"> </w:t>
      </w:r>
      <w:r w:rsidR="00216B26">
        <w:t>En una aplicación web, las estadísticas mostradas deberán ser:</w:t>
      </w:r>
      <w:r>
        <w:t xml:space="preserve"> Porcentaje de participación </w:t>
      </w:r>
      <w:r>
        <w:lastRenderedPageBreak/>
        <w:t>global, porcentaje de participación por acciones realizadas (crear, eliminar, modificar objetos), y número de acciones realizadas (crear, eliminar, modificar) clasificadas por entidades y relaciones.</w:t>
      </w:r>
    </w:p>
    <w:p w14:paraId="0699D4B2" w14:textId="77777777" w:rsidR="00066CD3" w:rsidRDefault="00066CD3" w:rsidP="00066CD3">
      <w:pPr>
        <w:pStyle w:val="NombreCapitulo"/>
        <w:numPr>
          <w:ilvl w:val="0"/>
          <w:numId w:val="0"/>
        </w:numPr>
        <w:ind w:left="360" w:hanging="360"/>
      </w:pPr>
    </w:p>
    <w:p w14:paraId="6D3914F0" w14:textId="77777777" w:rsidR="001D7D9F" w:rsidRDefault="001D7D9F" w:rsidP="0035744F">
      <w:pPr>
        <w:pStyle w:val="Subtitulocapitulo"/>
        <w:numPr>
          <w:ilvl w:val="2"/>
          <w:numId w:val="1"/>
        </w:numPr>
      </w:pPr>
      <w:r>
        <w:t>REQUERIMIENTOS NO FUNCIONALES</w:t>
      </w:r>
    </w:p>
    <w:p w14:paraId="4C8816CD" w14:textId="4130014E" w:rsidR="00B501CE" w:rsidRDefault="00B501CE" w:rsidP="0035744F">
      <w:pPr>
        <w:pStyle w:val="Texto"/>
        <w:numPr>
          <w:ilvl w:val="0"/>
          <w:numId w:val="14"/>
        </w:numPr>
      </w:pPr>
      <w:r>
        <w:rPr>
          <w:b/>
        </w:rPr>
        <w:t xml:space="preserve">RNF-01: </w:t>
      </w:r>
      <w:r w:rsidRPr="00633CAC">
        <w:t>El sistema debe ser robusto, es decir que debe recuperarse de manera inmediata en caso de ocurrir una caída del sistema.</w:t>
      </w:r>
    </w:p>
    <w:p w14:paraId="77F2791B" w14:textId="631AE868" w:rsidR="00B501CE" w:rsidRPr="00B501CE" w:rsidRDefault="00B501CE" w:rsidP="0035744F">
      <w:pPr>
        <w:pStyle w:val="Texto"/>
        <w:numPr>
          <w:ilvl w:val="0"/>
          <w:numId w:val="14"/>
        </w:numPr>
      </w:pPr>
      <w:r>
        <w:rPr>
          <w:b/>
        </w:rPr>
        <w:t xml:space="preserve">RNF-02: </w:t>
      </w:r>
      <w:r w:rsidRPr="00901D0A">
        <w:rPr>
          <w:color w:val="000000"/>
          <w:lang w:eastAsia="es-ES"/>
        </w:rPr>
        <w:t>El s</w:t>
      </w:r>
      <w:r>
        <w:rPr>
          <w:color w:val="000000"/>
          <w:lang w:eastAsia="es-ES"/>
        </w:rPr>
        <w:t>istema debe soportar al menos 5</w:t>
      </w:r>
      <w:r w:rsidRPr="00901D0A">
        <w:rPr>
          <w:color w:val="000000"/>
          <w:lang w:eastAsia="es-ES"/>
        </w:rPr>
        <w:t xml:space="preserve"> </w:t>
      </w:r>
      <w:r>
        <w:rPr>
          <w:color w:val="000000"/>
          <w:lang w:eastAsia="es-ES"/>
        </w:rPr>
        <w:t>estudiantes</w:t>
      </w:r>
      <w:r w:rsidRPr="00901D0A">
        <w:rPr>
          <w:color w:val="000000"/>
          <w:lang w:eastAsia="es-ES"/>
        </w:rPr>
        <w:t xml:space="preserve"> concurrentes.</w:t>
      </w:r>
    </w:p>
    <w:p w14:paraId="7BC67C02" w14:textId="0D8D11F1" w:rsidR="00B501CE" w:rsidRDefault="00B501CE" w:rsidP="0035744F">
      <w:pPr>
        <w:pStyle w:val="Texto"/>
        <w:numPr>
          <w:ilvl w:val="0"/>
          <w:numId w:val="14"/>
        </w:numPr>
      </w:pPr>
      <w:r w:rsidRPr="00B501CE">
        <w:rPr>
          <w:b/>
        </w:rPr>
        <w:t>RNF-03:</w:t>
      </w:r>
      <w:r>
        <w:t xml:space="preserve"> </w:t>
      </w:r>
      <w:r w:rsidRPr="006F7317">
        <w:t>El código del sistema deberá estar documentado de manera correcta de manera que debiera ser fácil de modificar</w:t>
      </w:r>
      <w:r>
        <w:t>.</w:t>
      </w:r>
    </w:p>
    <w:p w14:paraId="77F60B70" w14:textId="0B338605" w:rsidR="00B501CE" w:rsidRPr="006F7317" w:rsidRDefault="00B501CE" w:rsidP="0035744F">
      <w:pPr>
        <w:pStyle w:val="Texto"/>
        <w:numPr>
          <w:ilvl w:val="0"/>
          <w:numId w:val="14"/>
        </w:numPr>
      </w:pPr>
      <w:r>
        <w:rPr>
          <w:b/>
        </w:rPr>
        <w:t xml:space="preserve">RNF-04: </w:t>
      </w:r>
      <w:r>
        <w:t xml:space="preserve">El sistema debe asegurar la facilidad de uso. La duración del entrenamiento previo para usuarios inexpertos deberá  de </w:t>
      </w:r>
      <w:r w:rsidR="00920C4E">
        <w:t xml:space="preserve"> ser </w:t>
      </w:r>
      <w:r w:rsidR="003D189B">
        <w:t>2</w:t>
      </w:r>
      <w:r w:rsidR="00084AE8">
        <w:t>0</w:t>
      </w:r>
      <w:r>
        <w:t xml:space="preserve"> min</w:t>
      </w:r>
      <w:r w:rsidR="00084AE8">
        <w:t>u</w:t>
      </w:r>
      <w:r>
        <w:t>tos o menos.</w:t>
      </w:r>
    </w:p>
    <w:p w14:paraId="08E95DF7" w14:textId="7D294EE9" w:rsidR="00B501CE" w:rsidRDefault="00B501CE" w:rsidP="0035744F">
      <w:pPr>
        <w:pStyle w:val="Texto"/>
        <w:numPr>
          <w:ilvl w:val="0"/>
          <w:numId w:val="14"/>
        </w:numPr>
      </w:pPr>
      <w:r w:rsidRPr="00920C4E">
        <w:rPr>
          <w:b/>
        </w:rPr>
        <w:t>RNF-05:</w:t>
      </w:r>
      <w:r>
        <w:t xml:space="preserve"> El sistema debe usar una cantidad mínima de recursos</w:t>
      </w:r>
      <w:r w:rsidR="001F1B99">
        <w:t xml:space="preserve"> del computador</w:t>
      </w:r>
      <w:r>
        <w:t>.</w:t>
      </w:r>
    </w:p>
    <w:p w14:paraId="7B94C249" w14:textId="0FF49209" w:rsidR="00B501CE" w:rsidRDefault="00B501CE" w:rsidP="0035744F">
      <w:pPr>
        <w:pStyle w:val="Texto"/>
        <w:numPr>
          <w:ilvl w:val="0"/>
          <w:numId w:val="14"/>
        </w:numPr>
      </w:pPr>
      <w:r w:rsidRPr="00920C4E">
        <w:rPr>
          <w:b/>
        </w:rPr>
        <w:t>RNF-06:</w:t>
      </w:r>
      <w:r>
        <w:t xml:space="preserve"> El sistema debe ser portable. Se debe asegurar la facilidad de configuración para el despliegue de nuevas superficies colaborativas.</w:t>
      </w:r>
    </w:p>
    <w:p w14:paraId="521564F3" w14:textId="667680BD" w:rsidR="00E25227" w:rsidRDefault="00E25227" w:rsidP="0035744F">
      <w:pPr>
        <w:pStyle w:val="Texto"/>
        <w:numPr>
          <w:ilvl w:val="0"/>
          <w:numId w:val="14"/>
        </w:numPr>
      </w:pPr>
      <w:r>
        <w:rPr>
          <w:b/>
        </w:rPr>
        <w:lastRenderedPageBreak/>
        <w:t>RNF-</w:t>
      </w:r>
      <w:r>
        <w:t>07: El costo de construcción del sistema completo debe ser menor que el costo de las soluciones similares disponibles en e, mercado.</w:t>
      </w:r>
    </w:p>
    <w:p w14:paraId="031180ED" w14:textId="77777777" w:rsidR="00B501CE" w:rsidRDefault="00B501CE" w:rsidP="00525F5D">
      <w:pPr>
        <w:pStyle w:val="Subtitulocapitulo"/>
        <w:numPr>
          <w:ilvl w:val="0"/>
          <w:numId w:val="0"/>
        </w:numPr>
      </w:pPr>
    </w:p>
    <w:p w14:paraId="14D11AB8" w14:textId="43ABCF99" w:rsidR="009F28B3" w:rsidRDefault="001D7D9F" w:rsidP="009F28B3">
      <w:pPr>
        <w:pStyle w:val="Subtitulocapitulo"/>
      </w:pPr>
      <w:r>
        <w:t>CASOS DE USO</w:t>
      </w:r>
    </w:p>
    <w:p w14:paraId="537C5F28" w14:textId="46674DFA" w:rsidR="001910A1" w:rsidRDefault="001910A1" w:rsidP="00E25227">
      <w:pPr>
        <w:pStyle w:val="Texto"/>
        <w:ind w:left="0"/>
      </w:pPr>
      <w:r>
        <w:t xml:space="preserve">A partir de los requerimientos identificados en la sección anterior, se describen aquí los casos de uso par los dos tipos de </w:t>
      </w:r>
      <w:r w:rsidR="00E25227">
        <w:t xml:space="preserve">usuario. </w:t>
      </w:r>
    </w:p>
    <w:p w14:paraId="769EFE28" w14:textId="6BD9620F" w:rsidR="00525F5D" w:rsidRPr="00525F5D" w:rsidRDefault="00525F5D" w:rsidP="00525F5D">
      <w:pPr>
        <w:pStyle w:val="Texto"/>
        <w:ind w:left="1416"/>
        <w:rPr>
          <w:b/>
        </w:rPr>
      </w:pPr>
      <w:r w:rsidRPr="00525F5D">
        <w:rPr>
          <w:b/>
        </w:rPr>
        <w:t>Diagramas de casos de uso</w:t>
      </w:r>
    </w:p>
    <w:p w14:paraId="7834D9E6" w14:textId="77777777" w:rsidR="00525F5D" w:rsidRDefault="00525F5D" w:rsidP="00525F5D">
      <w:pPr>
        <w:pStyle w:val="NormalWeb"/>
        <w:spacing w:before="0" w:beforeAutospacing="0" w:after="0" w:afterAutospacing="0"/>
        <w:jc w:val="center"/>
      </w:pPr>
    </w:p>
    <w:p w14:paraId="1E98517B" w14:textId="77777777" w:rsidR="00525F5D" w:rsidRDefault="00525F5D" w:rsidP="00525F5D">
      <w:pPr>
        <w:pStyle w:val="NormalWeb"/>
        <w:spacing w:before="0" w:beforeAutospacing="0" w:after="0" w:afterAutospacing="0"/>
        <w:jc w:val="center"/>
      </w:pPr>
    </w:p>
    <w:p w14:paraId="0473CE68" w14:textId="77777777" w:rsidR="004B1F98" w:rsidRDefault="004B1F98" w:rsidP="00525F5D">
      <w:pPr>
        <w:pStyle w:val="NormalWeb"/>
        <w:spacing w:before="0" w:beforeAutospacing="0" w:after="0" w:afterAutospacing="0"/>
        <w:jc w:val="right"/>
        <w:rPr>
          <w:noProof/>
        </w:rPr>
      </w:pPr>
    </w:p>
    <w:p w14:paraId="4C892E1B" w14:textId="3ECDE002" w:rsidR="00525F5D" w:rsidRDefault="00C71752" w:rsidP="00525F5D">
      <w:pPr>
        <w:pStyle w:val="NormalWeb"/>
        <w:spacing w:before="0" w:beforeAutospacing="0" w:after="0" w:afterAutospacing="0"/>
        <w:jc w:val="right"/>
      </w:pPr>
      <w:r>
        <w:rPr>
          <w:noProof/>
        </w:rPr>
        <w:drawing>
          <wp:inline distT="0" distB="0" distL="0" distR="0" wp14:anchorId="7B177A59" wp14:editId="217592B7">
            <wp:extent cx="4979670" cy="3447325"/>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5695" cy="3451496"/>
                    </a:xfrm>
                    <a:prstGeom prst="rect">
                      <a:avLst/>
                    </a:prstGeom>
                  </pic:spPr>
                </pic:pic>
              </a:graphicData>
            </a:graphic>
          </wp:inline>
        </w:drawing>
      </w:r>
    </w:p>
    <w:p w14:paraId="7E2BDA0B" w14:textId="05EDBC74" w:rsidR="00525F5D" w:rsidRDefault="00525F5D" w:rsidP="00525F5D">
      <w:pPr>
        <w:pStyle w:val="Texto"/>
        <w:ind w:left="1416"/>
        <w:jc w:val="center"/>
      </w:pPr>
      <w:r>
        <w:rPr>
          <w:b/>
          <w:sz w:val="16"/>
          <w:szCs w:val="16"/>
        </w:rPr>
        <w:t xml:space="preserve">Figura </w:t>
      </w:r>
      <w:r w:rsidR="00DA696F">
        <w:rPr>
          <w:b/>
          <w:sz w:val="16"/>
          <w:szCs w:val="16"/>
        </w:rPr>
        <w:t>3.1</w:t>
      </w:r>
      <w:r>
        <w:rPr>
          <w:b/>
          <w:sz w:val="16"/>
          <w:szCs w:val="16"/>
        </w:rPr>
        <w:t>:</w:t>
      </w:r>
      <w:r>
        <w:rPr>
          <w:sz w:val="16"/>
          <w:szCs w:val="16"/>
        </w:rPr>
        <w:t xml:space="preserve"> Diagrama de casos de uso del sistema.</w:t>
      </w:r>
    </w:p>
    <w:p w14:paraId="3636C722" w14:textId="2B33B19B" w:rsidR="00667201" w:rsidRPr="004139D1" w:rsidRDefault="001910A1" w:rsidP="004139D1">
      <w:pPr>
        <w:pStyle w:val="Texto"/>
      </w:pPr>
      <w:r w:rsidRPr="004139D1">
        <w:t xml:space="preserve">La figura 3.1 presenta el diagrama de casos de uso del sistema y en las siguientes sub-secciones se describe en detalle este diagrama. </w:t>
      </w:r>
    </w:p>
    <w:p w14:paraId="195737FE" w14:textId="77777777" w:rsidR="004139D1" w:rsidRDefault="004139D1" w:rsidP="00525F5D">
      <w:pPr>
        <w:pStyle w:val="Texto"/>
        <w:rPr>
          <w:b/>
          <w:bCs/>
          <w:color w:val="000000"/>
        </w:rPr>
      </w:pPr>
    </w:p>
    <w:p w14:paraId="1E1B4EF3" w14:textId="77777777" w:rsidR="00525F5D" w:rsidRPr="00667201" w:rsidRDefault="00525F5D" w:rsidP="00525F5D">
      <w:pPr>
        <w:pStyle w:val="Texto"/>
      </w:pPr>
      <w:r w:rsidRPr="00667201">
        <w:rPr>
          <w:b/>
          <w:bCs/>
          <w:color w:val="000000"/>
        </w:rPr>
        <w:t xml:space="preserve">Actores </w:t>
      </w:r>
    </w:p>
    <w:p w14:paraId="18B090AE" w14:textId="06D5B2E1" w:rsidR="00525F5D" w:rsidRPr="00667201" w:rsidRDefault="00525F5D" w:rsidP="00525F5D">
      <w:pPr>
        <w:pStyle w:val="Texto"/>
        <w:ind w:left="1416"/>
        <w:rPr>
          <w:color w:val="000000"/>
        </w:rPr>
      </w:pPr>
      <w:r w:rsidRPr="00667201">
        <w:rPr>
          <w:b/>
          <w:bCs/>
          <w:color w:val="000000"/>
        </w:rPr>
        <w:t>Estudiante</w:t>
      </w:r>
      <w:r w:rsidR="00667201">
        <w:rPr>
          <w:color w:val="000000"/>
        </w:rPr>
        <w:t xml:space="preserve">.- </w:t>
      </w:r>
      <w:r w:rsidRPr="00667201">
        <w:rPr>
          <w:color w:val="000000"/>
        </w:rPr>
        <w:t>Una persona interesada en realizar modelos lógicos de bases de datos representados a través de diagramas entidad-relación. Esta persona puede realizar sus trabajos de manera individual o de manera colaborativa.</w:t>
      </w:r>
    </w:p>
    <w:p w14:paraId="48AB12DD" w14:textId="6F10C1B5" w:rsidR="00525F5D" w:rsidRPr="00667201" w:rsidRDefault="00525F5D" w:rsidP="00525F5D">
      <w:pPr>
        <w:pStyle w:val="Texto"/>
        <w:ind w:left="1416"/>
        <w:rPr>
          <w:b/>
          <w:bCs/>
          <w:color w:val="000000"/>
        </w:rPr>
      </w:pPr>
      <w:r w:rsidRPr="00667201">
        <w:rPr>
          <w:b/>
          <w:bCs/>
          <w:color w:val="000000"/>
        </w:rPr>
        <w:t xml:space="preserve">Profesor.- </w:t>
      </w:r>
      <w:r w:rsidRPr="00667201">
        <w:rPr>
          <w:color w:val="000000"/>
        </w:rPr>
        <w:t>La persona interesada en que es</w:t>
      </w:r>
      <w:r w:rsidR="00D25799">
        <w:rPr>
          <w:color w:val="000000"/>
        </w:rPr>
        <w:t>tudiantes realicen diagramas entidad-relación</w:t>
      </w:r>
      <w:r w:rsidRPr="00667201">
        <w:rPr>
          <w:color w:val="000000"/>
        </w:rPr>
        <w:t xml:space="preserve"> como parte de una tarea grupal en el aula de clases. Esta </w:t>
      </w:r>
      <w:r w:rsidR="00D25799">
        <w:rPr>
          <w:color w:val="000000"/>
        </w:rPr>
        <w:t xml:space="preserve"> persona podría estar</w:t>
      </w:r>
      <w:r w:rsidRPr="00667201">
        <w:rPr>
          <w:color w:val="000000"/>
        </w:rPr>
        <w:t xml:space="preserve"> interesada en monitorear el avance del trabajo de </w:t>
      </w:r>
      <w:r w:rsidR="00A02BAB">
        <w:rPr>
          <w:color w:val="000000"/>
        </w:rPr>
        <w:t>varios</w:t>
      </w:r>
      <w:r w:rsidRPr="00667201">
        <w:rPr>
          <w:color w:val="000000"/>
        </w:rPr>
        <w:t xml:space="preserve"> grupos, así como la revisión del trabajo finalizado. </w:t>
      </w:r>
    </w:p>
    <w:p w14:paraId="0BA89D4B" w14:textId="77777777" w:rsidR="00460233" w:rsidRDefault="00460233" w:rsidP="00460233">
      <w:pPr>
        <w:pStyle w:val="Texto"/>
      </w:pPr>
    </w:p>
    <w:p w14:paraId="193234A4" w14:textId="520457C9" w:rsidR="00525F5D" w:rsidRPr="00D25799" w:rsidRDefault="00525F5D" w:rsidP="00460233">
      <w:pPr>
        <w:pStyle w:val="Texto"/>
        <w:rPr>
          <w:b/>
        </w:rPr>
      </w:pPr>
      <w:r w:rsidRPr="00D25799">
        <w:rPr>
          <w:b/>
          <w:color w:val="000000"/>
        </w:rPr>
        <w:t>Casos de Uso</w:t>
      </w:r>
    </w:p>
    <w:p w14:paraId="361A32B3" w14:textId="77777777" w:rsidR="00525F5D" w:rsidRPr="00667201" w:rsidRDefault="00525F5D" w:rsidP="00525F5D">
      <w:pPr>
        <w:pStyle w:val="Texto"/>
      </w:pPr>
    </w:p>
    <w:p w14:paraId="77A9E1B6" w14:textId="0A25FC0F" w:rsidR="00525F5D" w:rsidRPr="00667201" w:rsidRDefault="00525F5D" w:rsidP="0035744F">
      <w:pPr>
        <w:pStyle w:val="Texto"/>
        <w:numPr>
          <w:ilvl w:val="0"/>
          <w:numId w:val="15"/>
        </w:numPr>
      </w:pPr>
      <w:r w:rsidRPr="00667201">
        <w:rPr>
          <w:b/>
          <w:bCs/>
          <w:color w:val="000000"/>
        </w:rPr>
        <w:t>Realizar trabajo grupal</w:t>
      </w:r>
      <w:r w:rsidR="00D25799">
        <w:t xml:space="preserve">: </w:t>
      </w:r>
      <w:r w:rsidRPr="00667201">
        <w:rPr>
          <w:color w:val="000000"/>
        </w:rPr>
        <w:t xml:space="preserve">Varios estudiantes se autentican en el sistema y realizan un trabajo en el que elaboran un diagrama </w:t>
      </w:r>
      <w:r w:rsidR="00460233">
        <w:rPr>
          <w:color w:val="000000"/>
        </w:rPr>
        <w:t>entidad-relación</w:t>
      </w:r>
      <w:r w:rsidRPr="00667201">
        <w:rPr>
          <w:color w:val="000000"/>
        </w:rPr>
        <w:t xml:space="preserve"> sobre una superficie colaborativa.</w:t>
      </w:r>
    </w:p>
    <w:p w14:paraId="4B44F78E" w14:textId="77777777" w:rsidR="00525F5D" w:rsidRPr="00667201" w:rsidRDefault="00525F5D" w:rsidP="00525F5D">
      <w:pPr>
        <w:pStyle w:val="Texto"/>
      </w:pPr>
    </w:p>
    <w:p w14:paraId="557C812A" w14:textId="4A4A58A8" w:rsidR="00525F5D" w:rsidRPr="00667201" w:rsidRDefault="00525F5D" w:rsidP="0035744F">
      <w:pPr>
        <w:pStyle w:val="Texto"/>
        <w:numPr>
          <w:ilvl w:val="0"/>
          <w:numId w:val="15"/>
        </w:numPr>
      </w:pPr>
      <w:r w:rsidRPr="00667201">
        <w:rPr>
          <w:b/>
          <w:bCs/>
          <w:color w:val="000000"/>
        </w:rPr>
        <w:t>Monitorear avance de tarea grupal</w:t>
      </w:r>
      <w:r w:rsidR="00D25799">
        <w:t xml:space="preserve">: </w:t>
      </w:r>
      <w:r w:rsidRPr="00667201">
        <w:rPr>
          <w:color w:val="000000"/>
        </w:rPr>
        <w:t xml:space="preserve">Un profesor revisa el estado actual de la tarea de varios grupos que realizan </w:t>
      </w:r>
      <w:r w:rsidR="00460233">
        <w:rPr>
          <w:color w:val="000000"/>
        </w:rPr>
        <w:t>trabajos colaborativos de diagramas entidad-relación</w:t>
      </w:r>
      <w:r w:rsidRPr="00667201">
        <w:rPr>
          <w:color w:val="000000"/>
        </w:rPr>
        <w:t>.</w:t>
      </w:r>
    </w:p>
    <w:p w14:paraId="24740027" w14:textId="77777777" w:rsidR="00525F5D" w:rsidRPr="00667201" w:rsidRDefault="00525F5D" w:rsidP="00525F5D">
      <w:pPr>
        <w:pStyle w:val="Texto"/>
      </w:pPr>
    </w:p>
    <w:p w14:paraId="3EEFA8D1" w14:textId="658C096E" w:rsidR="00525F5D" w:rsidRPr="00667201" w:rsidRDefault="00525F5D" w:rsidP="0035744F">
      <w:pPr>
        <w:pStyle w:val="Texto"/>
        <w:numPr>
          <w:ilvl w:val="0"/>
          <w:numId w:val="15"/>
        </w:numPr>
      </w:pPr>
      <w:r w:rsidRPr="00667201">
        <w:rPr>
          <w:b/>
          <w:bCs/>
          <w:color w:val="000000"/>
        </w:rPr>
        <w:lastRenderedPageBreak/>
        <w:t>Revisar el trabajo final</w:t>
      </w:r>
      <w:r w:rsidR="00D25799">
        <w:t xml:space="preserve">: </w:t>
      </w:r>
      <w:r w:rsidRPr="00667201">
        <w:rPr>
          <w:color w:val="000000"/>
        </w:rPr>
        <w:t>El profesor revisa el trabajo</w:t>
      </w:r>
      <w:r w:rsidR="00460233">
        <w:rPr>
          <w:color w:val="000000"/>
        </w:rPr>
        <w:t xml:space="preserve"> final de diseño de diagramas entidad-relación</w:t>
      </w:r>
      <w:r w:rsidRPr="00667201">
        <w:rPr>
          <w:color w:val="000000"/>
        </w:rPr>
        <w:t xml:space="preserve">, </w:t>
      </w:r>
      <w:r w:rsidR="00460233">
        <w:rPr>
          <w:color w:val="000000"/>
        </w:rPr>
        <w:t xml:space="preserve">utilizando </w:t>
      </w:r>
      <w:r w:rsidRPr="00667201">
        <w:rPr>
          <w:color w:val="000000"/>
        </w:rPr>
        <w:t xml:space="preserve">un archivo </w:t>
      </w:r>
      <w:r w:rsidR="00460233">
        <w:rPr>
          <w:color w:val="000000"/>
        </w:rPr>
        <w:t xml:space="preserve">provisto por </w:t>
      </w:r>
      <w:r w:rsidRPr="00667201">
        <w:rPr>
          <w:color w:val="000000"/>
        </w:rPr>
        <w:t>los estudiantes que participaron</w:t>
      </w:r>
      <w:r w:rsidR="003D2170">
        <w:rPr>
          <w:color w:val="000000"/>
        </w:rPr>
        <w:t xml:space="preserve"> previamente</w:t>
      </w:r>
      <w:r w:rsidRPr="00667201">
        <w:rPr>
          <w:color w:val="000000"/>
        </w:rPr>
        <w:t xml:space="preserve"> </w:t>
      </w:r>
      <w:r w:rsidR="00460233">
        <w:rPr>
          <w:color w:val="000000"/>
        </w:rPr>
        <w:t xml:space="preserve">en </w:t>
      </w:r>
      <w:r w:rsidR="003D2170">
        <w:rPr>
          <w:color w:val="000000"/>
        </w:rPr>
        <w:t>un trabajo colaborativo</w:t>
      </w:r>
      <w:r w:rsidR="00460233">
        <w:rPr>
          <w:color w:val="000000"/>
        </w:rPr>
        <w:t xml:space="preserve"> de diseño</w:t>
      </w:r>
      <w:r w:rsidRPr="00667201">
        <w:rPr>
          <w:color w:val="000000"/>
        </w:rPr>
        <w:t>.</w:t>
      </w:r>
    </w:p>
    <w:p w14:paraId="0B2C34AB" w14:textId="77777777" w:rsidR="00525F5D" w:rsidRPr="00667201" w:rsidRDefault="00525F5D" w:rsidP="00525F5D">
      <w:pPr>
        <w:pStyle w:val="Texto"/>
      </w:pPr>
    </w:p>
    <w:p w14:paraId="39ED3653" w14:textId="77777777" w:rsidR="00525F5D" w:rsidRPr="00667201" w:rsidRDefault="00525F5D" w:rsidP="00525F5D">
      <w:pPr>
        <w:pStyle w:val="Texto"/>
      </w:pPr>
      <w:r w:rsidRPr="00667201">
        <w:rPr>
          <w:b/>
          <w:bCs/>
          <w:color w:val="000000"/>
        </w:rPr>
        <w:t>Escenarios</w:t>
      </w:r>
    </w:p>
    <w:p w14:paraId="5C49DC73" w14:textId="77777777" w:rsidR="00525F5D" w:rsidRPr="0014563C" w:rsidRDefault="00525F5D" w:rsidP="0035744F">
      <w:pPr>
        <w:pStyle w:val="Texto"/>
        <w:numPr>
          <w:ilvl w:val="0"/>
          <w:numId w:val="19"/>
        </w:numPr>
        <w:rPr>
          <w:b/>
        </w:rPr>
      </w:pPr>
      <w:r w:rsidRPr="0014563C">
        <w:rPr>
          <w:b/>
          <w:color w:val="000000"/>
        </w:rPr>
        <w:t>Escenario 1</w:t>
      </w:r>
    </w:p>
    <w:p w14:paraId="189B20DD" w14:textId="77777777" w:rsidR="00525F5D" w:rsidRPr="00667201" w:rsidRDefault="00525F5D" w:rsidP="0014563C">
      <w:pPr>
        <w:pStyle w:val="Texto"/>
        <w:ind w:left="1416"/>
      </w:pPr>
    </w:p>
    <w:p w14:paraId="12488625" w14:textId="596DA1D4" w:rsidR="00525F5D" w:rsidRPr="00667201" w:rsidRDefault="00525F5D" w:rsidP="0079786B">
      <w:pPr>
        <w:pStyle w:val="Texto"/>
        <w:ind w:left="1416"/>
      </w:pPr>
      <w:r w:rsidRPr="00667201">
        <w:rPr>
          <w:color w:val="000000"/>
        </w:rPr>
        <w:t>Estudi</w:t>
      </w:r>
      <w:r w:rsidR="00E13767">
        <w:rPr>
          <w:color w:val="000000"/>
        </w:rPr>
        <w:t>antes realizan un diagrama entidad-relación</w:t>
      </w:r>
      <w:r w:rsidRPr="00667201">
        <w:rPr>
          <w:color w:val="000000"/>
        </w:rPr>
        <w:t xml:space="preserve"> a través de la superficie colaborativa</w:t>
      </w:r>
    </w:p>
    <w:p w14:paraId="034EF457" w14:textId="77777777" w:rsidR="00525F5D" w:rsidRPr="00667201" w:rsidRDefault="00525F5D" w:rsidP="0014563C">
      <w:pPr>
        <w:pStyle w:val="Texto"/>
        <w:ind w:left="1416"/>
      </w:pPr>
    </w:p>
    <w:p w14:paraId="0700583E" w14:textId="7B0B09F6" w:rsidR="00525F5D" w:rsidRPr="00667201" w:rsidRDefault="00525F5D" w:rsidP="00EC5AD3">
      <w:pPr>
        <w:pStyle w:val="Texto"/>
        <w:ind w:left="1776"/>
      </w:pPr>
      <w:r w:rsidRPr="00667201">
        <w:rPr>
          <w:b/>
          <w:bCs/>
          <w:color w:val="000000"/>
        </w:rPr>
        <w:t>Precondiciones:</w:t>
      </w:r>
    </w:p>
    <w:p w14:paraId="33460391" w14:textId="110830FE" w:rsidR="00525F5D" w:rsidRPr="00667201" w:rsidRDefault="00E13767" w:rsidP="0035744F">
      <w:pPr>
        <w:pStyle w:val="Texto"/>
        <w:numPr>
          <w:ilvl w:val="0"/>
          <w:numId w:val="16"/>
        </w:numPr>
        <w:ind w:left="2496"/>
        <w:rPr>
          <w:color w:val="000000"/>
        </w:rPr>
      </w:pPr>
      <w:r>
        <w:rPr>
          <w:color w:val="000000"/>
        </w:rPr>
        <w:t xml:space="preserve">Uno </w:t>
      </w:r>
      <w:r w:rsidR="00525F5D" w:rsidRPr="00667201">
        <w:rPr>
          <w:color w:val="000000"/>
        </w:rPr>
        <w:t>o varios estudiantes han cargado la interfaz de autenticación web del estudiante</w:t>
      </w:r>
      <w:r w:rsidR="00EC5AD3">
        <w:rPr>
          <w:color w:val="000000"/>
        </w:rPr>
        <w:t xml:space="preserve"> en su tablet</w:t>
      </w:r>
      <w:r w:rsidR="00525F5D" w:rsidRPr="00667201">
        <w:rPr>
          <w:color w:val="000000"/>
        </w:rPr>
        <w:t>.</w:t>
      </w:r>
    </w:p>
    <w:p w14:paraId="20038F42" w14:textId="77777777" w:rsidR="00525F5D" w:rsidRPr="00667201" w:rsidRDefault="00525F5D" w:rsidP="00EC5AD3">
      <w:pPr>
        <w:pStyle w:val="Texto"/>
        <w:ind w:left="1776"/>
      </w:pPr>
    </w:p>
    <w:p w14:paraId="439BAD68" w14:textId="460A38D2" w:rsidR="00525F5D" w:rsidRPr="00667201" w:rsidRDefault="00525F5D" w:rsidP="00EC5AD3">
      <w:pPr>
        <w:pStyle w:val="Texto"/>
        <w:ind w:left="1776"/>
      </w:pPr>
      <w:r w:rsidRPr="00667201">
        <w:rPr>
          <w:b/>
          <w:bCs/>
          <w:color w:val="000000"/>
        </w:rPr>
        <w:t>Flujo de Eventos</w:t>
      </w:r>
    </w:p>
    <w:p w14:paraId="4658497B" w14:textId="7C4B247C" w:rsidR="00525F5D" w:rsidRPr="00667201" w:rsidRDefault="00525F5D" w:rsidP="0035744F">
      <w:pPr>
        <w:pStyle w:val="Texto"/>
        <w:numPr>
          <w:ilvl w:val="0"/>
          <w:numId w:val="17"/>
        </w:numPr>
        <w:ind w:left="2496"/>
        <w:rPr>
          <w:color w:val="000000"/>
        </w:rPr>
      </w:pPr>
      <w:r w:rsidRPr="00667201">
        <w:rPr>
          <w:color w:val="000000"/>
        </w:rPr>
        <w:t>Los estudiantes se autentican</w:t>
      </w:r>
      <w:r w:rsidR="0084726E">
        <w:rPr>
          <w:color w:val="000000"/>
        </w:rPr>
        <w:t xml:space="preserve"> ingresando su nombre y color de pluma que posee para interactuar con la superficie colaborativa</w:t>
      </w:r>
      <w:r w:rsidRPr="00667201">
        <w:rPr>
          <w:color w:val="000000"/>
        </w:rPr>
        <w:t>.</w:t>
      </w:r>
    </w:p>
    <w:p w14:paraId="4407DBFC" w14:textId="77777777" w:rsidR="00525F5D" w:rsidRPr="00667201" w:rsidRDefault="00525F5D" w:rsidP="0035744F">
      <w:pPr>
        <w:pStyle w:val="Texto"/>
        <w:numPr>
          <w:ilvl w:val="0"/>
          <w:numId w:val="17"/>
        </w:numPr>
        <w:ind w:left="2496"/>
        <w:rPr>
          <w:color w:val="000000"/>
        </w:rPr>
      </w:pPr>
      <w:r w:rsidRPr="00667201">
        <w:rPr>
          <w:color w:val="000000"/>
        </w:rPr>
        <w:t>Los estudiantes dibujan rectángulos que representan entidades y líneas que representan relaciones.</w:t>
      </w:r>
    </w:p>
    <w:p w14:paraId="7C8F2663" w14:textId="77777777" w:rsidR="00525F5D" w:rsidRPr="00667201" w:rsidRDefault="00525F5D" w:rsidP="0035744F">
      <w:pPr>
        <w:pStyle w:val="Texto"/>
        <w:numPr>
          <w:ilvl w:val="0"/>
          <w:numId w:val="17"/>
        </w:numPr>
        <w:ind w:left="2496"/>
        <w:rPr>
          <w:color w:val="000000"/>
        </w:rPr>
      </w:pPr>
      <w:r w:rsidRPr="00667201">
        <w:rPr>
          <w:color w:val="000000"/>
        </w:rPr>
        <w:lastRenderedPageBreak/>
        <w:t>Los estudiantes editan, borran o mueven las entidades o relaciones en la superficie. La edición se realiza a través de la interfaz web.</w:t>
      </w:r>
    </w:p>
    <w:p w14:paraId="1AC0ADFC" w14:textId="77777777" w:rsidR="00525F5D" w:rsidRPr="00667201" w:rsidRDefault="00525F5D" w:rsidP="0035744F">
      <w:pPr>
        <w:pStyle w:val="Texto"/>
        <w:numPr>
          <w:ilvl w:val="0"/>
          <w:numId w:val="17"/>
        </w:numPr>
        <w:ind w:left="2496"/>
        <w:rPr>
          <w:color w:val="000000"/>
        </w:rPr>
      </w:pPr>
      <w:r w:rsidRPr="00667201">
        <w:rPr>
          <w:color w:val="000000"/>
        </w:rPr>
        <w:t>Los estudiantes guardan en un archivo del trabajo una vez terminado.</w:t>
      </w:r>
    </w:p>
    <w:p w14:paraId="6CDF6680" w14:textId="77777777" w:rsidR="00525F5D" w:rsidRPr="00667201" w:rsidRDefault="00525F5D" w:rsidP="00EC5AD3">
      <w:pPr>
        <w:pStyle w:val="Texto"/>
        <w:ind w:left="1776"/>
      </w:pPr>
    </w:p>
    <w:p w14:paraId="516C210E" w14:textId="0935E2E9" w:rsidR="00525F5D" w:rsidRPr="00667201" w:rsidRDefault="00525F5D" w:rsidP="00EC5AD3">
      <w:pPr>
        <w:pStyle w:val="Texto"/>
        <w:ind w:left="1776"/>
      </w:pPr>
      <w:r w:rsidRPr="00667201">
        <w:rPr>
          <w:b/>
          <w:bCs/>
          <w:color w:val="000000"/>
        </w:rPr>
        <w:t>Post</w:t>
      </w:r>
      <w:r w:rsidR="0014563C">
        <w:rPr>
          <w:b/>
          <w:bCs/>
          <w:color w:val="000000"/>
        </w:rPr>
        <w:t>-</w:t>
      </w:r>
      <w:r w:rsidRPr="00667201">
        <w:rPr>
          <w:b/>
          <w:bCs/>
          <w:color w:val="000000"/>
        </w:rPr>
        <w:t>condiciones:</w:t>
      </w:r>
    </w:p>
    <w:p w14:paraId="3C3CE6EF" w14:textId="36B07DEC" w:rsidR="00525F5D" w:rsidRDefault="00525F5D" w:rsidP="00EC5AD3">
      <w:pPr>
        <w:pStyle w:val="Texto"/>
        <w:ind w:left="1776"/>
        <w:rPr>
          <w:color w:val="000000"/>
        </w:rPr>
      </w:pPr>
      <w:r w:rsidRPr="00667201">
        <w:rPr>
          <w:color w:val="000000"/>
        </w:rPr>
        <w:t xml:space="preserve">Un archivo con extensión </w:t>
      </w:r>
      <w:r w:rsidR="00620976">
        <w:rPr>
          <w:color w:val="000000"/>
        </w:rPr>
        <w:t>.</w:t>
      </w:r>
      <w:r w:rsidRPr="00667201">
        <w:rPr>
          <w:color w:val="000000"/>
        </w:rPr>
        <w:t>scti que contiene toda la información del diagrama que se ha trabajado.</w:t>
      </w:r>
    </w:p>
    <w:p w14:paraId="1E8580DE" w14:textId="77777777" w:rsidR="003E039D" w:rsidRPr="00667201" w:rsidRDefault="003E039D" w:rsidP="00EC5AD3">
      <w:pPr>
        <w:pStyle w:val="Texto"/>
        <w:ind w:left="1776"/>
        <w:rPr>
          <w:color w:val="000000"/>
        </w:rPr>
      </w:pPr>
    </w:p>
    <w:p w14:paraId="10A04414" w14:textId="77777777" w:rsidR="00525F5D" w:rsidRPr="003E039D" w:rsidRDefault="00525F5D" w:rsidP="0035744F">
      <w:pPr>
        <w:pStyle w:val="Texto"/>
        <w:numPr>
          <w:ilvl w:val="0"/>
          <w:numId w:val="19"/>
        </w:numPr>
        <w:rPr>
          <w:b/>
        </w:rPr>
      </w:pPr>
      <w:r w:rsidRPr="003E039D">
        <w:rPr>
          <w:b/>
          <w:color w:val="000000"/>
        </w:rPr>
        <w:t>Escenario 2</w:t>
      </w:r>
    </w:p>
    <w:p w14:paraId="6F607AE5" w14:textId="77777777" w:rsidR="00525F5D" w:rsidRPr="00667201" w:rsidRDefault="00525F5D" w:rsidP="00525F5D">
      <w:pPr>
        <w:pStyle w:val="Texto"/>
      </w:pPr>
    </w:p>
    <w:p w14:paraId="635795E8" w14:textId="4AB9781A" w:rsidR="00525F5D" w:rsidRPr="00667201" w:rsidRDefault="00525F5D" w:rsidP="0079786B">
      <w:pPr>
        <w:pStyle w:val="Texto"/>
        <w:ind w:left="1185"/>
      </w:pPr>
      <w:r w:rsidRPr="00667201">
        <w:rPr>
          <w:color w:val="000000"/>
        </w:rPr>
        <w:t>El profesor monitorea el estado del avance de los trabajos grupales en el aula de clases.</w:t>
      </w:r>
    </w:p>
    <w:p w14:paraId="6120D3B9" w14:textId="484152CA" w:rsidR="00525F5D" w:rsidRPr="00667201" w:rsidRDefault="00525F5D" w:rsidP="001A6B68">
      <w:pPr>
        <w:pStyle w:val="Texto"/>
        <w:ind w:left="1416" w:firstLine="591"/>
      </w:pPr>
      <w:r w:rsidRPr="00667201">
        <w:rPr>
          <w:b/>
          <w:bCs/>
          <w:color w:val="000000"/>
        </w:rPr>
        <w:t>Precondiciones:</w:t>
      </w:r>
    </w:p>
    <w:p w14:paraId="436759F7" w14:textId="77777777" w:rsidR="00525F5D" w:rsidRPr="00667201" w:rsidRDefault="00525F5D" w:rsidP="0035744F">
      <w:pPr>
        <w:pStyle w:val="Texto"/>
        <w:numPr>
          <w:ilvl w:val="0"/>
          <w:numId w:val="16"/>
        </w:numPr>
        <w:ind w:left="2727"/>
        <w:rPr>
          <w:color w:val="000000"/>
        </w:rPr>
      </w:pPr>
      <w:r w:rsidRPr="00667201">
        <w:rPr>
          <w:color w:val="000000"/>
        </w:rPr>
        <w:t>Los estudiantes se encuentran autenticados y realizando el trabajo grupal.</w:t>
      </w:r>
    </w:p>
    <w:p w14:paraId="03DC31B9" w14:textId="0D11E4F4" w:rsidR="00525F5D" w:rsidRPr="00667201" w:rsidRDefault="00525F5D" w:rsidP="001A6B68">
      <w:pPr>
        <w:pStyle w:val="Texto"/>
        <w:ind w:left="2007"/>
      </w:pPr>
      <w:r w:rsidRPr="00667201">
        <w:rPr>
          <w:b/>
          <w:bCs/>
          <w:color w:val="000000"/>
        </w:rPr>
        <w:t>Flujo de Eventos</w:t>
      </w:r>
    </w:p>
    <w:p w14:paraId="316C344A" w14:textId="47871BA1" w:rsidR="00525F5D" w:rsidRPr="00667201" w:rsidRDefault="00525F5D" w:rsidP="0035744F">
      <w:pPr>
        <w:pStyle w:val="Texto"/>
        <w:numPr>
          <w:ilvl w:val="0"/>
          <w:numId w:val="18"/>
        </w:numPr>
        <w:ind w:left="2727"/>
        <w:rPr>
          <w:color w:val="000000"/>
        </w:rPr>
      </w:pPr>
      <w:r w:rsidRPr="00667201">
        <w:rPr>
          <w:color w:val="000000"/>
        </w:rPr>
        <w:t xml:space="preserve">El profesor carga la aplicación web </w:t>
      </w:r>
      <w:r w:rsidR="00B72647">
        <w:rPr>
          <w:color w:val="000000"/>
        </w:rPr>
        <w:t>de monitoreo de trabajos colaborativos</w:t>
      </w:r>
      <w:r w:rsidRPr="00667201">
        <w:rPr>
          <w:color w:val="000000"/>
        </w:rPr>
        <w:t>.</w:t>
      </w:r>
    </w:p>
    <w:p w14:paraId="1F1EC98F" w14:textId="7F2C29C4" w:rsidR="00525F5D" w:rsidRPr="00667201" w:rsidRDefault="00525F5D" w:rsidP="0035744F">
      <w:pPr>
        <w:pStyle w:val="Texto"/>
        <w:numPr>
          <w:ilvl w:val="0"/>
          <w:numId w:val="18"/>
        </w:numPr>
        <w:ind w:left="2727"/>
        <w:rPr>
          <w:color w:val="000000"/>
        </w:rPr>
      </w:pPr>
      <w:r w:rsidRPr="00667201">
        <w:rPr>
          <w:color w:val="000000"/>
        </w:rPr>
        <w:t xml:space="preserve">El profesor ingresa el número de entidades, relaciones y atributos que debería tener el trabajo </w:t>
      </w:r>
      <w:r w:rsidRPr="00667201">
        <w:rPr>
          <w:color w:val="000000"/>
        </w:rPr>
        <w:lastRenderedPageBreak/>
        <w:t>terminad</w:t>
      </w:r>
      <w:r w:rsidR="00B72647">
        <w:rPr>
          <w:color w:val="000000"/>
        </w:rPr>
        <w:t>o. Esta información se utiliza</w:t>
      </w:r>
      <w:r w:rsidRPr="00667201">
        <w:rPr>
          <w:color w:val="000000"/>
        </w:rPr>
        <w:t xml:space="preserve"> para calcular el avance porcentual de los trabajos.</w:t>
      </w:r>
    </w:p>
    <w:p w14:paraId="7B274225" w14:textId="0FCA8BBB" w:rsidR="00525F5D" w:rsidRPr="00667201" w:rsidRDefault="00525F5D" w:rsidP="0035744F">
      <w:pPr>
        <w:pStyle w:val="Texto"/>
        <w:numPr>
          <w:ilvl w:val="0"/>
          <w:numId w:val="18"/>
        </w:numPr>
        <w:ind w:left="2727"/>
        <w:rPr>
          <w:color w:val="000000"/>
        </w:rPr>
      </w:pPr>
      <w:r w:rsidRPr="00667201">
        <w:rPr>
          <w:color w:val="000000"/>
        </w:rPr>
        <w:t xml:space="preserve">El profesor observa una captura y gráficos </w:t>
      </w:r>
      <w:r w:rsidR="00B72647">
        <w:rPr>
          <w:color w:val="000000"/>
        </w:rPr>
        <w:t>cuantitativos</w:t>
      </w:r>
      <w:r w:rsidRPr="00667201">
        <w:rPr>
          <w:color w:val="000000"/>
        </w:rPr>
        <w:t xml:space="preserve"> de los trabajos grupales.</w:t>
      </w:r>
    </w:p>
    <w:p w14:paraId="2C21856C" w14:textId="77777777" w:rsidR="00525F5D" w:rsidRPr="00667201" w:rsidRDefault="00525F5D" w:rsidP="0035744F">
      <w:pPr>
        <w:pStyle w:val="Texto"/>
        <w:numPr>
          <w:ilvl w:val="0"/>
          <w:numId w:val="18"/>
        </w:numPr>
        <w:ind w:left="2727"/>
        <w:rPr>
          <w:color w:val="000000"/>
        </w:rPr>
      </w:pPr>
      <w:r w:rsidRPr="00667201">
        <w:rPr>
          <w:color w:val="000000"/>
        </w:rPr>
        <w:t>El profesor observa semáforos cuyos colores (rojo, amarillo, verde) indican el nivel de actividad de cada uno de los estudiantes.</w:t>
      </w:r>
    </w:p>
    <w:p w14:paraId="1D083D01" w14:textId="77777777" w:rsidR="00525F5D" w:rsidRPr="00667201" w:rsidRDefault="00525F5D" w:rsidP="00525F5D">
      <w:pPr>
        <w:pStyle w:val="Texto"/>
      </w:pPr>
    </w:p>
    <w:p w14:paraId="60190EC0" w14:textId="77777777" w:rsidR="00525F5D" w:rsidRPr="0079786B" w:rsidRDefault="00525F5D" w:rsidP="0035744F">
      <w:pPr>
        <w:pStyle w:val="Texto"/>
        <w:numPr>
          <w:ilvl w:val="0"/>
          <w:numId w:val="19"/>
        </w:numPr>
        <w:rPr>
          <w:b/>
        </w:rPr>
      </w:pPr>
      <w:r w:rsidRPr="0079786B">
        <w:rPr>
          <w:b/>
          <w:color w:val="000000"/>
        </w:rPr>
        <w:t>Escenario 3</w:t>
      </w:r>
    </w:p>
    <w:p w14:paraId="3C57CF37" w14:textId="77777777" w:rsidR="00525F5D" w:rsidRPr="00667201" w:rsidRDefault="00525F5D" w:rsidP="00525F5D">
      <w:pPr>
        <w:pStyle w:val="Texto"/>
      </w:pPr>
    </w:p>
    <w:p w14:paraId="0FB5474D" w14:textId="275A1857" w:rsidR="00525F5D" w:rsidRPr="00667201" w:rsidRDefault="00525F5D" w:rsidP="0079786B">
      <w:pPr>
        <w:pStyle w:val="Texto"/>
        <w:ind w:firstLine="360"/>
      </w:pPr>
      <w:r w:rsidRPr="00667201">
        <w:rPr>
          <w:color w:val="000000"/>
        </w:rPr>
        <w:t>El profesor revisa el trabajo final de los estudiantes.</w:t>
      </w:r>
    </w:p>
    <w:p w14:paraId="387D120A" w14:textId="77777777" w:rsidR="00525F5D" w:rsidRPr="00667201" w:rsidRDefault="00525F5D" w:rsidP="00525F5D">
      <w:pPr>
        <w:pStyle w:val="Texto"/>
      </w:pPr>
    </w:p>
    <w:p w14:paraId="3129E4E6" w14:textId="77777777" w:rsidR="00525F5D" w:rsidRPr="00667201" w:rsidRDefault="00525F5D" w:rsidP="00525F5D">
      <w:pPr>
        <w:pStyle w:val="Texto"/>
      </w:pPr>
      <w:r w:rsidRPr="00667201">
        <w:rPr>
          <w:rStyle w:val="apple-tab-span"/>
          <w:color w:val="000000"/>
        </w:rPr>
        <w:tab/>
      </w:r>
      <w:r w:rsidRPr="00667201">
        <w:rPr>
          <w:b/>
          <w:bCs/>
          <w:color w:val="000000"/>
        </w:rPr>
        <w:t>Precondiciones:</w:t>
      </w:r>
    </w:p>
    <w:p w14:paraId="2F3F082C" w14:textId="685F4572" w:rsidR="00525F5D" w:rsidRPr="00667201" w:rsidRDefault="00525F5D" w:rsidP="0079786B">
      <w:pPr>
        <w:pStyle w:val="Texto"/>
        <w:ind w:left="1416"/>
        <w:rPr>
          <w:color w:val="000000"/>
        </w:rPr>
      </w:pPr>
      <w:r w:rsidRPr="00667201">
        <w:rPr>
          <w:color w:val="000000"/>
        </w:rPr>
        <w:t xml:space="preserve">El profesor cuenta con un archivo de extensión </w:t>
      </w:r>
      <w:r w:rsidR="00B72647" w:rsidRPr="004139D1">
        <w:rPr>
          <w:i/>
          <w:color w:val="000000"/>
        </w:rPr>
        <w:t>.</w:t>
      </w:r>
      <w:r w:rsidRPr="004139D1">
        <w:rPr>
          <w:i/>
          <w:color w:val="000000"/>
        </w:rPr>
        <w:t>scti</w:t>
      </w:r>
      <w:r w:rsidRPr="00667201">
        <w:rPr>
          <w:color w:val="000000"/>
        </w:rPr>
        <w:t xml:space="preserve"> para la revisión del trabajo grupal.</w:t>
      </w:r>
    </w:p>
    <w:p w14:paraId="202957CD" w14:textId="77777777" w:rsidR="00525F5D" w:rsidRPr="00667201" w:rsidRDefault="00525F5D" w:rsidP="00525F5D">
      <w:pPr>
        <w:pStyle w:val="Texto"/>
      </w:pPr>
    </w:p>
    <w:p w14:paraId="6D1A28D0" w14:textId="77777777" w:rsidR="00525F5D" w:rsidRPr="00667201" w:rsidRDefault="00525F5D" w:rsidP="00525F5D">
      <w:pPr>
        <w:pStyle w:val="Texto"/>
      </w:pPr>
      <w:r w:rsidRPr="00667201">
        <w:rPr>
          <w:rStyle w:val="apple-tab-span"/>
          <w:b/>
          <w:bCs/>
          <w:color w:val="000000"/>
        </w:rPr>
        <w:tab/>
      </w:r>
      <w:r w:rsidRPr="00667201">
        <w:rPr>
          <w:b/>
          <w:bCs/>
          <w:color w:val="000000"/>
        </w:rPr>
        <w:t>Flujo de Eventos</w:t>
      </w:r>
    </w:p>
    <w:p w14:paraId="1F9CAF7F" w14:textId="77777777" w:rsidR="00525F5D" w:rsidRPr="00667201" w:rsidRDefault="00525F5D" w:rsidP="0035744F">
      <w:pPr>
        <w:pStyle w:val="Texto"/>
        <w:numPr>
          <w:ilvl w:val="0"/>
          <w:numId w:val="20"/>
        </w:numPr>
        <w:rPr>
          <w:color w:val="000000"/>
        </w:rPr>
      </w:pPr>
      <w:r w:rsidRPr="00667201">
        <w:rPr>
          <w:color w:val="000000"/>
        </w:rPr>
        <w:t>El profesor carga el archivo scti para visualizar el trabajo grupal.</w:t>
      </w:r>
    </w:p>
    <w:p w14:paraId="59055F65" w14:textId="77777777" w:rsidR="00525F5D" w:rsidRPr="00667201" w:rsidRDefault="00525F5D" w:rsidP="0035744F">
      <w:pPr>
        <w:pStyle w:val="Texto"/>
        <w:numPr>
          <w:ilvl w:val="0"/>
          <w:numId w:val="20"/>
        </w:numPr>
        <w:rPr>
          <w:color w:val="000000"/>
        </w:rPr>
      </w:pPr>
      <w:r w:rsidRPr="00667201">
        <w:rPr>
          <w:color w:val="000000"/>
        </w:rPr>
        <w:t xml:space="preserve">El profesor reproduce la animación de la elaboración del trabajo en la cual observa el proceso de elaboración de la </w:t>
      </w:r>
      <w:r w:rsidRPr="00667201">
        <w:rPr>
          <w:color w:val="000000"/>
        </w:rPr>
        <w:lastRenderedPageBreak/>
        <w:t>tarea, la aportación de cada alumno está representada a través de colores.</w:t>
      </w:r>
    </w:p>
    <w:p w14:paraId="3E2991BD" w14:textId="40B5FDA0" w:rsidR="00525F5D" w:rsidRDefault="00525F5D" w:rsidP="0035744F">
      <w:pPr>
        <w:pStyle w:val="Texto"/>
        <w:numPr>
          <w:ilvl w:val="0"/>
          <w:numId w:val="20"/>
        </w:numPr>
        <w:rPr>
          <w:color w:val="000000"/>
        </w:rPr>
      </w:pPr>
      <w:r w:rsidRPr="00667201">
        <w:rPr>
          <w:color w:val="000000"/>
        </w:rPr>
        <w:t xml:space="preserve">El profesor observa información </w:t>
      </w:r>
      <w:r w:rsidR="00B72647">
        <w:rPr>
          <w:color w:val="000000"/>
        </w:rPr>
        <w:t>cuantitativa de las contribuciones de cada estudiante para</w:t>
      </w:r>
      <w:r w:rsidRPr="00667201">
        <w:rPr>
          <w:color w:val="000000"/>
        </w:rPr>
        <w:t xml:space="preserve"> la elaboración del diagrama.</w:t>
      </w:r>
    </w:p>
    <w:p w14:paraId="7B879258" w14:textId="77777777" w:rsidR="003A799B" w:rsidRPr="00667201" w:rsidRDefault="003A799B" w:rsidP="003A799B">
      <w:pPr>
        <w:pStyle w:val="Texto"/>
        <w:ind w:left="2136"/>
        <w:rPr>
          <w:color w:val="000000"/>
        </w:rPr>
      </w:pPr>
    </w:p>
    <w:p w14:paraId="5E748025" w14:textId="13BDFD72" w:rsidR="0032744C" w:rsidRDefault="001D7D9F" w:rsidP="00E15BE0">
      <w:pPr>
        <w:pStyle w:val="Subtitulocapitulo"/>
      </w:pPr>
      <w:r>
        <w:t xml:space="preserve">DISEÑO LÓGICO Y FÍSICO DE LA </w:t>
      </w:r>
      <w:commentRangeStart w:id="621"/>
      <w:r>
        <w:t>SOLUCIÓN</w:t>
      </w:r>
      <w:commentRangeEnd w:id="621"/>
      <w:r w:rsidR="00E15BE0">
        <w:rPr>
          <w:rStyle w:val="Refdecomentario"/>
          <w:rFonts w:asciiTheme="minorHAnsi" w:eastAsiaTheme="minorHAnsi" w:hAnsiTheme="minorHAnsi" w:cstheme="minorBidi"/>
          <w:b w:val="0"/>
          <w:bCs w:val="0"/>
          <w:color w:val="auto"/>
          <w:lang w:eastAsia="en-US"/>
        </w:rPr>
        <w:commentReference w:id="621"/>
      </w:r>
    </w:p>
    <w:p w14:paraId="75E77B79" w14:textId="24FD9ABC" w:rsidR="00C05538" w:rsidRDefault="00DA696F" w:rsidP="00FD5BF1">
      <w:pPr>
        <w:pStyle w:val="Texto"/>
        <w:ind w:left="1416"/>
      </w:pPr>
      <w:r>
        <w:t>La figura 3.2</w:t>
      </w:r>
      <w:r w:rsidR="0046202E">
        <w:t xml:space="preserve"> muestra </w:t>
      </w:r>
      <w:r w:rsidR="003C359E">
        <w:t>una</w:t>
      </w:r>
      <w:r w:rsidR="0046202E">
        <w:t xml:space="preserve"> vista superior </w:t>
      </w:r>
      <w:r w:rsidR="00584C8E">
        <w:t xml:space="preserve">del </w:t>
      </w:r>
      <w:r w:rsidR="0046202E">
        <w:t xml:space="preserve">esquema físico </w:t>
      </w:r>
      <w:r w:rsidR="00584C8E">
        <w:t xml:space="preserve">para la construcción de la </w:t>
      </w:r>
      <w:r w:rsidR="0046202E">
        <w:t>superficie colaborativa</w:t>
      </w:r>
      <w:r w:rsidR="00E523B5">
        <w:t xml:space="preserve"> para los estudiantes</w:t>
      </w:r>
      <w:r w:rsidR="0046202E">
        <w:t xml:space="preserve">. El proyector y cámara infrarroja, </w:t>
      </w:r>
      <w:r w:rsidR="00E523B5">
        <w:t>se encuentran</w:t>
      </w:r>
      <w:r w:rsidR="0046202E">
        <w:t xml:space="preserve"> </w:t>
      </w:r>
      <w:r w:rsidR="00F767E9">
        <w:t xml:space="preserve">ubicados </w:t>
      </w:r>
      <w:r w:rsidR="003C359E">
        <w:t>a una altura mayor que la de los estudiantes</w:t>
      </w:r>
      <w:r w:rsidR="0046202E">
        <w:t>. De esta manera</w:t>
      </w:r>
      <w:r w:rsidR="001235F6">
        <w:t>,</w:t>
      </w:r>
      <w:r w:rsidR="0046202E">
        <w:t xml:space="preserve"> sobre </w:t>
      </w:r>
      <w:r w:rsidR="001235F6">
        <w:t>la superficie</w:t>
      </w:r>
      <w:ins w:id="622" w:author="Katherine Chiluiza" w:date="2015-03-11T11:20:00Z">
        <w:r w:rsidR="0032744C">
          <w:t>, que puede ser una</w:t>
        </w:r>
      </w:ins>
      <w:del w:id="623" w:author="Katherine Chiluiza" w:date="2015-03-11T11:20:00Z">
        <w:r w:rsidR="001235F6" w:rsidDel="0032744C">
          <w:delText xml:space="preserve"> de</w:delText>
        </w:r>
        <w:r w:rsidR="0046202E" w:rsidDel="0032744C">
          <w:delText xml:space="preserve"> </w:delText>
        </w:r>
      </w:del>
      <w:ins w:id="624" w:author="Katherine Chiluiza" w:date="2015-03-11T11:20:00Z">
        <w:r w:rsidR="0032744C">
          <w:t xml:space="preserve"> </w:t>
        </w:r>
      </w:ins>
      <w:r w:rsidR="0046202E">
        <w:t xml:space="preserve">mesa común y corriente, se </w:t>
      </w:r>
      <w:r w:rsidR="00E523B5">
        <w:t>observa</w:t>
      </w:r>
      <w:r w:rsidR="001235F6">
        <w:t xml:space="preserve"> </w:t>
      </w:r>
      <w:r w:rsidR="0046202E">
        <w:t xml:space="preserve">una proyección </w:t>
      </w:r>
      <w:del w:id="625" w:author="Katherine Chiluiza" w:date="2015-03-11T11:20:00Z">
        <w:r w:rsidR="0046202E" w:rsidDel="0032744C">
          <w:delText>la pantalla del computado</w:delText>
        </w:r>
        <w:r w:rsidR="00584C8E" w:rsidDel="0032744C">
          <w:delText xml:space="preserve">r </w:delText>
        </w:r>
      </w:del>
      <w:r w:rsidR="0046202E">
        <w:t xml:space="preserve">con la que los estudiantes </w:t>
      </w:r>
      <w:r w:rsidR="001235F6">
        <w:t>pueden</w:t>
      </w:r>
      <w:r w:rsidR="0046202E">
        <w:t xml:space="preserve"> interactuar. Cada estudiante posee una pluma y una tablet como herramientas de trabajo. Las plumas son utilizadas para dibujar, borrar, seleccionar </w:t>
      </w:r>
      <w:r w:rsidR="001235F6">
        <w:t>entidades y</w:t>
      </w:r>
      <w:r w:rsidR="0046202E">
        <w:t xml:space="preserve"> relaciones sobre la mesa</w:t>
      </w:r>
      <w:r w:rsidR="00F767E9">
        <w:t xml:space="preserve">. Cada una de </w:t>
      </w:r>
      <w:ins w:id="626" w:author="Katherine Chiluiza" w:date="2015-03-11T11:21:00Z">
        <w:r w:rsidR="0032744C">
          <w:t>é</w:t>
        </w:r>
      </w:ins>
      <w:del w:id="627" w:author="Katherine Chiluiza" w:date="2015-03-11T11:21:00Z">
        <w:r w:rsidR="00F767E9" w:rsidDel="0032744C">
          <w:delText>e</w:delText>
        </w:r>
      </w:del>
      <w:r w:rsidR="00F767E9">
        <w:t xml:space="preserve">stas tiene un color distinto, que se lo </w:t>
      </w:r>
      <w:r w:rsidR="001235F6">
        <w:t>asocia</w:t>
      </w:r>
      <w:r w:rsidR="00F767E9">
        <w:t xml:space="preserve"> a un único estudiante</w:t>
      </w:r>
      <w:ins w:id="628" w:author="Katherine Chiluiza" w:date="2015-03-11T11:21:00Z">
        <w:r w:rsidR="0032744C">
          <w:t>. Este</w:t>
        </w:r>
      </w:ins>
      <w:del w:id="629" w:author="Katherine Chiluiza" w:date="2015-03-11T11:21:00Z">
        <w:r w:rsidR="001235F6" w:rsidDel="0032744C">
          <w:delText xml:space="preserve">, el cual </w:delText>
        </w:r>
      </w:del>
      <w:ins w:id="630" w:author="Katherine Chiluiza" w:date="2015-03-11T11:21:00Z">
        <w:r w:rsidR="0032744C">
          <w:t xml:space="preserve"> color </w:t>
        </w:r>
      </w:ins>
      <w:r w:rsidR="001235F6">
        <w:t xml:space="preserve">se </w:t>
      </w:r>
      <w:del w:id="631" w:author="Katherine Chiluiza" w:date="2015-03-11T11:21:00Z">
        <w:r w:rsidR="001235F6" w:rsidDel="0032744C">
          <w:delText xml:space="preserve">utiliza </w:delText>
        </w:r>
      </w:del>
      <w:ins w:id="632" w:author="Katherine Chiluiza" w:date="2015-03-11T11:21:00Z">
        <w:r w:rsidR="0032744C">
          <w:t xml:space="preserve">usa </w:t>
        </w:r>
      </w:ins>
      <w:r w:rsidR="001235F6">
        <w:t>para diferenciar las entidades o relaciones de su autoría</w:t>
      </w:r>
      <w:r w:rsidR="0046202E">
        <w:t>.</w:t>
      </w:r>
      <w:r w:rsidR="00F767E9">
        <w:t xml:space="preserve"> </w:t>
      </w:r>
      <w:r w:rsidR="00584C8E">
        <w:t>Por otro lado, l</w:t>
      </w:r>
      <w:r w:rsidR="0046202E">
        <w:t>as tablets son utilizadas para ingresar información al diagrama</w:t>
      </w:r>
      <w:r w:rsidR="00F767E9">
        <w:t xml:space="preserve"> colaborativo</w:t>
      </w:r>
      <w:r w:rsidR="0046202E">
        <w:t xml:space="preserve">, como nombre de </w:t>
      </w:r>
      <w:r w:rsidR="001235F6">
        <w:t>entidades</w:t>
      </w:r>
      <w:r w:rsidR="0046202E">
        <w:t xml:space="preserve">, atributos, cardinalidad </w:t>
      </w:r>
      <w:r w:rsidR="00584C8E">
        <w:t xml:space="preserve">o </w:t>
      </w:r>
      <w:r w:rsidR="0046202E">
        <w:t>nombre de relaciones.</w:t>
      </w:r>
    </w:p>
    <w:p w14:paraId="53DB8AFB" w14:textId="426BAA30" w:rsidR="004D2204" w:rsidRDefault="00F767E9" w:rsidP="009503F6">
      <w:pPr>
        <w:pStyle w:val="Texto"/>
        <w:ind w:left="1416"/>
        <w:jc w:val="center"/>
      </w:pPr>
      <w:r w:rsidRPr="00F767E9">
        <w:rPr>
          <w:noProof/>
        </w:rPr>
        <w:lastRenderedPageBreak/>
        <w:drawing>
          <wp:inline distT="0" distB="0" distL="0" distR="0" wp14:anchorId="4810D1EF" wp14:editId="7BFFD208">
            <wp:extent cx="5255895" cy="3941921"/>
            <wp:effectExtent l="0" t="0" r="0" b="0"/>
            <wp:docPr id="9" name="Imagen 9" descr="C:\Users\Roger\Downloads\Dibujo sin títul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ger\Downloads\Dibujo sin título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5895" cy="3941921"/>
                    </a:xfrm>
                    <a:prstGeom prst="rect">
                      <a:avLst/>
                    </a:prstGeom>
                    <a:noFill/>
                    <a:ln>
                      <a:noFill/>
                    </a:ln>
                  </pic:spPr>
                </pic:pic>
              </a:graphicData>
            </a:graphic>
          </wp:inline>
        </w:drawing>
      </w:r>
    </w:p>
    <w:p w14:paraId="1A32AD6D" w14:textId="262CA258" w:rsidR="0046202E" w:rsidRDefault="00DA696F" w:rsidP="0046202E">
      <w:pPr>
        <w:pStyle w:val="Texto"/>
        <w:ind w:left="1416"/>
        <w:jc w:val="center"/>
      </w:pPr>
      <w:r>
        <w:rPr>
          <w:b/>
          <w:sz w:val="16"/>
          <w:szCs w:val="16"/>
        </w:rPr>
        <w:t>Figura 3.2</w:t>
      </w:r>
      <w:r w:rsidR="0046202E">
        <w:rPr>
          <w:b/>
          <w:sz w:val="16"/>
          <w:szCs w:val="16"/>
        </w:rPr>
        <w:t>:</w:t>
      </w:r>
      <w:r w:rsidR="0046202E">
        <w:rPr>
          <w:sz w:val="16"/>
          <w:szCs w:val="16"/>
        </w:rPr>
        <w:t xml:space="preserve"> Esquema físico de la solución de superficie colaborativa propuesta.</w:t>
      </w:r>
    </w:p>
    <w:p w14:paraId="7B2D76C7" w14:textId="77777777" w:rsidR="0046202E" w:rsidRDefault="0046202E" w:rsidP="009503F6">
      <w:pPr>
        <w:pStyle w:val="Texto"/>
        <w:ind w:left="1416"/>
        <w:jc w:val="center"/>
      </w:pPr>
    </w:p>
    <w:p w14:paraId="24F21413" w14:textId="37579A4F" w:rsidR="004031EB" w:rsidRDefault="003C359E" w:rsidP="00584C8E">
      <w:pPr>
        <w:pStyle w:val="Texto"/>
        <w:ind w:left="1416"/>
      </w:pPr>
      <w:r>
        <w:t xml:space="preserve">Para el diseño lógico de la solución (ver figura 3.3), </w:t>
      </w:r>
      <w:del w:id="633" w:author="Katherine Chiluiza" w:date="2015-03-11T11:22:00Z">
        <w:r w:rsidDel="0032744C">
          <w:delText>considere e</w:delText>
        </w:r>
      </w:del>
      <w:ins w:id="634" w:author="Katherine Chiluiza" w:date="2015-03-11T11:22:00Z">
        <w:r w:rsidR="0032744C">
          <w:t>se puede considerar e</w:t>
        </w:r>
      </w:ins>
      <w:r>
        <w:t xml:space="preserve">l siguiente ejemplo: </w:t>
      </w:r>
      <w:r w:rsidR="001A4F08">
        <w:t xml:space="preserve">Mientras </w:t>
      </w:r>
      <w:r w:rsidR="00D81575">
        <w:t xml:space="preserve">un estudiante </w:t>
      </w:r>
      <w:r w:rsidR="001A4F08">
        <w:t>realiza un trazo</w:t>
      </w:r>
      <w:r w:rsidR="00D81575">
        <w:t xml:space="preserve"> con su pluma</w:t>
      </w:r>
      <w:r w:rsidR="001A4F08">
        <w:t xml:space="preserve"> sobre la </w:t>
      </w:r>
      <w:r w:rsidR="00D81575">
        <w:t>superficie donde se encuentra la proyección</w:t>
      </w:r>
      <w:r w:rsidR="001A4F08">
        <w:t xml:space="preserve">, </w:t>
      </w:r>
      <w:r w:rsidR="00D81575">
        <w:t>un componente</w:t>
      </w:r>
      <w:r w:rsidR="001A4F08">
        <w:t xml:space="preserve"> de rastreo recolecta información de la posición donde </w:t>
      </w:r>
      <w:r w:rsidR="00D81575">
        <w:t xml:space="preserve">se </w:t>
      </w:r>
      <w:r w:rsidR="001A4F08">
        <w:t>ha hecho contacto.</w:t>
      </w:r>
      <w:r w:rsidR="00D81575">
        <w:t xml:space="preserve"> La información se envía</w:t>
      </w:r>
      <w:r w:rsidR="001A4F08">
        <w:t xml:space="preserve"> </w:t>
      </w:r>
      <w:r w:rsidR="00D81575">
        <w:t xml:space="preserve">hacia un componente gráfico, que </w:t>
      </w:r>
      <w:r w:rsidR="001A4F08">
        <w:t>reconoce qué tipo de acción se encuentra intentando realizar el estudiante</w:t>
      </w:r>
      <w:r w:rsidR="00D81575">
        <w:t xml:space="preserve"> a través de reconocimiento de trazos</w:t>
      </w:r>
      <w:r w:rsidR="001A4F08">
        <w:t xml:space="preserve">. En el caso de que la posición de la pluma apunte a un objeto en particular, por ejemplo una entidad, </w:t>
      </w:r>
      <w:r w:rsidR="001A4F08">
        <w:lastRenderedPageBreak/>
        <w:t xml:space="preserve">el cliente gráfico </w:t>
      </w:r>
      <w:r w:rsidR="00D81575">
        <w:t xml:space="preserve">envía </w:t>
      </w:r>
      <w:r w:rsidR="000B4D97">
        <w:t>el</w:t>
      </w:r>
      <w:r w:rsidR="00D81575">
        <w:t xml:space="preserve"> objeto</w:t>
      </w:r>
      <w:r w:rsidR="001A4F08">
        <w:t xml:space="preserve"> a una aplicación web que se encuentra cargada </w:t>
      </w:r>
      <w:r w:rsidR="000B4D97">
        <w:t xml:space="preserve">previamente </w:t>
      </w:r>
      <w:r w:rsidR="001A4F08">
        <w:t xml:space="preserve">en la tablet del estudiante. En este dispositivo, se ingresa información </w:t>
      </w:r>
      <w:r w:rsidR="00D81575">
        <w:t>asociada al</w:t>
      </w:r>
      <w:r w:rsidR="001A4F08">
        <w:t xml:space="preserve"> objeto seleccionado, por ejemplo</w:t>
      </w:r>
      <w:r w:rsidR="000B4D97">
        <w:t>,</w:t>
      </w:r>
      <w:r w:rsidR="001A4F08">
        <w:t xml:space="preserve"> el nombre de una entidad, el </w:t>
      </w:r>
      <w:r w:rsidR="00801CAF">
        <w:t>cual</w:t>
      </w:r>
      <w:r w:rsidR="001A4F08">
        <w:t xml:space="preserve"> luego es enviado de vuelta </w:t>
      </w:r>
      <w:r w:rsidR="000B4D97">
        <w:t>hacia el</w:t>
      </w:r>
      <w:r w:rsidR="001A4F08">
        <w:t xml:space="preserve"> cliente gráfico para</w:t>
      </w:r>
      <w:r w:rsidR="000B4D97">
        <w:t xml:space="preserve"> posteriormente</w:t>
      </w:r>
      <w:r w:rsidR="001A4F08">
        <w:t xml:space="preserve"> actualizar su representación </w:t>
      </w:r>
      <w:r w:rsidR="00D81575">
        <w:t>visual en la superficie</w:t>
      </w:r>
    </w:p>
    <w:p w14:paraId="4C78BB0E" w14:textId="749364DA" w:rsidR="00C05538" w:rsidRDefault="00125D60" w:rsidP="00CF061A">
      <w:pPr>
        <w:pStyle w:val="Subtitulocapitulo"/>
        <w:numPr>
          <w:ilvl w:val="0"/>
          <w:numId w:val="0"/>
        </w:numPr>
        <w:ind w:left="792"/>
      </w:pPr>
      <w:r>
        <w:rPr>
          <w:noProof/>
        </w:rPr>
        <w:drawing>
          <wp:inline distT="0" distB="0" distL="0" distR="0" wp14:anchorId="5590F641" wp14:editId="5CDC8828">
            <wp:extent cx="5255895" cy="217297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5895" cy="2172970"/>
                    </a:xfrm>
                    <a:prstGeom prst="rect">
                      <a:avLst/>
                    </a:prstGeom>
                  </pic:spPr>
                </pic:pic>
              </a:graphicData>
            </a:graphic>
          </wp:inline>
        </w:drawing>
      </w:r>
    </w:p>
    <w:p w14:paraId="1A902F1B" w14:textId="3959B600" w:rsidR="00125D60" w:rsidRDefault="00801CAF" w:rsidP="00125D60">
      <w:pPr>
        <w:pStyle w:val="Texto"/>
        <w:ind w:left="1416"/>
        <w:jc w:val="center"/>
      </w:pPr>
      <w:r>
        <w:rPr>
          <w:b/>
          <w:sz w:val="16"/>
          <w:szCs w:val="16"/>
        </w:rPr>
        <w:t>Figura 3.3</w:t>
      </w:r>
      <w:r w:rsidR="00125D60">
        <w:rPr>
          <w:b/>
          <w:sz w:val="16"/>
          <w:szCs w:val="16"/>
        </w:rPr>
        <w:t>:</w:t>
      </w:r>
      <w:r w:rsidR="00125D60">
        <w:rPr>
          <w:sz w:val="16"/>
          <w:szCs w:val="16"/>
        </w:rPr>
        <w:t xml:space="preserve"> Diagrama de colaboración de</w:t>
      </w:r>
      <w:r w:rsidR="00670A74">
        <w:rPr>
          <w:sz w:val="16"/>
          <w:szCs w:val="16"/>
        </w:rPr>
        <w:t>l sistema propuesto</w:t>
      </w:r>
      <w:r w:rsidR="00125D60">
        <w:rPr>
          <w:sz w:val="16"/>
          <w:szCs w:val="16"/>
        </w:rPr>
        <w:t>.</w:t>
      </w:r>
      <w:ins w:id="635" w:author="Katherine Chiluiza" w:date="2015-03-11T11:23:00Z">
        <w:r w:rsidR="0032744C">
          <w:rPr>
            <w:sz w:val="16"/>
            <w:szCs w:val="16"/>
          </w:rPr>
          <w:t xml:space="preserve"> (no debería llamaarse diseño lógico… si es lo que referencias en los párrafos previos??)</w:t>
        </w:r>
      </w:ins>
    </w:p>
    <w:p w14:paraId="58539BE3" w14:textId="77777777" w:rsidR="00125D60" w:rsidRDefault="00125D60" w:rsidP="00CF061A">
      <w:pPr>
        <w:pStyle w:val="Subtitulocapitulo"/>
        <w:numPr>
          <w:ilvl w:val="0"/>
          <w:numId w:val="0"/>
        </w:numPr>
        <w:ind w:left="792"/>
      </w:pPr>
    </w:p>
    <w:p w14:paraId="4EACE9B8" w14:textId="0F977D0E" w:rsidR="00C05538" w:rsidRDefault="0086468E" w:rsidP="00734FD9">
      <w:pPr>
        <w:pStyle w:val="Texto"/>
        <w:ind w:left="1416"/>
      </w:pPr>
      <w:r>
        <w:t>En cuanto a</w:t>
      </w:r>
      <w:r w:rsidR="000877F4">
        <w:t xml:space="preserve"> la participación del profesor, se ha considerado el </w:t>
      </w:r>
      <w:del w:id="636" w:author="Katherine Chiluiza" w:date="2015-03-11T11:23:00Z">
        <w:r w:rsidR="000877F4" w:rsidDel="0032744C">
          <w:delText xml:space="preserve">despliegue </w:delText>
        </w:r>
      </w:del>
      <w:r w:rsidR="0032744C">
        <w:t xml:space="preserve">uso </w:t>
      </w:r>
      <w:r w:rsidR="000877F4">
        <w:t xml:space="preserve">de una aplicación web que le permita realizar el proceso de monitoreo y evaluación del trabajo colaborativo. De esta forma, </w:t>
      </w:r>
      <w:r w:rsidR="00053035">
        <w:t xml:space="preserve">el profesor </w:t>
      </w:r>
      <w:r w:rsidR="000877F4">
        <w:t xml:space="preserve">puede orquestar las sesiones de trabajo dentro </w:t>
      </w:r>
      <w:r w:rsidR="00053035">
        <w:t xml:space="preserve">del mismo lugar físico o inclusive </w:t>
      </w:r>
      <w:r w:rsidR="000877F4">
        <w:t>remotamente.</w:t>
      </w:r>
    </w:p>
    <w:p w14:paraId="7B0839D3" w14:textId="77777777" w:rsidR="00B53C28" w:rsidRDefault="00B53C28" w:rsidP="0086468E">
      <w:pPr>
        <w:pStyle w:val="Texto"/>
      </w:pPr>
    </w:p>
    <w:p w14:paraId="589BF43C" w14:textId="77777777" w:rsidR="00EC0992" w:rsidRDefault="00EC0992" w:rsidP="0086468E">
      <w:pPr>
        <w:pStyle w:val="Texto"/>
      </w:pPr>
    </w:p>
    <w:p w14:paraId="1160FE33" w14:textId="77777777" w:rsidR="001D7D9F" w:rsidRDefault="001D7D9F" w:rsidP="001D7D9F">
      <w:pPr>
        <w:pStyle w:val="Subtitulocapitulo"/>
      </w:pPr>
      <w:r>
        <w:t>COMPONENTES DE LA SOLUCIÓN</w:t>
      </w:r>
    </w:p>
    <w:p w14:paraId="760BFB10" w14:textId="56D93996" w:rsidR="0032331F" w:rsidRDefault="00734FD9" w:rsidP="00734FD9">
      <w:pPr>
        <w:pStyle w:val="Texto"/>
        <w:ind w:left="1416"/>
      </w:pPr>
      <w:r>
        <w:t>Se ha diseñado 3 componentes con bajo acoplamiento para el desarrollo de software que permitirá la construcción de la solución.</w:t>
      </w:r>
      <w:r w:rsidR="00801CAF">
        <w:t xml:space="preserve"> En la figura 3.4</w:t>
      </w:r>
      <w:r w:rsidR="0023761D">
        <w:t xml:space="preserve"> se muestra un gráfico de esto</w:t>
      </w:r>
      <w:r w:rsidR="00582971">
        <w:t>s componentes</w:t>
      </w:r>
      <w:r w:rsidR="0023761D">
        <w:t xml:space="preserve"> y las interfaces que proveen y necesitan. </w:t>
      </w:r>
      <w:r w:rsidR="006F1626">
        <w:t xml:space="preserve">El </w:t>
      </w:r>
      <w:r w:rsidR="0032744C">
        <w:t>c</w:t>
      </w:r>
      <w:r w:rsidR="006F1626">
        <w:t>omponente de captura de movimiento o también denominado Servidor de rastreo</w:t>
      </w:r>
      <w:r>
        <w:t xml:space="preserve"> </w:t>
      </w:r>
      <w:r w:rsidR="006F1626">
        <w:t>permite conocer la posición de  las plumas de los estudiantes en todo momento</w:t>
      </w:r>
      <w:r w:rsidR="0032744C">
        <w:t>,</w:t>
      </w:r>
      <w:r w:rsidR="006F1626">
        <w:t xml:space="preserve">  para determinar su</w:t>
      </w:r>
      <w:r w:rsidR="00EB4187">
        <w:t xml:space="preserve"> interacción</w:t>
      </w:r>
      <w:r w:rsidR="006F1626">
        <w:t xml:space="preserve"> con la superficie proyectada. El </w:t>
      </w:r>
      <w:r w:rsidR="0032744C">
        <w:t>c</w:t>
      </w:r>
      <w:r w:rsidR="006F1626">
        <w:t xml:space="preserve">omponente de visualización y control colaborativo  o Cliente Gráfico, se encarga de la representación visual de los objetos en la superficie colaborativa, además de ser el encargado del reconocimiento de los trazos que realizan los estudiantes. El componente de autenticación y Control individual o aplicación Web permite a los estudiantes autenticarse e ingresar información al trabajo colaborativo. Este mismo componente se utiliza para </w:t>
      </w:r>
      <w:r w:rsidR="003A500D">
        <w:t>proveer la interfaz de monitoreo y evaluación del profesor.</w:t>
      </w:r>
      <w:r w:rsidR="0023761D">
        <w:t xml:space="preserve"> </w:t>
      </w:r>
    </w:p>
    <w:p w14:paraId="561670D9" w14:textId="47C73B4F" w:rsidR="006D2367" w:rsidRDefault="0032331F" w:rsidP="006D2367">
      <w:pPr>
        <w:pStyle w:val="NombreCapitulo"/>
        <w:numPr>
          <w:ilvl w:val="0"/>
          <w:numId w:val="0"/>
        </w:numPr>
        <w:ind w:left="360" w:hanging="360"/>
      </w:pPr>
      <w:r>
        <w:rPr>
          <w:noProof/>
        </w:rPr>
        <w:lastRenderedPageBreak/>
        <w:drawing>
          <wp:inline distT="0" distB="0" distL="0" distR="0" wp14:anchorId="413B0DC8" wp14:editId="2EA231E9">
            <wp:extent cx="5255895" cy="2820670"/>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5895" cy="2820670"/>
                    </a:xfrm>
                    <a:prstGeom prst="rect">
                      <a:avLst/>
                    </a:prstGeom>
                  </pic:spPr>
                </pic:pic>
              </a:graphicData>
            </a:graphic>
          </wp:inline>
        </w:drawing>
      </w:r>
    </w:p>
    <w:p w14:paraId="45857682" w14:textId="69CAABB2" w:rsidR="00F66242" w:rsidRDefault="00801CAF" w:rsidP="00F66242">
      <w:pPr>
        <w:pStyle w:val="Texto"/>
        <w:ind w:left="1416"/>
        <w:jc w:val="center"/>
      </w:pPr>
      <w:r>
        <w:rPr>
          <w:b/>
          <w:sz w:val="16"/>
          <w:szCs w:val="16"/>
        </w:rPr>
        <w:t>Figura 3.4</w:t>
      </w:r>
      <w:r w:rsidR="00F66242">
        <w:rPr>
          <w:b/>
          <w:sz w:val="16"/>
          <w:szCs w:val="16"/>
        </w:rPr>
        <w:t>:</w:t>
      </w:r>
      <w:r w:rsidR="00734FD9">
        <w:rPr>
          <w:sz w:val="16"/>
          <w:szCs w:val="16"/>
        </w:rPr>
        <w:t xml:space="preserve"> Diagrama de componentes de la solución propuesta</w:t>
      </w:r>
      <w:r w:rsidR="00F66242">
        <w:rPr>
          <w:sz w:val="16"/>
          <w:szCs w:val="16"/>
        </w:rPr>
        <w:t>.</w:t>
      </w:r>
    </w:p>
    <w:p w14:paraId="4D4E0793" w14:textId="77777777" w:rsidR="00F66242" w:rsidRDefault="00F66242" w:rsidP="006D2367">
      <w:pPr>
        <w:pStyle w:val="NombreCapitulo"/>
        <w:numPr>
          <w:ilvl w:val="0"/>
          <w:numId w:val="0"/>
        </w:numPr>
        <w:ind w:left="360" w:hanging="360"/>
      </w:pPr>
    </w:p>
    <w:p w14:paraId="12EA848D" w14:textId="77777777" w:rsidR="00CF061A" w:rsidRDefault="00CF061A" w:rsidP="00CF061A">
      <w:pPr>
        <w:pStyle w:val="Prrafodelista"/>
      </w:pPr>
    </w:p>
    <w:p w14:paraId="593CF75D" w14:textId="77777777" w:rsidR="00CF061A" w:rsidRDefault="00CF061A" w:rsidP="00CF061A">
      <w:pPr>
        <w:pStyle w:val="Subtitulocapitulo"/>
        <w:numPr>
          <w:ilvl w:val="0"/>
          <w:numId w:val="0"/>
        </w:numPr>
        <w:ind w:left="792"/>
      </w:pPr>
    </w:p>
    <w:p w14:paraId="5104A725" w14:textId="77777777" w:rsidR="001D7D9F" w:rsidRDefault="001D7D9F" w:rsidP="0035744F">
      <w:pPr>
        <w:pStyle w:val="Subtitulocapitulo"/>
        <w:numPr>
          <w:ilvl w:val="2"/>
          <w:numId w:val="1"/>
        </w:numPr>
      </w:pPr>
      <w:r>
        <w:t>COMPONENTE DE CAPTURA DE MOVIMIENTO</w:t>
      </w:r>
    </w:p>
    <w:p w14:paraId="4509FE9F" w14:textId="7733E8E9" w:rsidR="00DE3B07" w:rsidRDefault="00670B2E" w:rsidP="00FD0426">
      <w:pPr>
        <w:pStyle w:val="Texto"/>
        <w:ind w:left="2124"/>
      </w:pPr>
      <w:r>
        <w:t>Este componente</w:t>
      </w:r>
      <w:r w:rsidR="00DE3B07">
        <w:t xml:space="preserve"> utiliza</w:t>
      </w:r>
      <w:r>
        <w:t xml:space="preserve"> la información provista por el hardware de seguimiento óptico, para </w:t>
      </w:r>
      <w:r w:rsidR="00DE3B07">
        <w:t xml:space="preserve">poder conocer si existe una </w:t>
      </w:r>
      <w:r>
        <w:t>posible interacción de las plumas</w:t>
      </w:r>
      <w:r w:rsidR="00AC7473">
        <w:t xml:space="preserve"> de los estudiantes</w:t>
      </w:r>
      <w:r>
        <w:t xml:space="preserve"> con la superficie interactiva.</w:t>
      </w:r>
      <w:r w:rsidR="00AC7473">
        <w:t xml:space="preserve"> Este debe incluir la capacidad de procesar </w:t>
      </w:r>
      <w:r w:rsidR="006C681D">
        <w:t>la lectura simultánea de posición de varias plumas</w:t>
      </w:r>
      <w:r w:rsidR="00AC7473">
        <w:t xml:space="preserve"> en paralelo, pues de esta manera se soportará la interacción multitouch con la superficie.</w:t>
      </w:r>
    </w:p>
    <w:p w14:paraId="2130838B" w14:textId="1A7539CC" w:rsidR="00BB6C61" w:rsidRDefault="00DE3B07" w:rsidP="00FD0426">
      <w:pPr>
        <w:pStyle w:val="Texto"/>
        <w:ind w:left="2124"/>
      </w:pPr>
      <w:r>
        <w:lastRenderedPageBreak/>
        <w:t>El hardware que hemos considerado provee dos tipos de información que se puede utilizar: posición</w:t>
      </w:r>
      <w:r w:rsidR="00AC7473">
        <w:t xml:space="preserve"> en 3 dimensiones </w:t>
      </w:r>
      <w:r>
        <w:t>(</w:t>
      </w:r>
      <w:r w:rsidR="00AC7473">
        <w:t>espacial</w:t>
      </w:r>
      <w:r>
        <w:t xml:space="preserve">) y orientación. La superficie colaborativa está representada por un plano en 2 dimensiones sobre una mesa, por lo que </w:t>
      </w:r>
      <w:r w:rsidR="00E71344">
        <w:t>en necesario</w:t>
      </w:r>
      <w:r>
        <w:t xml:space="preserve"> realizar un mapeo de 3 a 2 dimensiones a través de cálculos algebraicos</w:t>
      </w:r>
      <w:r w:rsidR="00AC7473">
        <w:t xml:space="preserve">. </w:t>
      </w:r>
    </w:p>
    <w:p w14:paraId="1188A4B3" w14:textId="77777777" w:rsidR="00670B2E" w:rsidRDefault="00670B2E" w:rsidP="00BB6C61">
      <w:pPr>
        <w:pStyle w:val="Subtitulocapitulo"/>
        <w:numPr>
          <w:ilvl w:val="0"/>
          <w:numId w:val="0"/>
        </w:numPr>
        <w:ind w:left="1224"/>
      </w:pPr>
    </w:p>
    <w:p w14:paraId="3A8D0E42" w14:textId="77777777" w:rsidR="001D7D9F" w:rsidRDefault="001D7D9F" w:rsidP="0035744F">
      <w:pPr>
        <w:pStyle w:val="Subtitulocapitulo"/>
        <w:numPr>
          <w:ilvl w:val="2"/>
          <w:numId w:val="1"/>
        </w:numPr>
      </w:pPr>
      <w:r>
        <w:t>COMPONENTE DE VISUALIZACIÓN Y CONTROL COLABORATIVO</w:t>
      </w:r>
    </w:p>
    <w:p w14:paraId="4A7D3E95" w14:textId="77777777" w:rsidR="00FD0426" w:rsidRDefault="00FD0426" w:rsidP="00FD0426">
      <w:pPr>
        <w:pStyle w:val="Texto"/>
        <w:ind w:left="2124"/>
      </w:pPr>
    </w:p>
    <w:p w14:paraId="00999DDD" w14:textId="629E5958" w:rsidR="00FB60FD" w:rsidRDefault="00FB60FD" w:rsidP="00BA04F0">
      <w:pPr>
        <w:pStyle w:val="Texto"/>
        <w:ind w:left="2124"/>
      </w:pPr>
      <w:r>
        <w:t xml:space="preserve">Este componente es el núcleo central del sistema, </w:t>
      </w:r>
      <w:r w:rsidR="003A3BA8">
        <w:t>pues</w:t>
      </w:r>
      <w:r>
        <w:t xml:space="preserve"> es el</w:t>
      </w:r>
      <w:r w:rsidR="006C1BFD">
        <w:t xml:space="preserve"> único</w:t>
      </w:r>
      <w:r>
        <w:t xml:space="preserve"> que posee la información real de todo el trabajo colaborativo</w:t>
      </w:r>
      <w:r w:rsidR="0027058C">
        <w:t xml:space="preserve">. </w:t>
      </w:r>
      <w:ins w:id="637" w:author="Katherine Chiluiza" w:date="2015-03-11T11:30:00Z">
        <w:r w:rsidR="00E15BE0">
          <w:t xml:space="preserve">Este componente </w:t>
        </w:r>
      </w:ins>
      <w:r w:rsidR="0027058C">
        <w:t>utiliza</w:t>
      </w:r>
      <w:r>
        <w:t xml:space="preserve"> la representació</w:t>
      </w:r>
      <w:r w:rsidR="00801CAF">
        <w:t>n</w:t>
      </w:r>
      <w:ins w:id="638" w:author="Katherine Chiluiza" w:date="2015-03-11T11:31:00Z">
        <w:r w:rsidR="00E15BE0">
          <w:t xml:space="preserve"> de clases</w:t>
        </w:r>
      </w:ins>
      <w:r w:rsidR="00801CAF">
        <w:t xml:space="preserve"> </w:t>
      </w:r>
      <w:del w:id="639" w:author="Katherine Chiluiza" w:date="2015-03-11T11:31:00Z">
        <w:r w:rsidR="00801CAF" w:rsidDel="00E15BE0">
          <w:delText xml:space="preserve">de </w:delText>
        </w:r>
      </w:del>
      <w:r w:rsidR="00801CAF">
        <w:t>que</w:t>
      </w:r>
      <w:ins w:id="640" w:author="Katherine Chiluiza" w:date="2015-03-11T11:31:00Z">
        <w:r w:rsidR="00E15BE0">
          <w:t xml:space="preserve"> se</w:t>
        </w:r>
      </w:ins>
      <w:r w:rsidR="00801CAF">
        <w:t xml:space="preserve"> observa en la figura 3.5</w:t>
      </w:r>
      <w:r>
        <w:t xml:space="preserve">. </w:t>
      </w:r>
      <w:ins w:id="641" w:author="Katherine Chiluiza" w:date="2015-03-11T11:30:00Z">
        <w:r w:rsidR="00E15BE0">
          <w:t xml:space="preserve"> (</w:t>
        </w:r>
      </w:ins>
      <w:ins w:id="642" w:author="Katherine Chiluiza" w:date="2015-03-11T11:31:00Z">
        <w:r w:rsidR="00E15BE0">
          <w:t>es esto lo que quisiste decir?)</w:t>
        </w:r>
      </w:ins>
    </w:p>
    <w:p w14:paraId="3AC8B5C2" w14:textId="5D6723C2" w:rsidR="006C1BFD" w:rsidRDefault="0027058C" w:rsidP="006C1BFD">
      <w:pPr>
        <w:pStyle w:val="Subtitulocapitulo"/>
        <w:numPr>
          <w:ilvl w:val="0"/>
          <w:numId w:val="0"/>
        </w:numPr>
        <w:ind w:left="1224"/>
      </w:pPr>
      <w:r>
        <w:rPr>
          <w:noProof/>
        </w:rPr>
        <w:lastRenderedPageBreak/>
        <w:drawing>
          <wp:inline distT="0" distB="0" distL="0" distR="0" wp14:anchorId="58D3A94F" wp14:editId="08B5885A">
            <wp:extent cx="5255895" cy="2264410"/>
            <wp:effectExtent l="0" t="0" r="1905"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5895" cy="2264410"/>
                    </a:xfrm>
                    <a:prstGeom prst="rect">
                      <a:avLst/>
                    </a:prstGeom>
                  </pic:spPr>
                </pic:pic>
              </a:graphicData>
            </a:graphic>
          </wp:inline>
        </w:drawing>
      </w:r>
    </w:p>
    <w:p w14:paraId="40F1AAEB" w14:textId="24F21F80" w:rsidR="006C1BFD" w:rsidRDefault="00801CAF" w:rsidP="006C1BFD">
      <w:pPr>
        <w:pStyle w:val="Texto"/>
        <w:ind w:left="1416"/>
        <w:jc w:val="center"/>
      </w:pPr>
      <w:r>
        <w:rPr>
          <w:b/>
          <w:sz w:val="16"/>
          <w:szCs w:val="16"/>
        </w:rPr>
        <w:t xml:space="preserve">Figura </w:t>
      </w:r>
      <w:r w:rsidR="006C1BFD">
        <w:rPr>
          <w:b/>
          <w:sz w:val="16"/>
          <w:szCs w:val="16"/>
        </w:rPr>
        <w:t>3</w:t>
      </w:r>
      <w:r>
        <w:rPr>
          <w:b/>
          <w:sz w:val="16"/>
          <w:szCs w:val="16"/>
        </w:rPr>
        <w:t>.5</w:t>
      </w:r>
      <w:r w:rsidR="006C1BFD">
        <w:rPr>
          <w:b/>
          <w:sz w:val="16"/>
          <w:szCs w:val="16"/>
        </w:rPr>
        <w:t>:</w:t>
      </w:r>
      <w:r w:rsidR="006C1BFD">
        <w:rPr>
          <w:sz w:val="16"/>
          <w:szCs w:val="16"/>
        </w:rPr>
        <w:t xml:space="preserve"> Modelo de clases utilizadas por el componente de visualización y control colaborativo.</w:t>
      </w:r>
    </w:p>
    <w:p w14:paraId="76A1DDD9" w14:textId="77777777" w:rsidR="006C1BFD" w:rsidRDefault="006C1BFD" w:rsidP="00BA04F0">
      <w:pPr>
        <w:pStyle w:val="Texto"/>
        <w:ind w:left="2124"/>
      </w:pPr>
    </w:p>
    <w:p w14:paraId="3AD2FA54" w14:textId="7036E7FC" w:rsidR="00FB60FD" w:rsidRDefault="0037661E" w:rsidP="00BA04F0">
      <w:pPr>
        <w:pStyle w:val="Texto"/>
        <w:ind w:left="2124"/>
      </w:pPr>
      <w:del w:id="643" w:author="Katherine Chiluiza" w:date="2015-03-11T11:32:00Z">
        <w:r w:rsidDel="00E15BE0">
          <w:delText>Se encarga</w:delText>
        </w:r>
      </w:del>
      <w:ins w:id="644" w:author="Katherine Chiluiza" w:date="2015-03-11T11:32:00Z">
        <w:r w:rsidR="00E15BE0">
          <w:t>El componente se encarga</w:t>
        </w:r>
      </w:ins>
      <w:r>
        <w:t xml:space="preserve">, además, </w:t>
      </w:r>
      <w:r w:rsidR="00FB60FD">
        <w:t xml:space="preserve"> de la r</w:t>
      </w:r>
      <w:r w:rsidR="001C3ADF">
        <w:t xml:space="preserve">epresentación </w:t>
      </w:r>
      <w:r w:rsidR="00FB60FD">
        <w:t xml:space="preserve">visual  </w:t>
      </w:r>
      <w:r>
        <w:t xml:space="preserve">de la información </w:t>
      </w:r>
      <w:r w:rsidR="001C3ADF">
        <w:t xml:space="preserve">de la </w:t>
      </w:r>
      <w:r w:rsidR="00FB60FD">
        <w:t xml:space="preserve">superficie colaborativa. </w:t>
      </w:r>
      <w:r w:rsidR="006C1BFD">
        <w:t>También p</w:t>
      </w:r>
      <w:r w:rsidR="00FB60FD">
        <w:t xml:space="preserve">resta la funcionalidad de soportar la elaboración </w:t>
      </w:r>
      <w:r>
        <w:t>conjunta</w:t>
      </w:r>
      <w:r w:rsidR="006C1BFD">
        <w:t xml:space="preserve"> de diagramas</w:t>
      </w:r>
      <w:r>
        <w:t xml:space="preserve"> </w:t>
      </w:r>
      <w:r w:rsidR="00FB60FD">
        <w:t>Entidad-Relación con múltiples usuarios</w:t>
      </w:r>
      <w:r w:rsidR="001C3ADF">
        <w:t>.</w:t>
      </w:r>
      <w:r w:rsidR="00FB60FD">
        <w:t xml:space="preserve"> </w:t>
      </w:r>
    </w:p>
    <w:p w14:paraId="1002A51C" w14:textId="4DD5AD97" w:rsidR="00FB60FD" w:rsidRDefault="00275383" w:rsidP="00BA04F0">
      <w:pPr>
        <w:pStyle w:val="Texto"/>
        <w:ind w:left="2124"/>
      </w:pPr>
      <w:r>
        <w:t>Los eventos táctiles</w:t>
      </w:r>
      <w:r w:rsidR="00FB60FD">
        <w:t xml:space="preserve"> son recibidos a través de la interface que  expone el servidor de rastreo, se analizan a fin de d</w:t>
      </w:r>
      <w:r w:rsidR="00FD0426">
        <w:t xml:space="preserve">eterminar acciones mediante </w:t>
      </w:r>
      <w:r w:rsidR="003A3BA8">
        <w:t xml:space="preserve">el reconocimiento de </w:t>
      </w:r>
      <w:r w:rsidR="00FD0426">
        <w:t>trazos</w:t>
      </w:r>
      <w:r w:rsidR="0037661E">
        <w:t xml:space="preserve"> elaborados por los estudiantes</w:t>
      </w:r>
      <w:r w:rsidR="00B779E8">
        <w:t xml:space="preserve"> (ver figura 3.6</w:t>
      </w:r>
      <w:r w:rsidR="00111170">
        <w:t>)</w:t>
      </w:r>
      <w:r w:rsidR="00FD0426">
        <w:t xml:space="preserve">. </w:t>
      </w:r>
      <w:r w:rsidR="00FB60FD">
        <w:t xml:space="preserve">Por ejemplo, si </w:t>
      </w:r>
      <w:r w:rsidR="0037661E">
        <w:t>se</w:t>
      </w:r>
      <w:r w:rsidR="00FB60FD">
        <w:t xml:space="preserve"> ha dibujado un trazo con forma de rectángulo, este componente se encargará de dibujar una nueva entidad.</w:t>
      </w:r>
    </w:p>
    <w:p w14:paraId="5084CEC8" w14:textId="211D2050" w:rsidR="00FB60FD" w:rsidRDefault="00E15BE0" w:rsidP="00BA04F0">
      <w:pPr>
        <w:pStyle w:val="Texto"/>
        <w:ind w:left="2124"/>
      </w:pPr>
      <w:ins w:id="645" w:author="Katherine Chiluiza" w:date="2015-03-11T11:32:00Z">
        <w:r>
          <w:lastRenderedPageBreak/>
          <w:t>Este componente tambi</w:t>
        </w:r>
      </w:ins>
      <w:ins w:id="646" w:author="Katherine Chiluiza" w:date="2015-03-11T11:33:00Z">
        <w:r>
          <w:t>én</w:t>
        </w:r>
      </w:ins>
      <w:del w:id="647" w:author="Katherine Chiluiza" w:date="2015-03-11T11:32:00Z">
        <w:r w:rsidR="0037661E" w:rsidDel="00E15BE0">
          <w:delText>También</w:delText>
        </w:r>
      </w:del>
      <w:r w:rsidR="00FB60FD">
        <w:t xml:space="preserve"> utiliza la interface provista por la aplicación web, </w:t>
      </w:r>
      <w:r w:rsidR="006C1BFD">
        <w:t xml:space="preserve">de donde recibe información </w:t>
      </w:r>
      <w:r w:rsidR="00FB60FD">
        <w:t xml:space="preserve">que </w:t>
      </w:r>
      <w:r w:rsidR="006C1BFD">
        <w:t xml:space="preserve">los estudiantes </w:t>
      </w:r>
      <w:r w:rsidR="00FB60FD">
        <w:t xml:space="preserve">ingresan a través de sus </w:t>
      </w:r>
      <w:r w:rsidR="006C1BFD">
        <w:t>dispositivos móviles</w:t>
      </w:r>
      <w:r w:rsidR="00FB60FD">
        <w:t xml:space="preserve">. </w:t>
      </w:r>
    </w:p>
    <w:p w14:paraId="2ECA956F" w14:textId="4FF37195" w:rsidR="003F52B2" w:rsidRDefault="003F52B2" w:rsidP="00FB60FD">
      <w:pPr>
        <w:pStyle w:val="Texto"/>
      </w:pPr>
    </w:p>
    <w:p w14:paraId="1CD5E028" w14:textId="77777777" w:rsidR="00111170" w:rsidRDefault="00111170" w:rsidP="00111170">
      <w:pPr>
        <w:pStyle w:val="NombreCapitulo"/>
        <w:numPr>
          <w:ilvl w:val="0"/>
          <w:numId w:val="0"/>
        </w:numPr>
        <w:ind w:left="360" w:hanging="360"/>
      </w:pPr>
      <w:r>
        <w:rPr>
          <w:noProof/>
        </w:rPr>
        <w:drawing>
          <wp:inline distT="0" distB="0" distL="0" distR="0" wp14:anchorId="64598853" wp14:editId="59CFBF54">
            <wp:extent cx="5255895" cy="3376295"/>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5895" cy="3376295"/>
                    </a:xfrm>
                    <a:prstGeom prst="rect">
                      <a:avLst/>
                    </a:prstGeom>
                  </pic:spPr>
                </pic:pic>
              </a:graphicData>
            </a:graphic>
          </wp:inline>
        </w:drawing>
      </w:r>
    </w:p>
    <w:p w14:paraId="54052497" w14:textId="6A850158" w:rsidR="00111170" w:rsidRDefault="00111170" w:rsidP="00111170">
      <w:pPr>
        <w:pStyle w:val="Texto"/>
        <w:ind w:left="1416"/>
        <w:jc w:val="center"/>
        <w:rPr>
          <w:sz w:val="16"/>
          <w:szCs w:val="16"/>
        </w:rPr>
      </w:pPr>
      <w:r>
        <w:rPr>
          <w:b/>
          <w:sz w:val="16"/>
          <w:szCs w:val="16"/>
        </w:rPr>
        <w:t>Figu</w:t>
      </w:r>
      <w:r w:rsidR="00B779E8">
        <w:rPr>
          <w:b/>
          <w:sz w:val="16"/>
          <w:szCs w:val="16"/>
        </w:rPr>
        <w:t>ra 3.6</w:t>
      </w:r>
      <w:r>
        <w:rPr>
          <w:b/>
          <w:sz w:val="16"/>
          <w:szCs w:val="16"/>
        </w:rPr>
        <w:t>:</w:t>
      </w:r>
      <w:r>
        <w:rPr>
          <w:sz w:val="16"/>
          <w:szCs w:val="16"/>
        </w:rPr>
        <w:t xml:space="preserve"> Diagrama secuencia para la autenticación y realización de trazos sobre la superficie colaborativa del estudiante.</w:t>
      </w:r>
    </w:p>
    <w:p w14:paraId="7184CC95" w14:textId="77777777" w:rsidR="003F52B2" w:rsidRDefault="003F52B2" w:rsidP="003F52B2">
      <w:pPr>
        <w:pStyle w:val="Subtitulocapitulo"/>
        <w:numPr>
          <w:ilvl w:val="0"/>
          <w:numId w:val="0"/>
        </w:numPr>
        <w:ind w:left="1224"/>
      </w:pPr>
    </w:p>
    <w:p w14:paraId="38F28286" w14:textId="77777777" w:rsidR="00CF061A" w:rsidRDefault="00CF061A" w:rsidP="00CF061A">
      <w:pPr>
        <w:pStyle w:val="Prrafodelista"/>
      </w:pPr>
    </w:p>
    <w:p w14:paraId="78FA649B" w14:textId="77777777" w:rsidR="00CF061A" w:rsidRDefault="00CF061A" w:rsidP="00CF061A">
      <w:pPr>
        <w:pStyle w:val="Subtitulocapitulo"/>
        <w:numPr>
          <w:ilvl w:val="0"/>
          <w:numId w:val="0"/>
        </w:numPr>
        <w:ind w:left="792"/>
      </w:pPr>
    </w:p>
    <w:p w14:paraId="5068CF52" w14:textId="77777777" w:rsidR="001D7D9F" w:rsidRDefault="001D7D9F" w:rsidP="0035744F">
      <w:pPr>
        <w:pStyle w:val="Subtitulocapitulo"/>
        <w:numPr>
          <w:ilvl w:val="2"/>
          <w:numId w:val="1"/>
        </w:numPr>
      </w:pPr>
      <w:r>
        <w:t>COMPONENTE DE AUTENTICACIÓN Y CONTROL INDIVIDUAL</w:t>
      </w:r>
    </w:p>
    <w:p w14:paraId="13C25806" w14:textId="7A76810C" w:rsidR="00C05538" w:rsidRDefault="00764FD8" w:rsidP="00764FD8">
      <w:pPr>
        <w:pStyle w:val="Texto"/>
        <w:ind w:left="1533"/>
      </w:pPr>
      <w:r>
        <w:lastRenderedPageBreak/>
        <w:t xml:space="preserve">El propósito de este componente es, por un lado proveer autenticación y un medio de alimentación de información a los diagramas colaborativos que realizan los estudiantes; y por otro lado el de proveer las facilidades a los profesores para la </w:t>
      </w:r>
      <w:r w:rsidR="006C119A">
        <w:t>e</w:t>
      </w:r>
      <w:r>
        <w:t>l monitoreo y el proceso de evaluación de los trabajos colaborativos.</w:t>
      </w:r>
      <w:r w:rsidR="00111170">
        <w:t xml:space="preserve"> </w:t>
      </w:r>
    </w:p>
    <w:p w14:paraId="11311B87" w14:textId="1CAFC93D" w:rsidR="00111170" w:rsidRDefault="00111170" w:rsidP="00764FD8">
      <w:pPr>
        <w:pStyle w:val="Texto"/>
        <w:ind w:left="1533"/>
      </w:pPr>
      <w:r>
        <w:t xml:space="preserve">Este componente se lo ha diseñado para </w:t>
      </w:r>
      <w:r w:rsidR="006C119A">
        <w:t>ser desplegado</w:t>
      </w:r>
      <w:r>
        <w:t xml:space="preserve"> en un ambiente web</w:t>
      </w:r>
      <w:r w:rsidR="001B75C3">
        <w:t xml:space="preserve">, con el propósito de </w:t>
      </w:r>
      <w:r>
        <w:t>que puede ser utilizado tanto como en dispositivos móviles, como en computad</w:t>
      </w:r>
      <w:r w:rsidR="00BC37C4">
        <w:t>ores personales. En la figura 3.7</w:t>
      </w:r>
      <w:r>
        <w:t xml:space="preserve"> </w:t>
      </w:r>
      <w:r w:rsidR="006C119A">
        <w:t xml:space="preserve">se </w:t>
      </w:r>
      <w:r>
        <w:t xml:space="preserve">representa el proceso de actualización </w:t>
      </w:r>
      <w:r w:rsidR="006C119A">
        <w:t xml:space="preserve"> </w:t>
      </w:r>
      <w:r>
        <w:t xml:space="preserve">de la información de </w:t>
      </w:r>
      <w:r w:rsidR="006C119A">
        <w:t xml:space="preserve">un </w:t>
      </w:r>
      <w:r>
        <w:t>objeto de la superficie colaborativa (por ejemplo una entidad).</w:t>
      </w:r>
    </w:p>
    <w:p w14:paraId="1664E7C0" w14:textId="77777777" w:rsidR="00C05538" w:rsidRDefault="00C05538" w:rsidP="00C05538">
      <w:pPr>
        <w:pStyle w:val="NombreCapitulo"/>
        <w:numPr>
          <w:ilvl w:val="0"/>
          <w:numId w:val="0"/>
        </w:numPr>
        <w:ind w:left="360" w:hanging="360"/>
      </w:pPr>
    </w:p>
    <w:p w14:paraId="381B6221" w14:textId="5FA43841" w:rsidR="00C05538" w:rsidRDefault="00C05538" w:rsidP="00C05538">
      <w:pPr>
        <w:pStyle w:val="NombreCapitulo"/>
        <w:numPr>
          <w:ilvl w:val="0"/>
          <w:numId w:val="0"/>
        </w:numPr>
        <w:ind w:left="360" w:hanging="360"/>
      </w:pPr>
    </w:p>
    <w:p w14:paraId="3A0EF0E0" w14:textId="77777777" w:rsidR="004E491A" w:rsidRDefault="004E491A" w:rsidP="004E491A">
      <w:pPr>
        <w:pStyle w:val="Texto"/>
        <w:ind w:left="0"/>
        <w:rPr>
          <w:b/>
          <w:sz w:val="16"/>
          <w:szCs w:val="16"/>
        </w:rPr>
      </w:pPr>
    </w:p>
    <w:p w14:paraId="2ED07CB8" w14:textId="0F4D746A" w:rsidR="004E491A" w:rsidRDefault="004E491A" w:rsidP="004E491A">
      <w:pPr>
        <w:pStyle w:val="Texto"/>
        <w:ind w:left="0"/>
      </w:pPr>
      <w:r>
        <w:rPr>
          <w:noProof/>
        </w:rPr>
        <w:lastRenderedPageBreak/>
        <w:drawing>
          <wp:inline distT="0" distB="0" distL="0" distR="0" wp14:anchorId="2977CA9F" wp14:editId="43E52D38">
            <wp:extent cx="5255895" cy="3180715"/>
            <wp:effectExtent l="0" t="0" r="190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5895" cy="3180715"/>
                    </a:xfrm>
                    <a:prstGeom prst="rect">
                      <a:avLst/>
                    </a:prstGeom>
                  </pic:spPr>
                </pic:pic>
              </a:graphicData>
            </a:graphic>
          </wp:inline>
        </w:drawing>
      </w:r>
    </w:p>
    <w:p w14:paraId="72ACBAF4" w14:textId="2F539EC4" w:rsidR="00F66242" w:rsidRDefault="00BC37C4" w:rsidP="00C05538">
      <w:pPr>
        <w:pStyle w:val="NombreCapitulo"/>
        <w:numPr>
          <w:ilvl w:val="0"/>
          <w:numId w:val="0"/>
        </w:numPr>
        <w:ind w:left="360" w:hanging="360"/>
        <w:rPr>
          <w:sz w:val="16"/>
          <w:szCs w:val="16"/>
        </w:rPr>
      </w:pPr>
      <w:r>
        <w:rPr>
          <w:b w:val="0"/>
          <w:sz w:val="16"/>
          <w:szCs w:val="16"/>
        </w:rPr>
        <w:t>Figura 3.7</w:t>
      </w:r>
      <w:r w:rsidR="004E491A">
        <w:rPr>
          <w:b w:val="0"/>
          <w:sz w:val="16"/>
          <w:szCs w:val="16"/>
        </w:rPr>
        <w:t>:</w:t>
      </w:r>
      <w:r w:rsidR="004E491A">
        <w:rPr>
          <w:sz w:val="16"/>
          <w:szCs w:val="16"/>
        </w:rPr>
        <w:t xml:space="preserve"> Diagrama secuencia de la edición de objetos sobre la superficie colaborativa</w:t>
      </w:r>
    </w:p>
    <w:p w14:paraId="3A4FE79D" w14:textId="77777777" w:rsidR="004E491A" w:rsidRDefault="004E491A" w:rsidP="00C05538">
      <w:pPr>
        <w:pStyle w:val="NombreCapitulo"/>
        <w:numPr>
          <w:ilvl w:val="0"/>
          <w:numId w:val="0"/>
        </w:numPr>
        <w:ind w:left="360" w:hanging="360"/>
      </w:pPr>
    </w:p>
    <w:p w14:paraId="0D905A5E" w14:textId="77777777" w:rsidR="00C05538" w:rsidRDefault="00C05538" w:rsidP="00C05538">
      <w:pPr>
        <w:pStyle w:val="NombreCapitulo"/>
        <w:numPr>
          <w:ilvl w:val="0"/>
          <w:numId w:val="0"/>
        </w:numPr>
        <w:ind w:left="360" w:hanging="360"/>
      </w:pPr>
    </w:p>
    <w:p w14:paraId="5FE6525B" w14:textId="77777777" w:rsidR="001D7D9F" w:rsidRDefault="001D7D9F" w:rsidP="001D7D9F">
      <w:pPr>
        <w:pStyle w:val="Subtitulocapitulo"/>
      </w:pPr>
      <w:r>
        <w:t>DISEÑO DE LA INTERACCIÓN</w:t>
      </w:r>
    </w:p>
    <w:p w14:paraId="0DB7E5DA" w14:textId="4796C159" w:rsidR="002543D2" w:rsidRDefault="002543D2" w:rsidP="00587149">
      <w:pPr>
        <w:pStyle w:val="Texto"/>
        <w:ind w:left="1416"/>
      </w:pPr>
      <w:r>
        <w:t xml:space="preserve">La interacción que se propone en este trabajo se basa en objetos tangibles, principalmente por proveer al estudiante de una interfaz más natural para el proceso de diseño de un modelo de datos. </w:t>
      </w:r>
      <w:r w:rsidR="002E5849">
        <w:t>P</w:t>
      </w:r>
      <w:r>
        <w:t>or esto</w:t>
      </w:r>
      <w:r w:rsidR="002E5849">
        <w:t>,</w:t>
      </w:r>
      <w:r>
        <w:t xml:space="preserve"> en las recomendaciones de diseño </w:t>
      </w:r>
      <w:r w:rsidR="00380B7E">
        <w:t xml:space="preserve">se solicita el uso de </w:t>
      </w:r>
      <w:r w:rsidR="00587149">
        <w:t>pluma</w:t>
      </w:r>
      <w:r>
        <w:t>s</w:t>
      </w:r>
      <w:r w:rsidR="00E15BE0">
        <w:t>, específicamente</w:t>
      </w:r>
      <w:r w:rsidR="00587149">
        <w:t xml:space="preserve"> </w:t>
      </w:r>
      <w:r w:rsidR="002E5849">
        <w:t>con marcas infrarrojas</w:t>
      </w:r>
      <w:r w:rsidR="00E15BE0">
        <w:t>,</w:t>
      </w:r>
      <w:r w:rsidR="002E5849">
        <w:t xml:space="preserve"> </w:t>
      </w:r>
      <w:r w:rsidR="00587149">
        <w:t>para dibujar</w:t>
      </w:r>
      <w:r>
        <w:t xml:space="preserve"> </w:t>
      </w:r>
      <w:r w:rsidR="00380B7E">
        <w:t xml:space="preserve">sobre la </w:t>
      </w:r>
      <w:r>
        <w:t>superficie interactiva</w:t>
      </w:r>
      <w:r w:rsidR="00587149">
        <w:t xml:space="preserve">. </w:t>
      </w:r>
    </w:p>
    <w:p w14:paraId="6E1D1884" w14:textId="77777777" w:rsidR="003256E1" w:rsidRDefault="002543D2" w:rsidP="002E5849">
      <w:pPr>
        <w:pStyle w:val="Texto"/>
        <w:ind w:left="1416"/>
      </w:pPr>
      <w:r>
        <w:t xml:space="preserve">Utilizar una pluma como dispositivo de entrada representa algunos desafíos </w:t>
      </w:r>
      <w:r w:rsidR="002E5849">
        <w:t>de</w:t>
      </w:r>
      <w:r>
        <w:t xml:space="preserve"> implementación</w:t>
      </w:r>
      <w:r w:rsidR="002E5849">
        <w:t xml:space="preserve"> como se ha mencionado </w:t>
      </w:r>
      <w:r w:rsidR="002E5849">
        <w:lastRenderedPageBreak/>
        <w:t>anteriormente</w:t>
      </w:r>
      <w:r>
        <w:t xml:space="preserve">. </w:t>
      </w:r>
      <w:r w:rsidR="003256E1">
        <w:t>Uno de estos</w:t>
      </w:r>
      <w:r>
        <w:t xml:space="preserve"> desafíos, es </w:t>
      </w:r>
      <w:r w:rsidR="002E5849">
        <w:t xml:space="preserve">proporcionar </w:t>
      </w:r>
      <w:r>
        <w:t>la r</w:t>
      </w:r>
      <w:r w:rsidR="00587149">
        <w:t xml:space="preserve">etroalimentación </w:t>
      </w:r>
      <w:r w:rsidR="002E5849">
        <w:t xml:space="preserve">adecuada </w:t>
      </w:r>
      <w:r>
        <w:t>para mantener concordancia con los objetos reales</w:t>
      </w:r>
      <w:r w:rsidR="002E5849">
        <w:t>. Esto significa que</w:t>
      </w:r>
      <w:r w:rsidR="00380B7E">
        <w:t xml:space="preserve"> la pluma que utiliza el estudiante, debe “rayar” la superficie, tal como lo haría una pluma común y corriente</w:t>
      </w:r>
      <w:r w:rsidR="003256E1">
        <w:t>, además de hacerlo con el color asociado que esta posea.</w:t>
      </w:r>
    </w:p>
    <w:p w14:paraId="04D93A97" w14:textId="529ECE9C" w:rsidR="00380B7E" w:rsidRDefault="002E5849" w:rsidP="002E5849">
      <w:pPr>
        <w:pStyle w:val="Texto"/>
        <w:ind w:left="1416"/>
      </w:pPr>
      <w:r>
        <w:t xml:space="preserve">En </w:t>
      </w:r>
      <w:r w:rsidR="00BC37C4">
        <w:t>la figura 3.8</w:t>
      </w:r>
      <w:r w:rsidR="0062293B">
        <w:t xml:space="preserve"> se observa la interacción diseñada para el </w:t>
      </w:r>
      <w:r w:rsidR="003256E1">
        <w:t>trazado</w:t>
      </w:r>
      <w:r w:rsidR="0062293B">
        <w:t xml:space="preserve"> de entidades. </w:t>
      </w:r>
      <w:r>
        <w:t xml:space="preserve">En la primera parte el estudiante </w:t>
      </w:r>
      <w:r w:rsidR="003256E1">
        <w:t>dibuja</w:t>
      </w:r>
      <w:r w:rsidR="0062293B">
        <w:t xml:space="preserve"> un cuadrado</w:t>
      </w:r>
      <w:r>
        <w:t xml:space="preserve"> que se va pintando del color correspondiente</w:t>
      </w:r>
      <w:r w:rsidR="00275383">
        <w:t xml:space="preserve"> a la pluma.</w:t>
      </w:r>
      <w:r w:rsidR="0062293B">
        <w:t xml:space="preserve"> </w:t>
      </w:r>
      <w:r w:rsidR="00275383">
        <w:t>U</w:t>
      </w:r>
      <w:r w:rsidR="0062293B">
        <w:t xml:space="preserve">na vez reconocido el trazo, </w:t>
      </w:r>
      <w:r w:rsidR="00380B7E">
        <w:t xml:space="preserve">en su lugar se dibuja </w:t>
      </w:r>
      <w:r w:rsidR="0062293B">
        <w:t>una entidad</w:t>
      </w:r>
      <w:r>
        <w:t xml:space="preserve"> del mismo color</w:t>
      </w:r>
      <w:r w:rsidR="00380B7E">
        <w:t>.</w:t>
      </w:r>
      <w:r>
        <w:t xml:space="preserve"> </w:t>
      </w:r>
    </w:p>
    <w:p w14:paraId="2A827425" w14:textId="77777777" w:rsidR="00380B7E" w:rsidRDefault="00380B7E" w:rsidP="00587149">
      <w:pPr>
        <w:pStyle w:val="Texto"/>
        <w:ind w:left="1416"/>
      </w:pPr>
    </w:p>
    <w:p w14:paraId="69AE8981" w14:textId="1FC93757" w:rsidR="00380B7E" w:rsidRDefault="00380B7E" w:rsidP="00EC0992">
      <w:pPr>
        <w:pStyle w:val="Texto"/>
        <w:ind w:left="1416"/>
        <w:jc w:val="left"/>
      </w:pPr>
      <w:r>
        <w:rPr>
          <w:noProof/>
        </w:rPr>
        <w:drawing>
          <wp:inline distT="0" distB="0" distL="0" distR="0" wp14:anchorId="402C4626" wp14:editId="616ACE30">
            <wp:extent cx="4707248" cy="2305050"/>
            <wp:effectExtent l="19050" t="19050" r="17780"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8098" r="3267"/>
                    <a:stretch/>
                  </pic:blipFill>
                  <pic:spPr bwMode="auto">
                    <a:xfrm>
                      <a:off x="0" y="0"/>
                      <a:ext cx="4712178" cy="2307464"/>
                    </a:xfrm>
                    <a:prstGeom prst="rect">
                      <a:avLst/>
                    </a:prstGeom>
                    <a:noFill/>
                    <a:ln>
                      <a:solidFill>
                        <a:schemeClr val="tx1"/>
                      </a:solid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4D4B9FF" w14:textId="601F07C9" w:rsidR="00380B7E" w:rsidRDefault="00BC37C4" w:rsidP="00EC0992">
      <w:pPr>
        <w:pStyle w:val="NombreCapitulo"/>
        <w:numPr>
          <w:ilvl w:val="0"/>
          <w:numId w:val="0"/>
        </w:numPr>
        <w:ind w:left="360"/>
        <w:jc w:val="right"/>
        <w:rPr>
          <w:sz w:val="16"/>
          <w:szCs w:val="16"/>
        </w:rPr>
      </w:pPr>
      <w:r>
        <w:rPr>
          <w:b w:val="0"/>
          <w:sz w:val="16"/>
          <w:szCs w:val="16"/>
        </w:rPr>
        <w:t>Figura 3.8</w:t>
      </w:r>
      <w:r w:rsidR="00380B7E">
        <w:rPr>
          <w:b w:val="0"/>
          <w:sz w:val="16"/>
          <w:szCs w:val="16"/>
        </w:rPr>
        <w:t>:</w:t>
      </w:r>
      <w:r w:rsidR="005101EB">
        <w:rPr>
          <w:b w:val="0"/>
          <w:sz w:val="16"/>
          <w:szCs w:val="16"/>
        </w:rPr>
        <w:t xml:space="preserve"> </w:t>
      </w:r>
      <w:r w:rsidR="00A32FB1">
        <w:rPr>
          <w:sz w:val="16"/>
          <w:szCs w:val="16"/>
        </w:rPr>
        <w:t>Interacción</w:t>
      </w:r>
      <w:r w:rsidR="002E5849">
        <w:rPr>
          <w:sz w:val="16"/>
          <w:szCs w:val="16"/>
        </w:rPr>
        <w:t xml:space="preserve"> con pluma sobre la superficie colaborativa</w:t>
      </w:r>
      <w:r w:rsidR="00A32FB1">
        <w:rPr>
          <w:sz w:val="16"/>
          <w:szCs w:val="16"/>
        </w:rPr>
        <w:t xml:space="preserve"> para la creación de entidades</w:t>
      </w:r>
    </w:p>
    <w:p w14:paraId="10548219" w14:textId="77777777" w:rsidR="005101EB" w:rsidRDefault="005101EB" w:rsidP="00587149">
      <w:pPr>
        <w:pStyle w:val="Texto"/>
        <w:ind w:left="1416"/>
      </w:pPr>
    </w:p>
    <w:p w14:paraId="67DE0070" w14:textId="5D3C593B" w:rsidR="00380B7E" w:rsidRDefault="005101EB" w:rsidP="00587149">
      <w:pPr>
        <w:pStyle w:val="Texto"/>
        <w:ind w:left="1416"/>
      </w:pPr>
      <w:r>
        <w:lastRenderedPageBreak/>
        <w:t xml:space="preserve">Para la edición de un objeto, se propone realizar un gesto de toque o click </w:t>
      </w:r>
      <w:r w:rsidR="003256E1">
        <w:t>utilizando la pluma</w:t>
      </w:r>
      <w:r>
        <w:t xml:space="preserve">. Por ejemplo, cuando el estudiante  desee agregar un atributo a una entidad, </w:t>
      </w:r>
      <w:r w:rsidR="00E15BE0">
        <w:t>é</w:t>
      </w:r>
      <w:r>
        <w:t>ste deberá tocar</w:t>
      </w:r>
      <w:r w:rsidR="003256E1">
        <w:t>la</w:t>
      </w:r>
      <w:r>
        <w:t xml:space="preserve"> con la pluma, para posteriormente ingresar el texto de</w:t>
      </w:r>
      <w:r w:rsidR="003256E1">
        <w:t>l</w:t>
      </w:r>
      <w:r>
        <w:t xml:space="preserve"> atributo en su tablet.</w:t>
      </w:r>
    </w:p>
    <w:p w14:paraId="344CB8B1" w14:textId="58B52591" w:rsidR="005101EB" w:rsidRDefault="005101EB" w:rsidP="00587149">
      <w:pPr>
        <w:pStyle w:val="Texto"/>
        <w:ind w:left="1416"/>
      </w:pPr>
      <w:r>
        <w:t xml:space="preserve">Existen otras funciones que debe proveer </w:t>
      </w:r>
      <w:r w:rsidR="003256E1">
        <w:t xml:space="preserve">la </w:t>
      </w:r>
      <w:r>
        <w:t xml:space="preserve">superficie colaborativa, como la posibilidad de eliminar, deshacer la última acción de un objeto y guardar el trabajo finalizado. Para esto </w:t>
      </w:r>
      <w:r w:rsidR="003256E1">
        <w:t>se propone</w:t>
      </w:r>
      <w:r>
        <w:t xml:space="preserve"> la creación de un menú permanente sobre la superficie</w:t>
      </w:r>
      <w:r w:rsidR="00275383">
        <w:t xml:space="preserve"> </w:t>
      </w:r>
      <w:r w:rsidR="00E15BE0">
        <w:t xml:space="preserve">en </w:t>
      </w:r>
      <w:r>
        <w:t>el cual los estudiantes deberán dar un click con sus plumas para llamar a sus funciones.</w:t>
      </w:r>
    </w:p>
    <w:p w14:paraId="448DD420" w14:textId="616411EB" w:rsidR="00A32FB1" w:rsidRDefault="00A32FB1" w:rsidP="00587149">
      <w:pPr>
        <w:pStyle w:val="Texto"/>
        <w:ind w:left="1416"/>
      </w:pPr>
    </w:p>
    <w:p w14:paraId="02F0D085" w14:textId="4922DA4B" w:rsidR="00454EB1" w:rsidRDefault="00454EB1" w:rsidP="00454EB1">
      <w:pPr>
        <w:pStyle w:val="NombreCapitulo"/>
        <w:numPr>
          <w:ilvl w:val="0"/>
          <w:numId w:val="0"/>
        </w:numPr>
        <w:ind w:left="360" w:hanging="360"/>
      </w:pPr>
    </w:p>
    <w:p w14:paraId="21F25789" w14:textId="77777777" w:rsidR="001D7D9F" w:rsidRPr="00E80913" w:rsidRDefault="001D7D9F" w:rsidP="001D7D9F">
      <w:pPr>
        <w:pStyle w:val="Subtitulocapitulo"/>
      </w:pPr>
      <w:r>
        <w:t xml:space="preserve">DISEÑO DE EXPERIMENTOS Y </w:t>
      </w:r>
      <w:commentRangeStart w:id="648"/>
      <w:r>
        <w:t>PRUEBAS</w:t>
      </w:r>
      <w:commentRangeEnd w:id="648"/>
      <w:r w:rsidR="00BD20AE">
        <w:rPr>
          <w:rStyle w:val="Refdecomentario"/>
          <w:rFonts w:asciiTheme="minorHAnsi" w:eastAsiaTheme="minorHAnsi" w:hAnsiTheme="minorHAnsi" w:cstheme="minorBidi"/>
          <w:b w:val="0"/>
          <w:bCs w:val="0"/>
          <w:color w:val="auto"/>
          <w:lang w:eastAsia="en-US"/>
        </w:rPr>
        <w:commentReference w:id="648"/>
      </w:r>
    </w:p>
    <w:p w14:paraId="6914DA84" w14:textId="77777777" w:rsidR="001D7D9F" w:rsidRDefault="001D7D9F" w:rsidP="001D7D9F">
      <w:pPr>
        <w:spacing w:line="240" w:lineRule="auto"/>
        <w:jc w:val="both"/>
        <w:rPr>
          <w:rFonts w:ascii="Arial" w:eastAsia="Times New Roman" w:hAnsi="Arial" w:cs="Arial"/>
          <w:b/>
          <w:sz w:val="24"/>
          <w:szCs w:val="24"/>
          <w:lang w:eastAsia="es-EC"/>
        </w:rPr>
      </w:pPr>
    </w:p>
    <w:p w14:paraId="03076B4A" w14:textId="3141E2B7" w:rsidR="0016195A" w:rsidRDefault="0016195A" w:rsidP="00605522">
      <w:pPr>
        <w:pStyle w:val="Texto"/>
        <w:ind w:left="1416"/>
      </w:pPr>
      <w:r>
        <w:t xml:space="preserve">Para el presente estudio </w:t>
      </w:r>
      <w:r w:rsidR="00602B9D">
        <w:t>se realizó</w:t>
      </w:r>
      <w:r w:rsidR="00175679">
        <w:t>:</w:t>
      </w:r>
      <w:r w:rsidR="00602B9D">
        <w:t xml:space="preserve"> </w:t>
      </w:r>
      <w:r>
        <w:t xml:space="preserve">una prueba de sistema que tiene como objetivo verificar el sistema </w:t>
      </w:r>
      <w:r w:rsidR="00602B9D">
        <w:t xml:space="preserve">propuesto </w:t>
      </w:r>
      <w:r>
        <w:t>considerando buenas prácticas ingeniería de software</w:t>
      </w:r>
      <w:r w:rsidR="00175679">
        <w:t>; u</w:t>
      </w:r>
      <w:r w:rsidR="00924C3B">
        <w:t>na</w:t>
      </w:r>
      <w:r w:rsidR="00FB74B9">
        <w:t xml:space="preserve"> prueba</w:t>
      </w:r>
      <w:r>
        <w:t xml:space="preserve"> de </w:t>
      </w:r>
      <w:r w:rsidR="00924C3B">
        <w:t xml:space="preserve">usabilidad </w:t>
      </w:r>
      <w:r>
        <w:t>de la solución</w:t>
      </w:r>
      <w:r w:rsidR="00175679">
        <w:t>; y,</w:t>
      </w:r>
      <w:r w:rsidR="00FB74B9">
        <w:t xml:space="preserve"> </w:t>
      </w:r>
      <w:r w:rsidR="000C2F08">
        <w:t>finalmente</w:t>
      </w:r>
      <w:r>
        <w:t xml:space="preserve"> el experimento correspondiente </w:t>
      </w:r>
      <w:r w:rsidR="00B8607B">
        <w:t xml:space="preserve">para </w:t>
      </w:r>
      <w:r>
        <w:t xml:space="preserve">responder las preguntas de investigación.  </w:t>
      </w:r>
    </w:p>
    <w:p w14:paraId="4385E74E" w14:textId="77777777" w:rsidR="0016195A" w:rsidRDefault="0016195A" w:rsidP="001D7D9F">
      <w:pPr>
        <w:spacing w:line="240" w:lineRule="auto"/>
        <w:jc w:val="both"/>
        <w:rPr>
          <w:rFonts w:ascii="Arial" w:eastAsia="Times New Roman" w:hAnsi="Arial" w:cs="Arial"/>
          <w:b/>
          <w:sz w:val="24"/>
          <w:szCs w:val="24"/>
          <w:lang w:eastAsia="es-EC"/>
        </w:rPr>
      </w:pPr>
    </w:p>
    <w:p w14:paraId="14EDC6DB" w14:textId="7C6CA0F9" w:rsidR="00A53BA2" w:rsidRDefault="00A53BA2" w:rsidP="00605522">
      <w:pPr>
        <w:pStyle w:val="Texto"/>
        <w:ind w:firstLine="591"/>
        <w:rPr>
          <w:b/>
        </w:rPr>
      </w:pPr>
      <w:r w:rsidRPr="00A53BA2">
        <w:rPr>
          <w:b/>
        </w:rPr>
        <w:t>Pruebas de Software</w:t>
      </w:r>
    </w:p>
    <w:p w14:paraId="481093C4" w14:textId="66066E17" w:rsidR="00605522" w:rsidRPr="00605522" w:rsidRDefault="00B77A10" w:rsidP="00B77A10">
      <w:pPr>
        <w:pStyle w:val="Texto"/>
        <w:ind w:left="1416"/>
      </w:pPr>
      <w:r>
        <w:lastRenderedPageBreak/>
        <w:t>Los casos de prueba de software,</w:t>
      </w:r>
      <w:r w:rsidR="00B34565">
        <w:t xml:space="preserve"> </w:t>
      </w:r>
      <w:r w:rsidR="00A00119">
        <w:t xml:space="preserve">fueron diseñados </w:t>
      </w:r>
      <w:r w:rsidR="00B34565">
        <w:t>conside</w:t>
      </w:r>
      <w:r w:rsidR="00A00119">
        <w:t xml:space="preserve">rando un enfoque de caja negra y en concordancia </w:t>
      </w:r>
      <w:r>
        <w:t xml:space="preserve">al estándar IEEE </w:t>
      </w:r>
      <w:r w:rsidRPr="00B77A10">
        <w:t>829-1998</w:t>
      </w:r>
      <w:r w:rsidR="00A00119">
        <w:t>. El documento de pruebas que contiene estos casos de pruebas se encuentra</w:t>
      </w:r>
      <w:r>
        <w:t xml:space="preserve"> ubicado en el anexo </w:t>
      </w:r>
      <w:r w:rsidR="00A00119">
        <w:t>A</w:t>
      </w:r>
      <w:r>
        <w:t>.</w:t>
      </w:r>
    </w:p>
    <w:p w14:paraId="6AC9579D" w14:textId="77777777" w:rsidR="0016195A" w:rsidRDefault="0016195A" w:rsidP="000C69FA">
      <w:pPr>
        <w:pStyle w:val="Texto"/>
        <w:rPr>
          <w:b/>
        </w:rPr>
      </w:pPr>
    </w:p>
    <w:p w14:paraId="77B0542C" w14:textId="2CAAE250" w:rsidR="00FB569C" w:rsidRPr="00A53BA2" w:rsidRDefault="00A53BA2" w:rsidP="004A5B2D">
      <w:pPr>
        <w:pStyle w:val="Texto"/>
        <w:ind w:left="1416"/>
        <w:rPr>
          <w:b/>
        </w:rPr>
      </w:pPr>
      <w:r w:rsidRPr="00A53BA2">
        <w:rPr>
          <w:b/>
        </w:rPr>
        <w:t>Diseño del Experimento</w:t>
      </w:r>
      <w:r w:rsidR="00602B9D">
        <w:rPr>
          <w:b/>
        </w:rPr>
        <w:t xml:space="preserve"> y Prueba</w:t>
      </w:r>
      <w:r w:rsidR="00934F89">
        <w:rPr>
          <w:b/>
        </w:rPr>
        <w:t xml:space="preserve"> de Usabilidad</w:t>
      </w:r>
    </w:p>
    <w:p w14:paraId="5B03135C" w14:textId="347DFF91" w:rsidR="0057531C" w:rsidRDefault="0057531C" w:rsidP="004A5B2D">
      <w:pPr>
        <w:pStyle w:val="Texto"/>
        <w:ind w:left="1416"/>
      </w:pPr>
      <w:r>
        <w:t xml:space="preserve">Para este estudio se seleccionó 10 </w:t>
      </w:r>
      <w:r w:rsidR="00CC615C">
        <w:t xml:space="preserve">profesores </w:t>
      </w:r>
      <w:r>
        <w:t>del área de computación de la Escuela Superior Politécnica del Litoral que han estado relacionados con la enseñanza y</w:t>
      </w:r>
      <w:r w:rsidR="00602B9D">
        <w:t>/o</w:t>
      </w:r>
      <w:r>
        <w:t xml:space="preserve"> evaluación de modelamiento de datos a lo largo de su trayectoria profesional. Además se contó con </w:t>
      </w:r>
      <w:del w:id="649" w:author="Roger Granda" w:date="2015-03-19T02:57:00Z">
        <w:r w:rsidR="00B8607B" w:rsidDel="00E75FBE">
          <w:delText>10</w:delText>
        </w:r>
        <w:r w:rsidDel="00E75FBE">
          <w:delText xml:space="preserve"> </w:delText>
        </w:r>
        <w:r w:rsidR="00B8607B" w:rsidDel="00E75FBE">
          <w:delText xml:space="preserve"> </w:delText>
        </w:r>
      </w:del>
      <w:ins w:id="650" w:author="Roger Granda" w:date="2015-03-19T02:57:00Z">
        <w:r w:rsidR="00E75FBE">
          <w:t xml:space="preserve">30  </w:t>
        </w:r>
      </w:ins>
      <w:r>
        <w:t xml:space="preserve">estudiantes del curso de Sistemas de Bases de Datos I correspondientes al 2do término 2014-2015 de esta misma institución, los mismos que correspondieron a la </w:t>
      </w:r>
      <w:del w:id="651" w:author="Roger Granda" w:date="2015-03-19T02:57:00Z">
        <w:r w:rsidR="00B8607B" w:rsidDel="00E75FBE">
          <w:delText>tercera parte de</w:delText>
        </w:r>
      </w:del>
      <w:r w:rsidR="00B8607B">
        <w:t xml:space="preserve"> </w:t>
      </w:r>
      <w:r>
        <w:t xml:space="preserve">totalidad de la población que tomó este tipo de cursos en el área de ingeniería en </w:t>
      </w:r>
      <w:r w:rsidR="00CC615C">
        <w:t xml:space="preserve">ciencias </w:t>
      </w:r>
      <w:r>
        <w:t>computaci</w:t>
      </w:r>
      <w:r w:rsidR="00CC615C">
        <w:t>onales</w:t>
      </w:r>
      <w:r>
        <w:t xml:space="preserve"> en el per</w:t>
      </w:r>
      <w:r w:rsidR="00CC615C">
        <w:t>í</w:t>
      </w:r>
      <w:r>
        <w:t>odo mencionado.</w:t>
      </w:r>
      <w:r w:rsidR="0063065B">
        <w:t xml:space="preserve"> Se organizaron dos grupos de experimentos, un grupo asociado a profesores y otro asociado a estudiantes. </w:t>
      </w:r>
    </w:p>
    <w:p w14:paraId="429A14EB" w14:textId="77777777" w:rsidR="00FB569C" w:rsidRDefault="00FB569C" w:rsidP="004A5B2D">
      <w:pPr>
        <w:pStyle w:val="Texto"/>
        <w:ind w:left="1416"/>
      </w:pPr>
    </w:p>
    <w:p w14:paraId="37C7749D" w14:textId="3541BE50" w:rsidR="00FD1FEE" w:rsidRDefault="00FD1FEE" w:rsidP="004A5B2D">
      <w:pPr>
        <w:pStyle w:val="Texto"/>
        <w:ind w:left="1416"/>
      </w:pPr>
      <w:r>
        <w:t>Las variables tomadas en cuenta en la experimentación</w:t>
      </w:r>
      <w:r w:rsidR="00CC615C">
        <w:t>, así como su definición conceptual y operacional</w:t>
      </w:r>
      <w:r w:rsidR="00602B9D">
        <w:t>,</w:t>
      </w:r>
      <w:r>
        <w:t xml:space="preserve"> </w:t>
      </w:r>
      <w:r w:rsidR="00CF1F5B">
        <w:t>se detallan en</w:t>
      </w:r>
      <w:r w:rsidR="00CC615C">
        <w:t xml:space="preserve"> la</w:t>
      </w:r>
      <w:r w:rsidR="00CF1F5B">
        <w:t xml:space="preserve"> tabla 3.3</w:t>
      </w:r>
      <w:r w:rsidR="00602B9D">
        <w:t xml:space="preserve">  junto con su escala de medición.</w:t>
      </w:r>
    </w:p>
    <w:p w14:paraId="4D0D048F" w14:textId="77777777" w:rsidR="005B0D32" w:rsidRDefault="005B0D32" w:rsidP="004A5B2D">
      <w:pPr>
        <w:pStyle w:val="Texto"/>
        <w:ind w:left="1416"/>
      </w:pPr>
    </w:p>
    <w:tbl>
      <w:tblPr>
        <w:tblStyle w:val="Tablanormal11"/>
        <w:tblW w:w="8277" w:type="dxa"/>
        <w:jc w:val="center"/>
        <w:tblLook w:val="04A0" w:firstRow="1" w:lastRow="0" w:firstColumn="1" w:lastColumn="0" w:noHBand="0" w:noVBand="1"/>
      </w:tblPr>
      <w:tblGrid>
        <w:gridCol w:w="2410"/>
        <w:gridCol w:w="3686"/>
        <w:gridCol w:w="2181"/>
      </w:tblGrid>
      <w:tr w:rsidR="00FD1FEE" w:rsidRPr="00367225" w14:paraId="1CECB009" w14:textId="3B7181B4" w:rsidTr="004A5B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77" w:type="dxa"/>
            <w:gridSpan w:val="3"/>
            <w:tcBorders>
              <w:top w:val="nil"/>
              <w:left w:val="nil"/>
              <w:bottom w:val="single" w:sz="4" w:space="0" w:color="auto"/>
              <w:right w:val="nil"/>
            </w:tcBorders>
          </w:tcPr>
          <w:p w14:paraId="0C89B494" w14:textId="53F89F2C" w:rsidR="00FD1FEE" w:rsidRDefault="00CF1F5B" w:rsidP="002E6E4D">
            <w:pPr>
              <w:pStyle w:val="Sinespaciado"/>
              <w:spacing w:line="360" w:lineRule="auto"/>
              <w:rPr>
                <w:rFonts w:ascii="Arial" w:hAnsi="Arial" w:cs="Arial"/>
                <w:sz w:val="18"/>
                <w:szCs w:val="18"/>
              </w:rPr>
            </w:pPr>
            <w:r>
              <w:rPr>
                <w:rFonts w:ascii="Arial" w:hAnsi="Arial" w:cs="Arial"/>
                <w:sz w:val="18"/>
                <w:szCs w:val="18"/>
              </w:rPr>
              <w:lastRenderedPageBreak/>
              <w:t>Tabla 3.3</w:t>
            </w:r>
            <w:r w:rsidR="00FD1FEE" w:rsidRPr="00970050">
              <w:rPr>
                <w:rFonts w:ascii="Arial" w:hAnsi="Arial" w:cs="Arial"/>
                <w:b w:val="0"/>
                <w:sz w:val="18"/>
                <w:szCs w:val="18"/>
              </w:rPr>
              <w:t xml:space="preserve">. </w:t>
            </w:r>
            <w:r w:rsidR="00FD1FEE">
              <w:rPr>
                <w:rFonts w:ascii="Arial" w:hAnsi="Arial" w:cs="Arial"/>
                <w:b w:val="0"/>
                <w:sz w:val="18"/>
                <w:szCs w:val="18"/>
              </w:rPr>
              <w:t xml:space="preserve">Definición </w:t>
            </w:r>
            <w:r w:rsidR="002E6E4D">
              <w:rPr>
                <w:rFonts w:ascii="Arial" w:hAnsi="Arial" w:cs="Arial"/>
                <w:b w:val="0"/>
                <w:sz w:val="18"/>
                <w:szCs w:val="18"/>
              </w:rPr>
              <w:t xml:space="preserve">conceptual y </w:t>
            </w:r>
            <w:r w:rsidR="00FD1FEE">
              <w:rPr>
                <w:rFonts w:ascii="Arial" w:hAnsi="Arial" w:cs="Arial"/>
                <w:b w:val="0"/>
                <w:sz w:val="18"/>
                <w:szCs w:val="18"/>
              </w:rPr>
              <w:t>operacional de las variables de</w:t>
            </w:r>
            <w:r w:rsidR="002E6E4D">
              <w:rPr>
                <w:rFonts w:ascii="Arial" w:hAnsi="Arial" w:cs="Arial"/>
                <w:b w:val="0"/>
                <w:sz w:val="18"/>
                <w:szCs w:val="18"/>
              </w:rPr>
              <w:t xml:space="preserve"> estudio</w:t>
            </w:r>
            <w:r w:rsidR="00FD1FEE" w:rsidRPr="00970050">
              <w:rPr>
                <w:rFonts w:ascii="Arial" w:hAnsi="Arial" w:cs="Arial"/>
                <w:b w:val="0"/>
                <w:sz w:val="18"/>
                <w:szCs w:val="18"/>
              </w:rPr>
              <w:t>.</w:t>
            </w:r>
          </w:p>
        </w:tc>
      </w:tr>
      <w:tr w:rsidR="00FD1FEE" w:rsidRPr="006024A1" w14:paraId="1D7A1205" w14:textId="19E1519B"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tcPr>
          <w:p w14:paraId="063BE846" w14:textId="3CF825A7" w:rsidR="00FD1FEE" w:rsidRPr="006024A1" w:rsidRDefault="00FD1FEE" w:rsidP="00EB322E">
            <w:pPr>
              <w:pStyle w:val="Sinespaciado"/>
              <w:spacing w:line="360" w:lineRule="auto"/>
              <w:rPr>
                <w:rFonts w:ascii="Arial" w:hAnsi="Arial" w:cs="Arial"/>
              </w:rPr>
            </w:pPr>
            <w:r>
              <w:rPr>
                <w:rFonts w:ascii="Arial" w:hAnsi="Arial" w:cs="Arial"/>
              </w:rPr>
              <w:t>Variable de estudio</w:t>
            </w:r>
          </w:p>
        </w:tc>
        <w:tc>
          <w:tcPr>
            <w:tcW w:w="3686" w:type="dxa"/>
            <w:tcBorders>
              <w:top w:val="single" w:sz="4" w:space="0" w:color="auto"/>
              <w:left w:val="single" w:sz="4" w:space="0" w:color="auto"/>
              <w:bottom w:val="single" w:sz="4" w:space="0" w:color="auto"/>
              <w:right w:val="single" w:sz="4" w:space="0" w:color="auto"/>
            </w:tcBorders>
          </w:tcPr>
          <w:p w14:paraId="434A8917" w14:textId="6639401C" w:rsidR="00FD1FEE" w:rsidRPr="006024A1" w:rsidRDefault="00CC615C" w:rsidP="00EB322E">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Definción conceptual</w:t>
            </w:r>
          </w:p>
        </w:tc>
        <w:tc>
          <w:tcPr>
            <w:tcW w:w="2181" w:type="dxa"/>
            <w:tcBorders>
              <w:top w:val="single" w:sz="4" w:space="0" w:color="auto"/>
              <w:left w:val="single" w:sz="4" w:space="0" w:color="auto"/>
              <w:bottom w:val="single" w:sz="4" w:space="0" w:color="auto"/>
              <w:right w:val="single" w:sz="4" w:space="0" w:color="auto"/>
            </w:tcBorders>
          </w:tcPr>
          <w:p w14:paraId="740477DB" w14:textId="02CACBC1" w:rsidR="00FD1FEE" w:rsidRDefault="00CC615C" w:rsidP="00EB322E">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 xml:space="preserve">Definición operacional </w:t>
            </w:r>
          </w:p>
        </w:tc>
      </w:tr>
      <w:tr w:rsidR="00FD1FEE" w:rsidRPr="00367225" w14:paraId="6F7C13CE" w14:textId="6A76F083" w:rsidTr="004A5B2D">
        <w:trPr>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tcPr>
          <w:p w14:paraId="6F121B69" w14:textId="6432E5E4" w:rsidR="00FD1FEE" w:rsidRPr="00FD1FEE" w:rsidRDefault="00FD1FEE" w:rsidP="00FD1FEE">
            <w:pPr>
              <w:pStyle w:val="Sinespaciado"/>
              <w:spacing w:line="360" w:lineRule="auto"/>
              <w:rPr>
                <w:rFonts w:ascii="Arial" w:hAnsi="Arial" w:cs="Arial"/>
                <w:b w:val="0"/>
              </w:rPr>
            </w:pPr>
            <w:r w:rsidRPr="00FD1FEE">
              <w:rPr>
                <w:rFonts w:ascii="Arial" w:hAnsi="Arial" w:cs="Arial"/>
                <w:b w:val="0"/>
              </w:rPr>
              <w:t xml:space="preserve">Percepción de </w:t>
            </w:r>
            <w:r w:rsidRPr="00FD1FEE">
              <w:rPr>
                <w:rStyle w:val="TextoCar"/>
                <w:rFonts w:eastAsiaTheme="minorHAnsi"/>
                <w:b w:val="0"/>
                <w:sz w:val="22"/>
                <w:szCs w:val="22"/>
              </w:rPr>
              <w:t>facilidad de asignar una calificación individual</w:t>
            </w:r>
          </w:p>
        </w:tc>
        <w:tc>
          <w:tcPr>
            <w:tcW w:w="3686" w:type="dxa"/>
            <w:tcBorders>
              <w:top w:val="single" w:sz="4" w:space="0" w:color="auto"/>
            </w:tcBorders>
          </w:tcPr>
          <w:p w14:paraId="24B283EE" w14:textId="01CD6E84" w:rsidR="00FD1FEE" w:rsidRPr="00FD1FEE" w:rsidRDefault="00FD1FEE" w:rsidP="00D55F0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color w:val="000000"/>
              </w:rPr>
              <w:t>Refiere a la f</w:t>
            </w:r>
            <w:r w:rsidRPr="00FD1FEE">
              <w:rPr>
                <w:rFonts w:ascii="Arial" w:hAnsi="Arial" w:cs="Arial"/>
                <w:color w:val="000000"/>
              </w:rPr>
              <w:t xml:space="preserve">acilidad </w:t>
            </w:r>
            <w:r>
              <w:rPr>
                <w:rFonts w:ascii="Arial" w:hAnsi="Arial" w:cs="Arial"/>
                <w:color w:val="000000"/>
              </w:rPr>
              <w:t xml:space="preserve"> </w:t>
            </w:r>
            <w:r w:rsidR="00602B9D">
              <w:rPr>
                <w:rFonts w:ascii="Arial" w:hAnsi="Arial" w:cs="Arial"/>
                <w:color w:val="000000"/>
              </w:rPr>
              <w:t xml:space="preserve">que observa el </w:t>
            </w:r>
            <w:r w:rsidR="002E6E4D">
              <w:rPr>
                <w:rFonts w:ascii="Arial" w:hAnsi="Arial" w:cs="Arial"/>
                <w:color w:val="000000"/>
              </w:rPr>
              <w:t>profesor</w:t>
            </w:r>
            <w:r w:rsidR="00602B9D">
              <w:rPr>
                <w:rFonts w:ascii="Arial" w:hAnsi="Arial" w:cs="Arial"/>
                <w:color w:val="000000"/>
              </w:rPr>
              <w:t>,</w:t>
            </w:r>
            <w:r>
              <w:rPr>
                <w:rFonts w:ascii="Arial" w:hAnsi="Arial" w:cs="Arial"/>
                <w:color w:val="000000"/>
              </w:rPr>
              <w:t xml:space="preserve"> </w:t>
            </w:r>
            <w:r w:rsidR="00602B9D">
              <w:rPr>
                <w:rFonts w:ascii="Arial" w:hAnsi="Arial" w:cs="Arial"/>
                <w:color w:val="000000"/>
              </w:rPr>
              <w:t xml:space="preserve">al utilizar </w:t>
            </w:r>
            <w:r>
              <w:rPr>
                <w:rFonts w:ascii="Arial" w:hAnsi="Arial" w:cs="Arial"/>
                <w:color w:val="000000"/>
              </w:rPr>
              <w:t xml:space="preserve">la herramienta </w:t>
            </w:r>
            <w:r w:rsidR="00AE0E1F">
              <w:rPr>
                <w:rFonts w:ascii="Arial" w:hAnsi="Arial" w:cs="Arial"/>
                <w:color w:val="000000"/>
              </w:rPr>
              <w:t>considerada</w:t>
            </w:r>
            <w:r w:rsidR="00602B9D">
              <w:rPr>
                <w:rFonts w:ascii="Arial" w:hAnsi="Arial" w:cs="Arial"/>
                <w:color w:val="000000"/>
              </w:rPr>
              <w:t xml:space="preserve">, cuando deba </w:t>
            </w:r>
            <w:r>
              <w:rPr>
                <w:rFonts w:ascii="Arial" w:hAnsi="Arial" w:cs="Arial"/>
                <w:color w:val="000000"/>
              </w:rPr>
              <w:t xml:space="preserve">asignar una calificación individual acorde a la cantidad de trabajo que aportan los alumnos en la </w:t>
            </w:r>
            <w:r w:rsidR="002E6E4D">
              <w:rPr>
                <w:rFonts w:ascii="Arial" w:hAnsi="Arial" w:cs="Arial"/>
                <w:color w:val="000000"/>
              </w:rPr>
              <w:t>evaluación</w:t>
            </w:r>
            <w:r w:rsidR="00D55F05">
              <w:rPr>
                <w:rFonts w:ascii="Arial" w:hAnsi="Arial" w:cs="Arial"/>
                <w:color w:val="000000"/>
              </w:rPr>
              <w:t xml:space="preserve"> de un trabajo colaborativo</w:t>
            </w:r>
            <w:r>
              <w:rPr>
                <w:rFonts w:ascii="Arial" w:hAnsi="Arial" w:cs="Arial"/>
                <w:color w:val="000000"/>
              </w:rPr>
              <w:t xml:space="preserve"> de modelado de datos</w:t>
            </w:r>
          </w:p>
        </w:tc>
        <w:tc>
          <w:tcPr>
            <w:tcW w:w="2181" w:type="dxa"/>
            <w:tcBorders>
              <w:top w:val="single" w:sz="4" w:space="0" w:color="auto"/>
            </w:tcBorders>
          </w:tcPr>
          <w:p w14:paraId="6FF5B76A" w14:textId="5D9D0BC0" w:rsidR="00FD1FEE" w:rsidRPr="00FD1FEE" w:rsidRDefault="00FD1FEE" w:rsidP="00CC615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Esta variable semide </w:t>
            </w:r>
            <w:r w:rsidR="00CC615C">
              <w:rPr>
                <w:rFonts w:ascii="Arial" w:hAnsi="Arial" w:cs="Arial"/>
              </w:rPr>
              <w:t xml:space="preserve">a través de una encuesta y un ítem en </w:t>
            </w:r>
            <w:r>
              <w:rPr>
                <w:rFonts w:ascii="Arial" w:hAnsi="Arial" w:cs="Arial"/>
              </w:rPr>
              <w:t>una escala Likert de 5 puntos. Donde 1 representa Muy difícil y 5 representa Muy Fácil</w:t>
            </w:r>
            <w:r w:rsidR="00CC615C">
              <w:rPr>
                <w:rFonts w:ascii="Arial" w:hAnsi="Arial" w:cs="Arial"/>
              </w:rPr>
              <w:t xml:space="preserve"> </w:t>
            </w:r>
          </w:p>
        </w:tc>
      </w:tr>
      <w:tr w:rsidR="002E6E4D" w:rsidRPr="00367225" w14:paraId="4B9B5792" w14:textId="408A57F1"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0610B795" w14:textId="131D1AD2" w:rsidR="002E6E4D" w:rsidRPr="00FD1FEE" w:rsidRDefault="002E6E4D" w:rsidP="002E6E4D">
            <w:pPr>
              <w:pStyle w:val="Sinespaciado"/>
              <w:spacing w:line="360" w:lineRule="auto"/>
              <w:rPr>
                <w:rFonts w:ascii="Arial" w:hAnsi="Arial" w:cs="Arial"/>
                <w:b w:val="0"/>
              </w:rPr>
            </w:pPr>
            <w:r w:rsidRPr="00FD1FEE">
              <w:rPr>
                <w:rFonts w:ascii="Arial" w:hAnsi="Arial" w:cs="Arial"/>
                <w:b w:val="0"/>
              </w:rPr>
              <w:t xml:space="preserve">Percepción de </w:t>
            </w:r>
            <w:r w:rsidRPr="00FD1FEE">
              <w:rPr>
                <w:rStyle w:val="TextoCar"/>
                <w:rFonts w:eastAsiaTheme="minorHAnsi"/>
                <w:b w:val="0"/>
                <w:sz w:val="22"/>
                <w:szCs w:val="22"/>
              </w:rPr>
              <w:t>facilidad de asignar una calificación grupal</w:t>
            </w:r>
            <w:r w:rsidRPr="00FD1FEE">
              <w:rPr>
                <w:rFonts w:ascii="Arial" w:hAnsi="Arial" w:cs="Arial"/>
                <w:b w:val="0"/>
                <w:color w:val="000000"/>
              </w:rPr>
              <w:t xml:space="preserve"> </w:t>
            </w:r>
          </w:p>
        </w:tc>
        <w:tc>
          <w:tcPr>
            <w:tcW w:w="3686" w:type="dxa"/>
          </w:tcPr>
          <w:p w14:paraId="4A5F786A" w14:textId="7412DFC7" w:rsidR="002E6E4D" w:rsidRPr="00FD1FEE" w:rsidRDefault="002E6E4D" w:rsidP="00D55F0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rPr>
              <w:t>Refiere a la f</w:t>
            </w:r>
            <w:r w:rsidRPr="00FD1FEE">
              <w:rPr>
                <w:rFonts w:ascii="Arial" w:hAnsi="Arial" w:cs="Arial"/>
                <w:color w:val="000000"/>
              </w:rPr>
              <w:t xml:space="preserve">acilidad </w:t>
            </w:r>
            <w:r>
              <w:rPr>
                <w:rFonts w:ascii="Arial" w:hAnsi="Arial" w:cs="Arial"/>
                <w:color w:val="000000"/>
              </w:rPr>
              <w:t xml:space="preserve"> </w:t>
            </w:r>
            <w:r w:rsidR="00602B9D">
              <w:rPr>
                <w:rFonts w:ascii="Arial" w:hAnsi="Arial" w:cs="Arial"/>
                <w:color w:val="000000"/>
              </w:rPr>
              <w:t xml:space="preserve">que observa el </w:t>
            </w:r>
            <w:r>
              <w:rPr>
                <w:rFonts w:ascii="Arial" w:hAnsi="Arial" w:cs="Arial"/>
                <w:color w:val="000000"/>
              </w:rPr>
              <w:t>profesor a</w:t>
            </w:r>
            <w:r w:rsidR="00602B9D">
              <w:rPr>
                <w:rFonts w:ascii="Arial" w:hAnsi="Arial" w:cs="Arial"/>
                <w:color w:val="000000"/>
              </w:rPr>
              <w:t>l</w:t>
            </w:r>
            <w:r>
              <w:rPr>
                <w:rFonts w:ascii="Arial" w:hAnsi="Arial" w:cs="Arial"/>
                <w:color w:val="000000"/>
              </w:rPr>
              <w:t xml:space="preserve"> </w:t>
            </w:r>
            <w:r w:rsidR="00602B9D">
              <w:rPr>
                <w:rFonts w:ascii="Arial" w:hAnsi="Arial" w:cs="Arial"/>
                <w:color w:val="000000"/>
              </w:rPr>
              <w:t xml:space="preserve"> utilizar la </w:t>
            </w:r>
            <w:r>
              <w:rPr>
                <w:rFonts w:ascii="Arial" w:hAnsi="Arial" w:cs="Arial"/>
                <w:color w:val="000000"/>
              </w:rPr>
              <w:t xml:space="preserve">herramienta </w:t>
            </w:r>
            <w:r w:rsidR="005B0D32">
              <w:rPr>
                <w:rFonts w:ascii="Arial" w:hAnsi="Arial" w:cs="Arial"/>
                <w:color w:val="000000"/>
              </w:rPr>
              <w:t>considerada</w:t>
            </w:r>
            <w:r>
              <w:rPr>
                <w:rFonts w:ascii="Arial" w:hAnsi="Arial" w:cs="Arial"/>
                <w:color w:val="000000"/>
              </w:rPr>
              <w:t xml:space="preserve">, </w:t>
            </w:r>
            <w:r w:rsidR="00D55F05">
              <w:rPr>
                <w:rFonts w:ascii="Arial" w:hAnsi="Arial" w:cs="Arial"/>
                <w:color w:val="000000"/>
              </w:rPr>
              <w:t>cuando este desea</w:t>
            </w:r>
            <w:r w:rsidR="00602B9D">
              <w:rPr>
                <w:rFonts w:ascii="Arial" w:hAnsi="Arial" w:cs="Arial"/>
                <w:color w:val="000000"/>
              </w:rPr>
              <w:t xml:space="preserve"> </w:t>
            </w:r>
            <w:r>
              <w:rPr>
                <w:rFonts w:ascii="Arial" w:hAnsi="Arial" w:cs="Arial"/>
                <w:color w:val="000000"/>
              </w:rPr>
              <w:t>asignar una calificación grupal en la eval</w:t>
            </w:r>
            <w:r w:rsidR="00D55F05">
              <w:rPr>
                <w:rFonts w:ascii="Arial" w:hAnsi="Arial" w:cs="Arial"/>
                <w:color w:val="000000"/>
              </w:rPr>
              <w:t>uación de un trabajo colaborativo</w:t>
            </w:r>
            <w:r>
              <w:rPr>
                <w:rFonts w:ascii="Arial" w:hAnsi="Arial" w:cs="Arial"/>
                <w:color w:val="000000"/>
              </w:rPr>
              <w:t xml:space="preserve"> de modelado de datos</w:t>
            </w:r>
          </w:p>
        </w:tc>
        <w:tc>
          <w:tcPr>
            <w:tcW w:w="2181" w:type="dxa"/>
          </w:tcPr>
          <w:p w14:paraId="165C8AE6" w14:textId="11A409B8" w:rsidR="002E6E4D" w:rsidRPr="00FD1FEE" w:rsidRDefault="002E6E4D" w:rsidP="002E6E4D">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Esta variable se mide</w:t>
            </w:r>
            <w:r w:rsidR="00CC615C">
              <w:rPr>
                <w:rFonts w:ascii="Arial" w:hAnsi="Arial" w:cs="Arial"/>
              </w:rPr>
              <w:t xml:space="preserve"> a través de una encuesta y un ítem en</w:t>
            </w:r>
            <w:r>
              <w:rPr>
                <w:rFonts w:ascii="Arial" w:hAnsi="Arial" w:cs="Arial"/>
              </w:rPr>
              <w:t xml:space="preserve"> una escala Likert de 5 puntos. Donde 1 representa Muy difícil y 5 representa Muy Fácil.</w:t>
            </w:r>
          </w:p>
        </w:tc>
      </w:tr>
      <w:tr w:rsidR="00FD1FEE" w:rsidRPr="00367225" w14:paraId="6947E20E" w14:textId="774964EE" w:rsidTr="004A5B2D">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217B4672" w14:textId="5A4DE452" w:rsidR="00FD1FEE" w:rsidRPr="00FD1FEE" w:rsidRDefault="00FD1FEE" w:rsidP="00FD1FEE">
            <w:pPr>
              <w:pStyle w:val="Sinespaciado"/>
              <w:spacing w:line="360" w:lineRule="auto"/>
              <w:rPr>
                <w:rFonts w:ascii="Arial" w:hAnsi="Arial" w:cs="Arial"/>
                <w:b w:val="0"/>
              </w:rPr>
            </w:pPr>
            <w:r w:rsidRPr="00FD1FEE">
              <w:rPr>
                <w:rFonts w:ascii="Arial" w:hAnsi="Arial" w:cs="Arial"/>
                <w:b w:val="0"/>
              </w:rPr>
              <w:t>Percepción en relación a la equidad de carga de trabajo</w:t>
            </w:r>
          </w:p>
        </w:tc>
        <w:tc>
          <w:tcPr>
            <w:tcW w:w="3686" w:type="dxa"/>
          </w:tcPr>
          <w:p w14:paraId="114A450E" w14:textId="3FFA5F98" w:rsidR="00FD1FEE" w:rsidRPr="00FD1FEE" w:rsidRDefault="002E6E4D" w:rsidP="00D55F0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color w:val="000000"/>
              </w:rPr>
              <w:t>Refiere a cuan equitativo es el esfuerzo de trabajo invertido por los alumnos que integran un grupo que realiza</w:t>
            </w:r>
            <w:r w:rsidR="00D55F05">
              <w:rPr>
                <w:rFonts w:ascii="Arial" w:hAnsi="Arial" w:cs="Arial"/>
                <w:color w:val="000000"/>
              </w:rPr>
              <w:t>n</w:t>
            </w:r>
            <w:r>
              <w:rPr>
                <w:rFonts w:ascii="Arial" w:hAnsi="Arial" w:cs="Arial"/>
                <w:color w:val="000000"/>
              </w:rPr>
              <w:t xml:space="preserve"> </w:t>
            </w:r>
            <w:r w:rsidR="00D55F05">
              <w:rPr>
                <w:rFonts w:ascii="Arial" w:hAnsi="Arial" w:cs="Arial"/>
                <w:color w:val="000000"/>
              </w:rPr>
              <w:t xml:space="preserve">trabajos </w:t>
            </w:r>
            <w:r w:rsidR="00602B9D">
              <w:rPr>
                <w:rFonts w:ascii="Arial" w:hAnsi="Arial" w:cs="Arial"/>
                <w:color w:val="000000"/>
              </w:rPr>
              <w:t>colaborativ</w:t>
            </w:r>
            <w:r w:rsidR="00D55F05">
              <w:rPr>
                <w:rFonts w:ascii="Arial" w:hAnsi="Arial" w:cs="Arial"/>
                <w:color w:val="000000"/>
              </w:rPr>
              <w:t>o</w:t>
            </w:r>
            <w:r w:rsidR="00602B9D">
              <w:rPr>
                <w:rFonts w:ascii="Arial" w:hAnsi="Arial" w:cs="Arial"/>
                <w:color w:val="000000"/>
              </w:rPr>
              <w:t>s</w:t>
            </w:r>
            <w:r>
              <w:rPr>
                <w:rFonts w:ascii="Arial" w:hAnsi="Arial" w:cs="Arial"/>
                <w:color w:val="000000"/>
              </w:rPr>
              <w:t xml:space="preserve"> de modelado de datos.</w:t>
            </w:r>
          </w:p>
        </w:tc>
        <w:tc>
          <w:tcPr>
            <w:tcW w:w="2181" w:type="dxa"/>
          </w:tcPr>
          <w:p w14:paraId="55B1F452" w14:textId="00D84DFD" w:rsidR="00FD1FEE" w:rsidRPr="00FD1FEE" w:rsidRDefault="002E6E4D" w:rsidP="002E6E4D">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Esta variable se mide </w:t>
            </w:r>
            <w:r w:rsidR="00CC615C">
              <w:rPr>
                <w:rFonts w:ascii="Arial" w:hAnsi="Arial" w:cs="Arial"/>
              </w:rPr>
              <w:t xml:space="preserve"> a través de una encuesta y un ítem en </w:t>
            </w:r>
            <w:r>
              <w:rPr>
                <w:rFonts w:ascii="Arial" w:hAnsi="Arial" w:cs="Arial"/>
              </w:rPr>
              <w:t>una escala Likert de 5 puntos. Donde 1 representa Nada equitativo y 5 representa Muy Equitativo.</w:t>
            </w:r>
          </w:p>
        </w:tc>
      </w:tr>
      <w:tr w:rsidR="00E06B67" w:rsidRPr="00367225" w14:paraId="66759910" w14:textId="77777777"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5ABD1DC" w14:textId="124F6774" w:rsidR="00E06B67" w:rsidRPr="00E06B67" w:rsidRDefault="00D55F05" w:rsidP="00E06B67">
            <w:pPr>
              <w:pStyle w:val="Sinespaciado"/>
              <w:spacing w:line="360" w:lineRule="auto"/>
              <w:rPr>
                <w:rFonts w:ascii="Arial" w:hAnsi="Arial" w:cs="Arial"/>
                <w:b w:val="0"/>
              </w:rPr>
            </w:pPr>
            <w:r>
              <w:rPr>
                <w:rFonts w:ascii="Arial" w:hAnsi="Arial" w:cs="Arial"/>
                <w:b w:val="0"/>
              </w:rPr>
              <w:t>Conformidad con</w:t>
            </w:r>
            <w:r w:rsidR="00E06B67" w:rsidRPr="00E06B67">
              <w:rPr>
                <w:rFonts w:ascii="Arial" w:hAnsi="Arial" w:cs="Arial"/>
                <w:b w:val="0"/>
              </w:rPr>
              <w:t xml:space="preserve"> calificación individual</w:t>
            </w:r>
          </w:p>
        </w:tc>
        <w:tc>
          <w:tcPr>
            <w:tcW w:w="3686" w:type="dxa"/>
          </w:tcPr>
          <w:p w14:paraId="7B9EB10C" w14:textId="7F07AC11" w:rsidR="00E06B67" w:rsidRDefault="00C34B8A" w:rsidP="00336D3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Refiere a la </w:t>
            </w:r>
            <w:r w:rsidR="00336D3C">
              <w:rPr>
                <w:rFonts w:ascii="Arial" w:hAnsi="Arial" w:cs="Arial"/>
                <w:color w:val="000000"/>
              </w:rPr>
              <w:t xml:space="preserve">conformidad </w:t>
            </w:r>
            <w:r>
              <w:rPr>
                <w:rFonts w:ascii="Arial" w:hAnsi="Arial" w:cs="Arial"/>
                <w:color w:val="000000"/>
              </w:rPr>
              <w:t>que</w:t>
            </w:r>
            <w:r w:rsidR="00336D3C">
              <w:rPr>
                <w:rFonts w:ascii="Arial" w:hAnsi="Arial" w:cs="Arial"/>
                <w:color w:val="000000"/>
              </w:rPr>
              <w:t xml:space="preserve"> muestra el estudiante con la </w:t>
            </w:r>
            <w:r>
              <w:rPr>
                <w:rFonts w:ascii="Arial" w:hAnsi="Arial" w:cs="Arial"/>
                <w:color w:val="000000"/>
              </w:rPr>
              <w:lastRenderedPageBreak/>
              <w:t>calificación individual asignada por un profesor</w:t>
            </w:r>
            <w:r w:rsidR="00602B9D">
              <w:rPr>
                <w:rFonts w:ascii="Arial" w:hAnsi="Arial" w:cs="Arial"/>
                <w:color w:val="000000"/>
              </w:rPr>
              <w:t>,</w:t>
            </w:r>
            <w:r>
              <w:rPr>
                <w:rFonts w:ascii="Arial" w:hAnsi="Arial" w:cs="Arial"/>
                <w:color w:val="000000"/>
              </w:rPr>
              <w:t xml:space="preserve"> cuando ha realizado un trabajo de modelamiento de datos colaborativo.</w:t>
            </w:r>
          </w:p>
        </w:tc>
        <w:tc>
          <w:tcPr>
            <w:tcW w:w="2181" w:type="dxa"/>
          </w:tcPr>
          <w:p w14:paraId="11FB082E" w14:textId="4CB3CE90" w:rsidR="00E06B67" w:rsidRDefault="00336D3C" w:rsidP="00336D3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lastRenderedPageBreak/>
              <w:t xml:space="preserve">Esta variable se mide </w:t>
            </w:r>
            <w:r w:rsidR="00CC615C">
              <w:rPr>
                <w:rFonts w:ascii="Arial" w:hAnsi="Arial" w:cs="Arial"/>
              </w:rPr>
              <w:t xml:space="preserve">a través de </w:t>
            </w:r>
            <w:r w:rsidR="00CC615C">
              <w:rPr>
                <w:rFonts w:ascii="Arial" w:hAnsi="Arial" w:cs="Arial"/>
              </w:rPr>
              <w:lastRenderedPageBreak/>
              <w:t xml:space="preserve">una encuesta y un ítem en </w:t>
            </w:r>
            <w:r>
              <w:rPr>
                <w:rFonts w:ascii="Arial" w:hAnsi="Arial" w:cs="Arial"/>
              </w:rPr>
              <w:t>una escala Likert de 5 puntos. Donde 1 representa Total inconformidad y 5 representa Total conformidad.</w:t>
            </w:r>
          </w:p>
        </w:tc>
      </w:tr>
      <w:tr w:rsidR="00E06B67" w:rsidRPr="00367225" w14:paraId="2476C3D1" w14:textId="77777777" w:rsidTr="004A5B2D">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36C9464" w14:textId="058A0ADB" w:rsidR="00E06B67" w:rsidRPr="00E06B67" w:rsidRDefault="00D55F05" w:rsidP="00E06B67">
            <w:pPr>
              <w:pStyle w:val="Sinespaciado"/>
              <w:spacing w:line="360" w:lineRule="auto"/>
              <w:rPr>
                <w:rFonts w:ascii="Arial" w:hAnsi="Arial" w:cs="Arial"/>
                <w:b w:val="0"/>
              </w:rPr>
            </w:pPr>
            <w:r>
              <w:rPr>
                <w:rFonts w:ascii="Arial" w:hAnsi="Arial" w:cs="Arial"/>
                <w:b w:val="0"/>
              </w:rPr>
              <w:lastRenderedPageBreak/>
              <w:t>Conformidad con</w:t>
            </w:r>
            <w:r w:rsidR="00E06B67" w:rsidRPr="00E06B67">
              <w:rPr>
                <w:rFonts w:ascii="Arial" w:hAnsi="Arial" w:cs="Arial"/>
                <w:b w:val="0"/>
              </w:rPr>
              <w:t xml:space="preserve"> calificación grupal</w:t>
            </w:r>
          </w:p>
        </w:tc>
        <w:tc>
          <w:tcPr>
            <w:tcW w:w="3686" w:type="dxa"/>
          </w:tcPr>
          <w:p w14:paraId="3785A662" w14:textId="0F5C9E38" w:rsidR="00E06B67" w:rsidRDefault="00336D3C" w:rsidP="00602B9D">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Refiere a la conformidad que muestra el estudiante con la calificación grupal asignada por un profesor</w:t>
            </w:r>
            <w:r w:rsidR="00602B9D">
              <w:rPr>
                <w:rFonts w:ascii="Arial" w:hAnsi="Arial" w:cs="Arial"/>
                <w:color w:val="000000"/>
              </w:rPr>
              <w:t>,</w:t>
            </w:r>
            <w:r>
              <w:rPr>
                <w:rFonts w:ascii="Arial" w:hAnsi="Arial" w:cs="Arial"/>
                <w:color w:val="000000"/>
              </w:rPr>
              <w:t xml:space="preserve"> cuando ha realizado un trabajo</w:t>
            </w:r>
            <w:r w:rsidR="00602B9D">
              <w:rPr>
                <w:rFonts w:ascii="Arial" w:hAnsi="Arial" w:cs="Arial"/>
                <w:color w:val="000000"/>
              </w:rPr>
              <w:t xml:space="preserve"> colaborativo</w:t>
            </w:r>
            <w:r>
              <w:rPr>
                <w:rFonts w:ascii="Arial" w:hAnsi="Arial" w:cs="Arial"/>
                <w:color w:val="000000"/>
              </w:rPr>
              <w:t xml:space="preserve"> de modelamiento de datos.</w:t>
            </w:r>
          </w:p>
        </w:tc>
        <w:tc>
          <w:tcPr>
            <w:tcW w:w="2181" w:type="dxa"/>
          </w:tcPr>
          <w:p w14:paraId="1D4CC037" w14:textId="3B71F3B9" w:rsidR="00E06B67" w:rsidRDefault="00336D3C" w:rsidP="00E06B67">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Esta variable se mide</w:t>
            </w:r>
            <w:r w:rsidR="00CC615C">
              <w:rPr>
                <w:rFonts w:ascii="Arial" w:hAnsi="Arial" w:cs="Arial"/>
              </w:rPr>
              <w:t xml:space="preserve"> a través de una encuesta y un ítem en</w:t>
            </w:r>
            <w:r>
              <w:rPr>
                <w:rFonts w:ascii="Arial" w:hAnsi="Arial" w:cs="Arial"/>
              </w:rPr>
              <w:t xml:space="preserve"> una escala Likert de 5 puntos. Donde 1 representa Total inconformidad y 5 representa Total conformidad.</w:t>
            </w:r>
          </w:p>
        </w:tc>
      </w:tr>
      <w:tr w:rsidR="004139D1" w:rsidRPr="00367225" w14:paraId="1C59E681" w14:textId="77777777"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0A4718D8" w14:textId="1CB01EDC" w:rsidR="004139D1" w:rsidRDefault="004139D1" w:rsidP="00E75FBE">
            <w:pPr>
              <w:pStyle w:val="Sinespaciado"/>
              <w:spacing w:line="360" w:lineRule="auto"/>
              <w:rPr>
                <w:rFonts w:ascii="Arial" w:hAnsi="Arial" w:cs="Arial"/>
                <w:b w:val="0"/>
              </w:rPr>
            </w:pPr>
            <w:r>
              <w:rPr>
                <w:rFonts w:ascii="Arial" w:hAnsi="Arial" w:cs="Arial"/>
                <w:b w:val="0"/>
              </w:rPr>
              <w:t>C</w:t>
            </w:r>
            <w:r w:rsidRPr="004139D1">
              <w:rPr>
                <w:rFonts w:ascii="Arial" w:hAnsi="Arial" w:cs="Arial"/>
                <w:b w:val="0"/>
              </w:rPr>
              <w:t xml:space="preserve">apacidad  de </w:t>
            </w:r>
            <w:del w:id="652" w:author="Roger Granda" w:date="2015-03-18T12:58:00Z">
              <w:r w:rsidRPr="004139D1" w:rsidDel="009D620E">
                <w:rPr>
                  <w:rFonts w:ascii="Arial" w:hAnsi="Arial" w:cs="Arial"/>
                  <w:b w:val="0"/>
                </w:rPr>
                <w:delText xml:space="preserve">las </w:delText>
              </w:r>
            </w:del>
            <w:r w:rsidRPr="004139D1">
              <w:rPr>
                <w:rFonts w:ascii="Arial" w:hAnsi="Arial" w:cs="Arial"/>
                <w:b w:val="0"/>
              </w:rPr>
              <w:t>herramientas</w:t>
            </w:r>
            <w:del w:id="653" w:author="Roger Granda" w:date="2015-03-19T01:46:00Z">
              <w:r w:rsidRPr="004139D1" w:rsidDel="00350A5C">
                <w:rPr>
                  <w:rFonts w:ascii="Arial" w:hAnsi="Arial" w:cs="Arial"/>
                  <w:b w:val="0"/>
                </w:rPr>
                <w:delText xml:space="preserve"> que utiliza</w:delText>
              </w:r>
            </w:del>
            <w:r w:rsidRPr="004139D1">
              <w:rPr>
                <w:rFonts w:ascii="Arial" w:hAnsi="Arial" w:cs="Arial"/>
                <w:b w:val="0"/>
              </w:rPr>
              <w:t xml:space="preserve">  para reflejar </w:t>
            </w:r>
            <w:del w:id="654" w:author="Roger Granda" w:date="2015-03-19T02:58:00Z">
              <w:r w:rsidRPr="004139D1" w:rsidDel="00E75FBE">
                <w:rPr>
                  <w:rFonts w:ascii="Arial" w:hAnsi="Arial" w:cs="Arial"/>
                  <w:b w:val="0"/>
                </w:rPr>
                <w:delText xml:space="preserve">el </w:delText>
              </w:r>
            </w:del>
            <w:r w:rsidRPr="004139D1">
              <w:rPr>
                <w:rFonts w:ascii="Arial" w:hAnsi="Arial" w:cs="Arial"/>
                <w:b w:val="0"/>
              </w:rPr>
              <w:t>aporte real</w:t>
            </w:r>
            <w:del w:id="655" w:author="Roger Granda" w:date="2015-03-18T12:58:00Z">
              <w:r w:rsidRPr="004139D1" w:rsidDel="009D620E">
                <w:rPr>
                  <w:rFonts w:ascii="Arial" w:hAnsi="Arial" w:cs="Arial"/>
                  <w:b w:val="0"/>
                </w:rPr>
                <w:delText xml:space="preserve"> de cada</w:delText>
              </w:r>
              <w:r w:rsidDel="009D620E">
                <w:rPr>
                  <w:rFonts w:ascii="Arial" w:hAnsi="Arial" w:cs="Arial"/>
                  <w:b w:val="0"/>
                </w:rPr>
                <w:delText xml:space="preserve"> estudiante</w:delText>
              </w:r>
            </w:del>
          </w:p>
        </w:tc>
        <w:tc>
          <w:tcPr>
            <w:tcW w:w="3686" w:type="dxa"/>
          </w:tcPr>
          <w:p w14:paraId="6490BE8E" w14:textId="0B26ED32" w:rsidR="004139D1" w:rsidRDefault="004139D1" w:rsidP="00E75FBE">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Refiere a la percepción que el estudiante tiene en cuanto a la</w:t>
            </w:r>
            <w:r w:rsidR="007C624D">
              <w:rPr>
                <w:rFonts w:ascii="Arial" w:hAnsi="Arial" w:cs="Arial"/>
                <w:color w:val="000000"/>
              </w:rPr>
              <w:t xml:space="preserve"> capacidad de la </w:t>
            </w:r>
            <w:r>
              <w:rPr>
                <w:rFonts w:ascii="Arial" w:hAnsi="Arial" w:cs="Arial"/>
                <w:color w:val="000000"/>
              </w:rPr>
              <w:t xml:space="preserve"> herramienta que utiliza </w:t>
            </w:r>
            <w:r w:rsidR="007C624D">
              <w:rPr>
                <w:rFonts w:ascii="Arial" w:hAnsi="Arial" w:cs="Arial"/>
                <w:color w:val="000000"/>
              </w:rPr>
              <w:t>para reflejar su</w:t>
            </w:r>
            <w:del w:id="656" w:author="Roger Granda" w:date="2015-03-19T02:58:00Z">
              <w:r w:rsidR="007C624D" w:rsidDel="00E75FBE">
                <w:rPr>
                  <w:rFonts w:ascii="Arial" w:hAnsi="Arial" w:cs="Arial"/>
                  <w:color w:val="000000"/>
                </w:rPr>
                <w:delText xml:space="preserve"> </w:delText>
              </w:r>
              <w:r w:rsidDel="00E75FBE">
                <w:rPr>
                  <w:rFonts w:ascii="Arial" w:hAnsi="Arial" w:cs="Arial"/>
                  <w:color w:val="000000"/>
                </w:rPr>
                <w:delText>su</w:delText>
              </w:r>
            </w:del>
            <w:ins w:id="657" w:author="Roger Granda" w:date="2015-03-19T02:58:00Z">
              <w:r w:rsidR="00E75FBE">
                <w:rPr>
                  <w:rFonts w:ascii="Arial" w:hAnsi="Arial" w:cs="Arial"/>
                  <w:color w:val="000000"/>
                </w:rPr>
                <w:t>s</w:t>
              </w:r>
            </w:ins>
            <w:r>
              <w:rPr>
                <w:rFonts w:ascii="Arial" w:hAnsi="Arial" w:cs="Arial"/>
                <w:color w:val="000000"/>
              </w:rPr>
              <w:t xml:space="preserve"> </w:t>
            </w:r>
            <w:del w:id="658" w:author="Roger Granda" w:date="2015-03-19T02:58:00Z">
              <w:r w:rsidDel="00E75FBE">
                <w:rPr>
                  <w:rFonts w:ascii="Arial" w:hAnsi="Arial" w:cs="Arial"/>
                  <w:color w:val="000000"/>
                </w:rPr>
                <w:delText xml:space="preserve">aporte </w:delText>
              </w:r>
            </w:del>
            <w:ins w:id="659" w:author="Roger Granda" w:date="2015-03-19T02:58:00Z">
              <w:r w:rsidR="00E75FBE">
                <w:rPr>
                  <w:rFonts w:ascii="Arial" w:hAnsi="Arial" w:cs="Arial"/>
                  <w:color w:val="000000"/>
                </w:rPr>
                <w:t xml:space="preserve">contribuciones </w:t>
              </w:r>
            </w:ins>
            <w:r>
              <w:rPr>
                <w:rFonts w:ascii="Arial" w:hAnsi="Arial" w:cs="Arial"/>
                <w:color w:val="000000"/>
              </w:rPr>
              <w:t>real</w:t>
            </w:r>
            <w:ins w:id="660" w:author="Roger Granda" w:date="2015-03-19T02:59:00Z">
              <w:r w:rsidR="00E75FBE">
                <w:rPr>
                  <w:rFonts w:ascii="Arial" w:hAnsi="Arial" w:cs="Arial"/>
                  <w:color w:val="000000"/>
                </w:rPr>
                <w:t>es</w:t>
              </w:r>
            </w:ins>
            <w:del w:id="661" w:author="Roger Granda" w:date="2015-03-19T02:59:00Z">
              <w:r w:rsidDel="00E75FBE">
                <w:rPr>
                  <w:rFonts w:ascii="Arial" w:hAnsi="Arial" w:cs="Arial"/>
                  <w:color w:val="000000"/>
                </w:rPr>
                <w:delText xml:space="preserve"> de trabajo</w:delText>
              </w:r>
            </w:del>
            <w:ins w:id="662" w:author="Roger Granda" w:date="2015-03-19T02:59:00Z">
              <w:r w:rsidR="00E75FBE">
                <w:rPr>
                  <w:rFonts w:ascii="Arial" w:hAnsi="Arial" w:cs="Arial"/>
                  <w:color w:val="000000"/>
                </w:rPr>
                <w:t>, cuando ha realizado un trabajo colaborativo de modelamiento de datos.</w:t>
              </w:r>
            </w:ins>
            <w:del w:id="663" w:author="Roger Granda" w:date="2015-03-19T02:59:00Z">
              <w:r w:rsidDel="00E75FBE">
                <w:rPr>
                  <w:rFonts w:ascii="Arial" w:hAnsi="Arial" w:cs="Arial"/>
                  <w:color w:val="000000"/>
                </w:rPr>
                <w:delText>.</w:delText>
              </w:r>
            </w:del>
            <w:r w:rsidR="007C624D">
              <w:rPr>
                <w:rFonts w:ascii="Arial" w:hAnsi="Arial" w:cs="Arial"/>
                <w:color w:val="000000"/>
              </w:rPr>
              <w:t xml:space="preserve"> </w:t>
            </w:r>
          </w:p>
        </w:tc>
        <w:tc>
          <w:tcPr>
            <w:tcW w:w="2181" w:type="dxa"/>
          </w:tcPr>
          <w:p w14:paraId="1FEB2E3F" w14:textId="58D5073D" w:rsidR="004139D1" w:rsidRDefault="004139D1" w:rsidP="00E06B67">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Esta variable se mide a través de una encuesta y un ítem en uan escala Likert de 5 puntos. Donde 1 representa totalmente alejado de la realidad y 5 toalmente cercano a la realidad.</w:t>
            </w:r>
          </w:p>
        </w:tc>
      </w:tr>
      <w:tr w:rsidR="0081422D" w:rsidRPr="00367225" w14:paraId="4696D96A" w14:textId="77777777" w:rsidTr="004A5B2D">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66F56973" w14:textId="690A2E45" w:rsidR="0081422D" w:rsidRPr="00E06B67" w:rsidRDefault="003E3260" w:rsidP="00E06B67">
            <w:pPr>
              <w:pStyle w:val="Sinespaciado"/>
              <w:spacing w:line="360" w:lineRule="auto"/>
              <w:rPr>
                <w:rFonts w:ascii="Arial" w:hAnsi="Arial" w:cs="Arial"/>
                <w:b w:val="0"/>
              </w:rPr>
            </w:pPr>
            <w:r>
              <w:rPr>
                <w:rFonts w:ascii="Arial" w:hAnsi="Arial" w:cs="Arial"/>
                <w:b w:val="0"/>
              </w:rPr>
              <w:t>Utilización de superficie colaborativa</w:t>
            </w:r>
          </w:p>
        </w:tc>
        <w:tc>
          <w:tcPr>
            <w:tcW w:w="3686" w:type="dxa"/>
          </w:tcPr>
          <w:p w14:paraId="6FDB586F" w14:textId="35FA2B21" w:rsidR="0081422D" w:rsidRDefault="003E3260" w:rsidP="003E3260">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Representa la utilización de la superficie colaborativa en el experimento</w:t>
            </w:r>
            <w:r w:rsidR="004139D1">
              <w:rPr>
                <w:rFonts w:ascii="Arial" w:hAnsi="Arial" w:cs="Arial"/>
                <w:color w:val="000000"/>
              </w:rPr>
              <w:t xml:space="preserve"> o la utilización de herramientas tradicionales</w:t>
            </w:r>
            <w:r>
              <w:rPr>
                <w:rFonts w:ascii="Arial" w:hAnsi="Arial" w:cs="Arial"/>
                <w:color w:val="000000"/>
              </w:rPr>
              <w:t>.</w:t>
            </w:r>
            <w:r w:rsidR="00B72108">
              <w:rPr>
                <w:rFonts w:ascii="Arial" w:hAnsi="Arial" w:cs="Arial"/>
                <w:color w:val="000000"/>
              </w:rPr>
              <w:t xml:space="preserve"> </w:t>
            </w:r>
          </w:p>
        </w:tc>
        <w:tc>
          <w:tcPr>
            <w:tcW w:w="2181" w:type="dxa"/>
            <w:vAlign w:val="center"/>
          </w:tcPr>
          <w:p w14:paraId="4CDC9D99" w14:textId="17C5E526" w:rsidR="0081422D" w:rsidRDefault="00CC615C" w:rsidP="0081422D">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Adopta dos valores posibles, ausencia y presencia de la variable y se la controla durante los experimentos.</w:t>
            </w:r>
          </w:p>
        </w:tc>
      </w:tr>
    </w:tbl>
    <w:p w14:paraId="736533C1" w14:textId="77777777" w:rsidR="00FD1FEE" w:rsidRDefault="00FD1FEE" w:rsidP="004A5B2D">
      <w:pPr>
        <w:pStyle w:val="Texto"/>
        <w:ind w:left="1416"/>
      </w:pPr>
    </w:p>
    <w:p w14:paraId="0C7F6D06" w14:textId="016E024C" w:rsidR="00FD1FEE" w:rsidRDefault="00FD1FEE" w:rsidP="004A5B2D">
      <w:pPr>
        <w:pStyle w:val="Texto"/>
        <w:ind w:left="1416"/>
      </w:pPr>
    </w:p>
    <w:p w14:paraId="670DCA6A" w14:textId="18646467" w:rsidR="009F72AB" w:rsidRDefault="006F386E" w:rsidP="004A5B2D">
      <w:pPr>
        <w:pStyle w:val="Texto"/>
        <w:ind w:left="1416"/>
      </w:pPr>
      <w:r>
        <w:t>Para el diseño de la experimentación con profesores s</w:t>
      </w:r>
      <w:r w:rsidR="009F72AB">
        <w:t xml:space="preserve">e adoptó un </w:t>
      </w:r>
      <w:r w:rsidR="009F72AB" w:rsidRPr="005313F2">
        <w:t xml:space="preserve">esquema pre-post </w:t>
      </w:r>
      <w:r w:rsidR="00F337C0">
        <w:t>(ver figura 3.10</w:t>
      </w:r>
      <w:r w:rsidR="009F72AB">
        <w:t xml:space="preserve">). </w:t>
      </w:r>
      <w:r w:rsidR="003D164D">
        <w:t>Esto c</w:t>
      </w:r>
      <w:r w:rsidR="009F72AB">
        <w:t>on el objetivo de</w:t>
      </w:r>
      <w:r w:rsidR="004103C2">
        <w:t xml:space="preserve"> conocer cómo</w:t>
      </w:r>
      <w:r w:rsidR="00E4348F">
        <w:t xml:space="preserve"> se afectó</w:t>
      </w:r>
      <w:r w:rsidR="004103C2">
        <w:t xml:space="preserve"> su percepción </w:t>
      </w:r>
      <w:r w:rsidR="009F72AB">
        <w:t>en</w:t>
      </w:r>
      <w:r w:rsidR="009F72AB" w:rsidRPr="005313F2">
        <w:t xml:space="preserve"> relación</w:t>
      </w:r>
      <w:ins w:id="664" w:author="Roger Granda" w:date="2015-03-18T13:13:00Z">
        <w:r w:rsidR="00EF7F2C">
          <w:t xml:space="preserve"> las variables de</w:t>
        </w:r>
      </w:ins>
      <w:del w:id="665" w:author="Roger Granda" w:date="2015-03-18T13:13:00Z">
        <w:r w:rsidR="009F72AB" w:rsidRPr="005313F2" w:rsidDel="00EF7F2C">
          <w:delText xml:space="preserve"> a la</w:delText>
        </w:r>
      </w:del>
      <w:r w:rsidR="009F72AB" w:rsidRPr="005313F2">
        <w:t xml:space="preserve"> equidad de carga de trabajo y a la facilidad de asignar una calificación individual y grupal en tareas de modelado de datos</w:t>
      </w:r>
      <w:r w:rsidR="009F72AB">
        <w:t xml:space="preserve"> </w:t>
      </w:r>
      <w:r w:rsidR="004103C2">
        <w:t>con la utilización de la herramienta propuesta</w:t>
      </w:r>
      <w:r w:rsidR="009F72AB">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tblGrid>
      <w:tr w:rsidR="009F72AB" w14:paraId="7334E785"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4129948E" w14:textId="51371C5C" w:rsidR="009F72AB" w:rsidRPr="00371DC4" w:rsidRDefault="00A47785" w:rsidP="00E7074E">
            <w:pPr>
              <w:pStyle w:val="Texto"/>
              <w:ind w:left="0"/>
              <w:rPr>
                <w:sz w:val="40"/>
                <w:szCs w:val="40"/>
              </w:rPr>
            </w:pPr>
            <m:oMathPara>
              <m:oMath>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1</m:t>
                    </m:r>
                  </m:sub>
                </m:sSub>
                <m:r>
                  <w:rPr>
                    <w:rFonts w:ascii="Cambria Math" w:hAnsi="Cambria Math"/>
                    <w:sz w:val="40"/>
                    <w:szCs w:val="40"/>
                  </w:rPr>
                  <m:t xml:space="preserve"> →   χ →</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2</m:t>
                    </m:r>
                  </m:sub>
                </m:sSub>
              </m:oMath>
            </m:oMathPara>
          </w:p>
        </w:tc>
      </w:tr>
      <w:tr w:rsidR="009F72AB" w14:paraId="7AA86425"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2D942284" w14:textId="4527423F" w:rsidR="009F72AB" w:rsidRDefault="009F72AB" w:rsidP="009F72AB">
            <w:pPr>
              <w:pStyle w:val="Texto"/>
              <w:spacing w:line="240" w:lineRule="auto"/>
              <w:ind w:left="0"/>
              <w:rPr>
                <w:b/>
                <w:sz w:val="18"/>
                <w:szCs w:val="18"/>
              </w:rPr>
            </w:pPr>
            <w:r w:rsidRPr="00371DC4">
              <w:rPr>
                <w:b/>
                <w:sz w:val="18"/>
                <w:szCs w:val="18"/>
              </w:rPr>
              <w:t>X:</w:t>
            </w:r>
            <w:r>
              <w:rPr>
                <w:sz w:val="18"/>
                <w:szCs w:val="18"/>
              </w:rPr>
              <w:t xml:space="preserve"> Monitoreo y evaluación utilizando la herramienta propuesta </w:t>
            </w:r>
            <w:r w:rsidRPr="00371DC4">
              <w:rPr>
                <w:b/>
                <w:sz w:val="18"/>
                <w:szCs w:val="18"/>
              </w:rPr>
              <w:t xml:space="preserve"> </w:t>
            </w:r>
          </w:p>
          <w:p w14:paraId="34C4BD8C" w14:textId="26FCFB6B" w:rsidR="009F72AB" w:rsidRDefault="009F72AB" w:rsidP="009F72AB">
            <w:pPr>
              <w:pStyle w:val="Texto"/>
              <w:spacing w:line="240" w:lineRule="auto"/>
              <w:ind w:left="0"/>
              <w:rPr>
                <w:sz w:val="40"/>
                <w:szCs w:val="40"/>
              </w:rPr>
            </w:pPr>
            <w:r w:rsidRPr="00371DC4">
              <w:rPr>
                <w:b/>
                <w:sz w:val="18"/>
                <w:szCs w:val="18"/>
              </w:rPr>
              <w:t>O:</w:t>
            </w:r>
            <w:r>
              <w:rPr>
                <w:sz w:val="18"/>
                <w:szCs w:val="18"/>
              </w:rPr>
              <w:t xml:space="preserve"> Observación</w:t>
            </w:r>
          </w:p>
        </w:tc>
      </w:tr>
      <w:tr w:rsidR="009F72AB" w14:paraId="779092D2" w14:textId="77777777" w:rsidTr="004A5B2D">
        <w:trPr>
          <w:jc w:val="center"/>
        </w:trPr>
        <w:tc>
          <w:tcPr>
            <w:tcW w:w="7083" w:type="dxa"/>
            <w:tcBorders>
              <w:top w:val="single" w:sz="4" w:space="0" w:color="auto"/>
            </w:tcBorders>
          </w:tcPr>
          <w:p w14:paraId="2916D9CD" w14:textId="40ED0E9A" w:rsidR="009F72AB" w:rsidRPr="000F018B" w:rsidRDefault="00F337C0" w:rsidP="00EB322E">
            <w:pPr>
              <w:pStyle w:val="NombreCapitulo"/>
              <w:numPr>
                <w:ilvl w:val="0"/>
                <w:numId w:val="0"/>
              </w:numPr>
              <w:ind w:left="360" w:hanging="360"/>
              <w:jc w:val="center"/>
              <w:rPr>
                <w:b w:val="0"/>
                <w:sz w:val="16"/>
                <w:szCs w:val="16"/>
              </w:rPr>
            </w:pPr>
            <w:r>
              <w:rPr>
                <w:sz w:val="16"/>
                <w:szCs w:val="16"/>
              </w:rPr>
              <w:t>Figura 3.10</w:t>
            </w:r>
            <w:r w:rsidR="009F72AB" w:rsidRPr="000F018B">
              <w:rPr>
                <w:sz w:val="16"/>
                <w:szCs w:val="16"/>
              </w:rPr>
              <w:t>:</w:t>
            </w:r>
            <w:r w:rsidR="009F72AB">
              <w:rPr>
                <w:b w:val="0"/>
                <w:sz w:val="16"/>
                <w:szCs w:val="16"/>
              </w:rPr>
              <w:t xml:space="preserve"> </w:t>
            </w:r>
            <w:r w:rsidR="009F72AB" w:rsidRPr="000F018B">
              <w:rPr>
                <w:b w:val="0"/>
                <w:sz w:val="16"/>
                <w:szCs w:val="16"/>
              </w:rPr>
              <w:t xml:space="preserve">Diseño </w:t>
            </w:r>
            <w:r w:rsidR="009F72AB">
              <w:rPr>
                <w:b w:val="0"/>
                <w:sz w:val="16"/>
                <w:szCs w:val="16"/>
              </w:rPr>
              <w:t>de experimentación con profesores</w:t>
            </w:r>
          </w:p>
          <w:p w14:paraId="6CAE58C6" w14:textId="77777777" w:rsidR="009F72AB" w:rsidRDefault="009F72AB" w:rsidP="00EB322E">
            <w:pPr>
              <w:pStyle w:val="Texto"/>
              <w:ind w:left="0"/>
            </w:pPr>
          </w:p>
        </w:tc>
      </w:tr>
    </w:tbl>
    <w:p w14:paraId="1EB06A4A" w14:textId="23E0820B" w:rsidR="004103C2" w:rsidRDefault="00CD0773" w:rsidP="004A5B2D">
      <w:pPr>
        <w:pStyle w:val="Texto"/>
        <w:ind w:left="1416"/>
      </w:pPr>
      <w:r>
        <w:t>Para llevar acabo esto, e</w:t>
      </w:r>
      <w:r w:rsidR="00E7074E">
        <w:t>n primer lugar s</w:t>
      </w:r>
      <w:r w:rsidR="009F72AB">
        <w:t xml:space="preserve">e realizó una observación </w:t>
      </w:r>
      <w:r w:rsidR="00AD299C">
        <w:t>en la que se midieron las variables indicadas</w:t>
      </w:r>
      <w:del w:id="666" w:author="Roger Granda" w:date="2015-03-18T13:14:00Z">
        <w:r w:rsidR="00AD299C" w:rsidDel="00EF7F2C">
          <w:delText xml:space="preserve"> en la tabla </w:delText>
        </w:r>
        <w:r w:rsidR="00527484" w:rsidDel="00EF7F2C">
          <w:delText>3.3</w:delText>
        </w:r>
      </w:del>
      <w:r w:rsidR="00AD299C">
        <w:t xml:space="preserve">, esta medición se la hizo usando un </w:t>
      </w:r>
      <w:r w:rsidR="009F72AB">
        <w:t xml:space="preserve"> </w:t>
      </w:r>
      <w:r w:rsidR="004103C2">
        <w:t>formulario</w:t>
      </w:r>
      <w:r w:rsidR="00E7074E">
        <w:t xml:space="preserve"> de encuesta</w:t>
      </w:r>
      <w:r w:rsidR="006F386E">
        <w:t xml:space="preserve"> </w:t>
      </w:r>
      <w:r w:rsidR="00AD299C">
        <w:t xml:space="preserve">que se aplicó a los profesores  (ver </w:t>
      </w:r>
      <w:r w:rsidR="006F386E">
        <w:t>anexo C</w:t>
      </w:r>
      <w:r w:rsidR="00AD299C">
        <w:t>)</w:t>
      </w:r>
      <w:r w:rsidR="004103C2">
        <w:t xml:space="preserve">. </w:t>
      </w:r>
      <w:r>
        <w:t xml:space="preserve">Posteriormente, se </w:t>
      </w:r>
      <w:r w:rsidR="006F386E">
        <w:t xml:space="preserve">condujo una sesión de trabajo </w:t>
      </w:r>
      <w:r>
        <w:t xml:space="preserve">que </w:t>
      </w:r>
      <w:r w:rsidR="004103C2">
        <w:t>consistió en la participación de los profesores en el monitoreo y evaluación de una sesión de trabajo colaborativo</w:t>
      </w:r>
      <w:r w:rsidR="00BD413E">
        <w:t>, con la versión final de la solución</w:t>
      </w:r>
      <w:r w:rsidR="004103C2">
        <w:t xml:space="preserve">. </w:t>
      </w:r>
      <w:r w:rsidR="009F72AB">
        <w:t>En el que se</w:t>
      </w:r>
      <w:r>
        <w:t xml:space="preserve"> solicitó a  2 grupos de </w:t>
      </w:r>
      <w:r w:rsidR="004103C2">
        <w:t xml:space="preserve">estudiantes </w:t>
      </w:r>
      <w:r w:rsidR="009F72AB">
        <w:t xml:space="preserve">que </w:t>
      </w:r>
      <w:r w:rsidR="004103C2">
        <w:t xml:space="preserve">participen en la realización de un diagrama de modelado datos. </w:t>
      </w:r>
      <w:r w:rsidR="009F72AB">
        <w:t>L</w:t>
      </w:r>
      <w:r w:rsidR="004103C2">
        <w:t>os profesores a través de la interfaz web de la solución</w:t>
      </w:r>
      <w:r>
        <w:t>,</w:t>
      </w:r>
      <w:r w:rsidR="004103C2">
        <w:t xml:space="preserve"> pudieron monitorear y </w:t>
      </w:r>
      <w:r w:rsidR="004103C2">
        <w:lastRenderedPageBreak/>
        <w:t>evaluar las sesiones de trabajo.</w:t>
      </w:r>
      <w:r w:rsidR="009F72AB">
        <w:t xml:space="preserve"> Una vez finalizada la experimentación, se realizó una segunda observación </w:t>
      </w:r>
      <w:r w:rsidR="00527484">
        <w:t xml:space="preserve">en la que </w:t>
      </w:r>
      <w:r w:rsidR="00AD299C">
        <w:t xml:space="preserve"> se volvió a medir las mismas variables, utilizando un</w:t>
      </w:r>
      <w:r w:rsidR="00E7074E">
        <w:t xml:space="preserve"> formulario</w:t>
      </w:r>
      <w:r w:rsidR="00AD299C">
        <w:t xml:space="preserve"> (Ver </w:t>
      </w:r>
      <w:r w:rsidR="00EB1CF0">
        <w:t xml:space="preserve">anexo </w:t>
      </w:r>
      <w:r w:rsidR="006F386E">
        <w:t>D</w:t>
      </w:r>
      <w:r w:rsidR="00AD299C">
        <w:t xml:space="preserve">) </w:t>
      </w:r>
      <w:r w:rsidR="00CC615C">
        <w:t>que contiene ítems comunes</w:t>
      </w:r>
      <w:r w:rsidR="00AD299C">
        <w:t xml:space="preserve"> a los que se usaron en la pre-prueba.</w:t>
      </w:r>
    </w:p>
    <w:p w14:paraId="2C0DA106" w14:textId="0417C36A" w:rsidR="00371DC4" w:rsidRDefault="00371DC4" w:rsidP="004A5B2D">
      <w:pPr>
        <w:pStyle w:val="Texto"/>
        <w:ind w:left="1416"/>
      </w:pPr>
    </w:p>
    <w:p w14:paraId="7D78D257" w14:textId="492B61EE" w:rsidR="00FB7BDA" w:rsidRDefault="00E4348F" w:rsidP="004A5B2D">
      <w:pPr>
        <w:pStyle w:val="Texto"/>
        <w:ind w:left="1416"/>
      </w:pPr>
      <w:r>
        <w:t xml:space="preserve">Para el diseño del experimento que considera a los </w:t>
      </w:r>
      <w:r w:rsidR="00EA10A5">
        <w:t xml:space="preserve">estudiantes, </w:t>
      </w:r>
      <w:del w:id="667" w:author="Roger Granda" w:date="2015-03-18T12:58:00Z">
        <w:r w:rsidR="00EA10A5" w:rsidDel="009D620E">
          <w:delText>también</w:delText>
        </w:r>
        <w:r w:rsidDel="009D620E">
          <w:delText xml:space="preserve"> </w:delText>
        </w:r>
      </w:del>
      <w:r>
        <w:t>se utilizó un esquema pre-post test</w:t>
      </w:r>
      <w:r w:rsidR="00AD299C">
        <w:t>1 – post test2</w:t>
      </w:r>
      <w:r w:rsidR="0063065B">
        <w:t xml:space="preserve"> con grupo de control</w:t>
      </w:r>
      <w:r w:rsidR="00266627">
        <w:t>,</w:t>
      </w:r>
      <w:r w:rsidR="00F337C0">
        <w:t xml:space="preserve"> como se observa en la figura 3.11</w:t>
      </w:r>
      <w:r>
        <w:t>.</w:t>
      </w:r>
      <w:r w:rsidR="00AD299C">
        <w:t xml:space="preserve"> </w:t>
      </w:r>
      <w:r w:rsidR="00FB7BDA">
        <w:t xml:space="preserve">Las variables </w:t>
      </w:r>
      <w:r w:rsidR="00BD413E">
        <w:t>medidas</w:t>
      </w:r>
      <w:r w:rsidR="00FB7BDA">
        <w:t xml:space="preserve"> para estos sujetos de estudio </w:t>
      </w:r>
      <w:ins w:id="668" w:author="Katherine Chiluiza" w:date="2015-03-12T02:56:00Z">
        <w:r w:rsidR="00BD413E">
          <w:t>en el pre y post test 2</w:t>
        </w:r>
      </w:ins>
      <w:ins w:id="669" w:author="Roger Granda" w:date="2015-03-18T12:58:00Z">
        <w:r w:rsidR="009D620E">
          <w:t xml:space="preserve"> </w:t>
        </w:r>
      </w:ins>
      <w:r w:rsidR="00FB7BDA">
        <w:t xml:space="preserve">son: </w:t>
      </w:r>
      <w:r w:rsidR="00FB7BDA" w:rsidRPr="005313F2">
        <w:t>percepción en relación a la equidad de la carga de trabajo</w:t>
      </w:r>
      <w:ins w:id="670" w:author="Katherine Chiluiza" w:date="2015-03-11T15:42:00Z">
        <w:r w:rsidR="00AD299C">
          <w:t>,</w:t>
        </w:r>
      </w:ins>
      <w:del w:id="671" w:author="Katherine Chiluiza" w:date="2015-03-11T15:42:00Z">
        <w:r w:rsidR="00FB7BDA" w:rsidRPr="005313F2" w:rsidDel="00AD299C">
          <w:delText xml:space="preserve"> y</w:delText>
        </w:r>
      </w:del>
      <w:r w:rsidR="00FB7BDA" w:rsidRPr="005313F2">
        <w:t xml:space="preserve">  </w:t>
      </w:r>
      <w:r w:rsidR="00AC1FDE">
        <w:t>conformidad de</w:t>
      </w:r>
      <w:r w:rsidR="00FB7BDA" w:rsidRPr="005313F2">
        <w:t xml:space="preserve"> calificaciones individuales y grupales obtenidas</w:t>
      </w:r>
      <w:ins w:id="672" w:author="Roger Granda" w:date="2015-03-18T12:59:00Z">
        <w:r w:rsidR="00DA5D47">
          <w:t>, y c</w:t>
        </w:r>
        <w:r w:rsidR="00DA5D47" w:rsidRPr="004139D1">
          <w:t>apacidad  de herramientas que utiliza  para reflejar el aporte real</w:t>
        </w:r>
        <w:r w:rsidR="00DA5D47">
          <w:rPr>
            <w:b/>
          </w:rPr>
          <w:t xml:space="preserve"> </w:t>
        </w:r>
      </w:ins>
      <w:del w:id="673" w:author="Roger Granda" w:date="2015-03-18T12:59:00Z">
        <w:r w:rsidR="00FB7BDA" w:rsidRPr="005313F2" w:rsidDel="00DA5D47">
          <w:delText xml:space="preserve"> </w:delText>
        </w:r>
      </w:del>
      <w:r w:rsidR="00FB7BDA" w:rsidRPr="005313F2">
        <w:t xml:space="preserve">en </w:t>
      </w:r>
      <w:r w:rsidR="00AC1FDE">
        <w:t xml:space="preserve">trabajos colaborativos </w:t>
      </w:r>
      <w:r w:rsidR="00FB7BDA" w:rsidRPr="005313F2">
        <w:t>de modelado de datos</w:t>
      </w:r>
      <w:ins w:id="674" w:author="Katherine Chiluiza" w:date="2015-03-11T15:42:00Z">
        <w:del w:id="675" w:author="Roger Granda" w:date="2015-03-18T12:59:00Z">
          <w:r w:rsidR="00AD299C" w:rsidDel="00DA5D47">
            <w:delText>, xxx , zz (poner todas).</w:delText>
          </w:r>
        </w:del>
      </w:ins>
      <w:r w:rsidR="00FB7BDA" w:rsidRPr="005313F2">
        <w:rPr>
          <w:rStyle w:val="TextoCar"/>
        </w:rPr>
        <w:t>.</w:t>
      </w:r>
      <w:ins w:id="676" w:author="Roger Granda" w:date="2015-03-18T12:59:00Z">
        <w:r w:rsidR="00DA5D47">
          <w:rPr>
            <w:rStyle w:val="TextoCar"/>
          </w:rPr>
          <w:t xml:space="preserve"> </w:t>
        </w:r>
      </w:ins>
      <w:r>
        <w:t xml:space="preserve"> </w:t>
      </w:r>
      <w:ins w:id="677" w:author="Katherine Chiluiza" w:date="2015-03-12T02:56:00Z">
        <w:r w:rsidR="00BD413E">
          <w:t xml:space="preserve"> </w:t>
        </w:r>
      </w:ins>
      <w:ins w:id="678" w:author="Katherine Chiluiza" w:date="2015-03-12T02:57:00Z">
        <w:r w:rsidR="00BD413E">
          <w:t xml:space="preserve">Para el post test 1 son: </w:t>
        </w:r>
      </w:ins>
      <w:ins w:id="679" w:author="Roger Granda" w:date="2015-03-18T13:00:00Z">
        <w:r w:rsidR="00DA5D47" w:rsidRPr="005313F2">
          <w:t>percepción en relación a la equidad de la carga de trabajo</w:t>
        </w:r>
        <w:r w:rsidR="00DA5D47">
          <w:t xml:space="preserve"> y c</w:t>
        </w:r>
        <w:r w:rsidR="00DA5D47" w:rsidRPr="004139D1">
          <w:t>apacidad  de herramientas que utiliza  para reflejar el aporte real</w:t>
        </w:r>
        <w:r w:rsidR="00DA5D47">
          <w:rPr>
            <w:b/>
          </w:rPr>
          <w:t xml:space="preserve"> </w:t>
        </w:r>
        <w:r w:rsidR="00DA5D47" w:rsidRPr="005313F2">
          <w:t xml:space="preserve">en </w:t>
        </w:r>
        <w:r w:rsidR="00DA5D47">
          <w:t xml:space="preserve">trabajos colaborativos </w:t>
        </w:r>
        <w:r w:rsidR="00DA5D47" w:rsidRPr="005313F2">
          <w:t>de modelado de datos</w:t>
        </w:r>
      </w:ins>
      <w:ins w:id="680" w:author="Katherine Chiluiza" w:date="2015-03-12T02:57:00Z">
        <w:del w:id="681" w:author="Roger Granda" w:date="2015-03-18T13:00:00Z">
          <w:r w:rsidR="00BD413E" w:rsidDel="00DA5D47">
            <w:delText>xxxx,yyyy</w:delText>
          </w:r>
        </w:del>
        <w:r w:rsidR="00BD413E">
          <w:t xml:space="preserve">. En el caso del post test1 se midió exclusivamente las variables indicadas por cuanto aún no se tenía al momento de realizar el experimento 1, todas las funcionalidades listas. </w:t>
        </w:r>
      </w:ins>
      <w:ins w:id="682" w:author="Roger Granda" w:date="2015-03-18T13:01:00Z">
        <w:r w:rsidR="00DA5D47">
          <w:t xml:space="preserve">Debido a esto el profesor no pudo proveer las calificaciones individuales y grupales, por lo que no se pudo realizar la medición de las </w:t>
        </w:r>
        <w:r w:rsidR="00DA5D47">
          <w:lastRenderedPageBreak/>
          <w:t xml:space="preserve">variables asociadas a conformidad de calificaciones </w:t>
        </w:r>
      </w:ins>
      <w:ins w:id="683" w:author="Roger Granda" w:date="2015-03-18T13:02:00Z">
        <w:r w:rsidR="00DA5D47">
          <w:t xml:space="preserve">individuales y </w:t>
        </w:r>
      </w:ins>
      <w:ins w:id="684" w:author="Roger Granda" w:date="2015-03-18T13:01:00Z">
        <w:r w:rsidR="00DA5D47">
          <w:t>grupales</w:t>
        </w:r>
      </w:ins>
      <w:ins w:id="685" w:author="Roger Granda" w:date="2015-03-18T13:02:00Z">
        <w:r w:rsidR="00DA5D47">
          <w:t>.</w:t>
        </w:r>
      </w:ins>
      <w:ins w:id="686" w:author="Katherine Chiluiza" w:date="2015-03-12T02:57:00Z">
        <w:del w:id="687" w:author="Roger Granda" w:date="2015-03-18T13:00:00Z">
          <w:r w:rsidR="00BD413E" w:rsidDel="00DA5D47">
            <w:delText>El profesor a cargo, tampoco report</w:delText>
          </w:r>
        </w:del>
      </w:ins>
      <w:ins w:id="688" w:author="Katherine Chiluiza" w:date="2015-03-12T02:58:00Z">
        <w:del w:id="689" w:author="Roger Granda" w:date="2015-03-18T13:00:00Z">
          <w:r w:rsidR="00BD413E" w:rsidDel="00DA5D47">
            <w:delText>ó los resultados de la medición de la calificación. (o lo que que sea)</w:delText>
          </w:r>
        </w:del>
      </w:ins>
    </w:p>
    <w:p w14:paraId="1234F8CE" w14:textId="2475F062" w:rsidR="00FB7BDA" w:rsidRDefault="00AD299C" w:rsidP="004A5B2D">
      <w:pPr>
        <w:pStyle w:val="Texto"/>
        <w:ind w:left="1416"/>
        <w:rPr>
          <w:rStyle w:val="TextoCar"/>
        </w:rPr>
      </w:pPr>
      <w:ins w:id="690" w:author="Katherine Chiluiza" w:date="2015-03-11T15:42:00Z">
        <w:r>
          <w:t>Los grupos de control y experimental se conformaron aleatoriamente</w:t>
        </w:r>
      </w:ins>
      <w:ins w:id="691" w:author="Roger Granda" w:date="2015-03-18T13:03:00Z">
        <w:r w:rsidR="00DA5D47">
          <w:t xml:space="preserve"> para cada observación</w:t>
        </w:r>
      </w:ins>
      <w:ins w:id="692" w:author="Katherine Chiluiza" w:date="2015-03-11T15:42:00Z">
        <w:r>
          <w:t xml:space="preserve">. </w:t>
        </w:r>
      </w:ins>
      <w:ins w:id="693" w:author="Katherine Chiluiza" w:date="2015-03-11T15:43:00Z">
        <w:r>
          <w:t xml:space="preserve">Los estudiantes fueron asignados a grupos de trabajo en los que participaron </w:t>
        </w:r>
      </w:ins>
      <w:del w:id="694" w:author="Katherine Chiluiza" w:date="2015-03-11T15:43:00Z">
        <w:r w:rsidR="00E4348F" w:rsidDel="00AD299C">
          <w:delText xml:space="preserve">Se definió la conformación de </w:delText>
        </w:r>
        <w:r w:rsidR="00E4348F" w:rsidDel="00AD299C">
          <w:rPr>
            <w:rStyle w:val="TextoCar"/>
          </w:rPr>
          <w:delText xml:space="preserve">grupos conformados de </w:delText>
        </w:r>
      </w:del>
      <w:r w:rsidR="00E4348F">
        <w:rPr>
          <w:rStyle w:val="TextoCar"/>
        </w:rPr>
        <w:t xml:space="preserve">3 </w:t>
      </w:r>
      <w:r w:rsidR="00FB7BDA">
        <w:rPr>
          <w:rStyle w:val="TextoCar"/>
        </w:rPr>
        <w:t>a</w:t>
      </w:r>
      <w:r w:rsidR="00E4348F">
        <w:rPr>
          <w:rStyle w:val="TextoCar"/>
        </w:rPr>
        <w:t xml:space="preserve"> 4 estudiantes escogidos al azar</w:t>
      </w:r>
      <w:r w:rsidR="00D03BC0">
        <w:rPr>
          <w:rStyle w:val="TextoCar"/>
        </w:rPr>
        <w:t xml:space="preserve">. </w:t>
      </w:r>
      <w:ins w:id="695" w:author="Katherine Chiluiza" w:date="2015-03-11T15:43:00Z">
        <w:r>
          <w:rPr>
            <w:rStyle w:val="TextoCar"/>
          </w:rPr>
          <w:t xml:space="preserve">Los estudiantes asignados al grupo experimental participaron </w:t>
        </w:r>
      </w:ins>
      <w:del w:id="696" w:author="Katherine Chiluiza" w:date="2015-03-11T15:44:00Z">
        <w:r w:rsidR="00D03BC0" w:rsidDel="00AD299C">
          <w:rPr>
            <w:rStyle w:val="TextoCar"/>
          </w:rPr>
          <w:delText xml:space="preserve">Estos grupos </w:delText>
        </w:r>
        <w:r w:rsidR="00E4348F" w:rsidDel="00AD299C">
          <w:rPr>
            <w:rStyle w:val="TextoCar"/>
          </w:rPr>
          <w:delText xml:space="preserve">participaron </w:delText>
        </w:r>
      </w:del>
      <w:r w:rsidR="00E4348F">
        <w:rPr>
          <w:rStyle w:val="TextoCar"/>
        </w:rPr>
        <w:t xml:space="preserve">utilizando </w:t>
      </w:r>
      <w:r w:rsidR="00D03BC0">
        <w:rPr>
          <w:rStyle w:val="TextoCar"/>
        </w:rPr>
        <w:t>la superficie colaborativa.</w:t>
      </w:r>
      <w:ins w:id="697" w:author="Roger Granda" w:date="2015-03-18T13:07:00Z">
        <w:r w:rsidR="00DA5D47">
          <w:rPr>
            <w:rStyle w:val="TextoCar"/>
          </w:rPr>
          <w:t xml:space="preserve"> Los estudiantes en el grupo de control participaron utilizando herramientas tradicionales, las cuales fueron: </w:t>
        </w:r>
      </w:ins>
      <w:ins w:id="698" w:author="Roger Granda" w:date="2015-03-18T13:26:00Z">
        <w:r w:rsidR="000C012E">
          <w:rPr>
            <w:rStyle w:val="TextoCar"/>
          </w:rPr>
          <w:t xml:space="preserve">marcadores </w:t>
        </w:r>
      </w:ins>
      <w:ins w:id="699" w:author="Roger Granda" w:date="2015-03-18T13:08:00Z">
        <w:r w:rsidR="00DA5D47">
          <w:rPr>
            <w:rStyle w:val="TextoCar"/>
          </w:rPr>
          <w:t>de colores</w:t>
        </w:r>
      </w:ins>
      <w:ins w:id="700" w:author="Roger Granda" w:date="2015-03-18T13:07:00Z">
        <w:r w:rsidR="000C012E">
          <w:rPr>
            <w:rStyle w:val="TextoCar"/>
          </w:rPr>
          <w:t>,</w:t>
        </w:r>
        <w:r w:rsidR="00DA5D47">
          <w:rPr>
            <w:rStyle w:val="TextoCar"/>
          </w:rPr>
          <w:t xml:space="preserve"> papel</w:t>
        </w:r>
      </w:ins>
      <w:ins w:id="701" w:author="Roger Granda" w:date="2015-03-18T13:28:00Z">
        <w:r w:rsidR="000C012E">
          <w:rPr>
            <w:rStyle w:val="TextoCar"/>
          </w:rPr>
          <w:t>ógrafo</w:t>
        </w:r>
      </w:ins>
      <w:ins w:id="702" w:author="Roger Granda" w:date="2015-03-18T13:08:00Z">
        <w:r w:rsidR="00DA5D47">
          <w:rPr>
            <w:rStyle w:val="TextoCar"/>
          </w:rPr>
          <w:t xml:space="preserve"> </w:t>
        </w:r>
      </w:ins>
      <w:ins w:id="703" w:author="Roger Granda" w:date="2015-03-18T13:26:00Z">
        <w:r w:rsidR="000C012E">
          <w:rPr>
            <w:rStyle w:val="TextoCar"/>
          </w:rPr>
          <w:t xml:space="preserve"> y stikerts; </w:t>
        </w:r>
      </w:ins>
      <w:ins w:id="704" w:author="Roger Granda" w:date="2015-03-19T03:02:00Z">
        <w:r w:rsidR="00E75FBE">
          <w:rPr>
            <w:rStyle w:val="TextoCar"/>
          </w:rPr>
          <w:t>o</w:t>
        </w:r>
      </w:ins>
      <w:ins w:id="705" w:author="Roger Granda" w:date="2015-03-18T13:08:00Z">
        <w:r w:rsidR="00DA5D47">
          <w:rPr>
            <w:rStyle w:val="TextoCar"/>
          </w:rPr>
          <w:t xml:space="preserve"> la herramienta web LucidChart. A </w:t>
        </w:r>
      </w:ins>
      <w:ins w:id="706" w:author="Roger Granda" w:date="2015-03-18T13:09:00Z">
        <w:r w:rsidR="00EF7F2C">
          <w:rPr>
            <w:rStyle w:val="TextoCar"/>
          </w:rPr>
          <w:t xml:space="preserve">los </w:t>
        </w:r>
      </w:ins>
      <w:ins w:id="707" w:author="Roger Granda" w:date="2015-03-18T13:08:00Z">
        <w:r w:rsidR="00DA5D47">
          <w:rPr>
            <w:rStyle w:val="TextoCar"/>
          </w:rPr>
          <w:t xml:space="preserve">estudiantes </w:t>
        </w:r>
      </w:ins>
      <w:ins w:id="708" w:author="Roger Granda" w:date="2015-03-18T13:09:00Z">
        <w:r w:rsidR="000C012E">
          <w:rPr>
            <w:rStyle w:val="TextoCar"/>
          </w:rPr>
          <w:t xml:space="preserve">que utilizaron </w:t>
        </w:r>
      </w:ins>
      <w:ins w:id="709" w:author="Roger Granda" w:date="2015-03-19T03:03:00Z">
        <w:r w:rsidR="00E75FBE">
          <w:rPr>
            <w:rStyle w:val="TextoCar"/>
          </w:rPr>
          <w:t>marcadores</w:t>
        </w:r>
      </w:ins>
      <w:ins w:id="710" w:author="Roger Granda" w:date="2015-03-18T13:09:00Z">
        <w:r w:rsidR="000C012E">
          <w:rPr>
            <w:rStyle w:val="TextoCar"/>
          </w:rPr>
          <w:t>,</w:t>
        </w:r>
        <w:r w:rsidR="00EF7F2C">
          <w:rPr>
            <w:rStyle w:val="TextoCar"/>
          </w:rPr>
          <w:t xml:space="preserve"> papel</w:t>
        </w:r>
      </w:ins>
      <w:ins w:id="711" w:author="Roger Granda" w:date="2015-03-18T13:28:00Z">
        <w:r w:rsidR="000C012E">
          <w:rPr>
            <w:rStyle w:val="TextoCar"/>
          </w:rPr>
          <w:t>ógrafo</w:t>
        </w:r>
      </w:ins>
      <w:ins w:id="712" w:author="Roger Granda" w:date="2015-03-18T13:09:00Z">
        <w:r w:rsidR="00EF7F2C">
          <w:rPr>
            <w:rStyle w:val="TextoCar"/>
          </w:rPr>
          <w:t xml:space="preserve"> </w:t>
        </w:r>
      </w:ins>
      <w:ins w:id="713" w:author="Roger Granda" w:date="2015-03-18T13:26:00Z">
        <w:r w:rsidR="000C012E">
          <w:rPr>
            <w:rStyle w:val="TextoCar"/>
          </w:rPr>
          <w:t xml:space="preserve">y stikerts </w:t>
        </w:r>
      </w:ins>
      <w:ins w:id="714" w:author="Roger Granda" w:date="2015-03-18T13:08:00Z">
        <w:r w:rsidR="00DA5D47">
          <w:rPr>
            <w:rStyle w:val="TextoCar"/>
          </w:rPr>
          <w:t>se les requiri</w:t>
        </w:r>
      </w:ins>
      <w:ins w:id="715" w:author="Roger Granda" w:date="2015-03-18T13:09:00Z">
        <w:r w:rsidR="00DA5D47">
          <w:rPr>
            <w:rStyle w:val="TextoCar"/>
          </w:rPr>
          <w:t xml:space="preserve">ó utilizar </w:t>
        </w:r>
      </w:ins>
      <w:ins w:id="716" w:author="Roger Granda" w:date="2015-03-18T13:27:00Z">
        <w:r w:rsidR="000C012E">
          <w:rPr>
            <w:rStyle w:val="TextoCar"/>
          </w:rPr>
          <w:t>stikerts</w:t>
        </w:r>
      </w:ins>
      <w:ins w:id="717" w:author="Roger Granda" w:date="2015-03-19T03:03:00Z">
        <w:r w:rsidR="00E75FBE">
          <w:rPr>
            <w:rStyle w:val="TextoCar"/>
          </w:rPr>
          <w:t xml:space="preserve"> y marcadores</w:t>
        </w:r>
      </w:ins>
      <w:ins w:id="718" w:author="Roger Granda" w:date="2015-03-18T13:27:00Z">
        <w:r w:rsidR="000C012E">
          <w:rPr>
            <w:rStyle w:val="TextoCar"/>
          </w:rPr>
          <w:t xml:space="preserve"> </w:t>
        </w:r>
      </w:ins>
      <w:ins w:id="719" w:author="Roger Granda" w:date="2015-03-18T13:09:00Z">
        <w:r w:rsidR="00EF7F2C">
          <w:rPr>
            <w:rStyle w:val="TextoCar"/>
          </w:rPr>
          <w:t xml:space="preserve">de colores únicos. </w:t>
        </w:r>
      </w:ins>
      <w:ins w:id="720" w:author="Roger Granda" w:date="2015-03-18T13:10:00Z">
        <w:r w:rsidR="00EF7F2C">
          <w:rPr>
            <w:rStyle w:val="TextoCar"/>
          </w:rPr>
          <w:t xml:space="preserve">A los que utilizaron la herramienta web se les requrió utilizar </w:t>
        </w:r>
      </w:ins>
      <w:ins w:id="721" w:author="Roger Granda" w:date="2015-03-18T13:09:00Z">
        <w:r w:rsidR="00DA5D47">
          <w:rPr>
            <w:rStyle w:val="TextoCar"/>
          </w:rPr>
          <w:t xml:space="preserve">fuentes </w:t>
        </w:r>
      </w:ins>
      <w:ins w:id="722" w:author="Roger Granda" w:date="2015-03-18T13:10:00Z">
        <w:r w:rsidR="00EF7F2C">
          <w:rPr>
            <w:rStyle w:val="TextoCar"/>
          </w:rPr>
          <w:t>y figuras de</w:t>
        </w:r>
      </w:ins>
      <w:ins w:id="723" w:author="Roger Granda" w:date="2015-03-19T03:03:00Z">
        <w:r w:rsidR="00E75FBE">
          <w:rPr>
            <w:rStyle w:val="TextoCar"/>
          </w:rPr>
          <w:t xml:space="preserve"> </w:t>
        </w:r>
      </w:ins>
      <w:ins w:id="724" w:author="Roger Granda" w:date="2015-03-18T13:09:00Z">
        <w:r w:rsidR="00DA5D47">
          <w:rPr>
            <w:rStyle w:val="TextoCar"/>
          </w:rPr>
          <w:t>un color específico.</w:t>
        </w:r>
      </w:ins>
      <w:ins w:id="725" w:author="Roger Granda" w:date="2015-03-18T13:10:00Z">
        <w:r w:rsidR="00EF7F2C">
          <w:rPr>
            <w:rStyle w:val="TextoCar"/>
          </w:rPr>
          <w:t xml:space="preserve"> Todo esto con el fin de poder distinguir sus aportaciones.</w:t>
        </w:r>
      </w:ins>
    </w:p>
    <w:p w14:paraId="0563EB79" w14:textId="77777777" w:rsidR="00371DC4" w:rsidRDefault="00371DC4" w:rsidP="004A5B2D">
      <w:pPr>
        <w:pStyle w:val="Texto"/>
        <w:ind w:left="1416"/>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tblGrid>
      <w:tr w:rsidR="000F018B" w14:paraId="160840C9"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0765DB9A" w14:textId="3F7A2C34" w:rsidR="00371DC4" w:rsidRPr="009D620E" w:rsidRDefault="00A47785" w:rsidP="00C02FCA">
            <w:pPr>
              <w:pStyle w:val="Texto"/>
              <w:ind w:left="0"/>
              <w:rPr>
                <w:ins w:id="726" w:author="Roger Granda" w:date="2015-03-18T12:51:00Z"/>
                <w:sz w:val="40"/>
                <w:szCs w:val="40"/>
                <w:rPrChange w:id="727" w:author="Roger Granda" w:date="2015-03-18T12:51:00Z">
                  <w:rPr>
                    <w:ins w:id="728" w:author="Roger Granda" w:date="2015-03-18T12:51:00Z"/>
                    <w:rFonts w:ascii="Cambria Math" w:hAnsi="Cambria Math"/>
                    <w:i/>
                    <w:sz w:val="40"/>
                    <w:szCs w:val="40"/>
                  </w:rPr>
                </w:rPrChange>
              </w:rPr>
            </w:pPr>
            <m:oMathPara>
              <m:oMath>
                <m:sSub>
                  <m:sSubPr>
                    <m:ctrlPr>
                      <w:rPr>
                        <w:rFonts w:ascii="Cambria Math" w:hAnsi="Cambria Math"/>
                        <w:i/>
                        <w:sz w:val="40"/>
                        <w:szCs w:val="40"/>
                      </w:rPr>
                    </m:ctrlPr>
                  </m:sSubPr>
                  <m:e>
                    <m:r>
                      <w:ins w:id="729" w:author="Katherine Chiluiza" w:date="2015-03-11T15:44:00Z">
                        <w:rPr>
                          <w:rFonts w:ascii="Cambria Math" w:hAnsi="Cambria Math"/>
                          <w:sz w:val="40"/>
                          <w:szCs w:val="40"/>
                        </w:rPr>
                        <m:t xml:space="preserve">G1: </m:t>
                      </w:ins>
                    </m:r>
                    <m:r>
                      <w:rPr>
                        <w:rFonts w:ascii="Cambria Math" w:hAnsi="Cambria Math"/>
                        <w:sz w:val="40"/>
                        <w:szCs w:val="40"/>
                      </w:rPr>
                      <m:t>O</m:t>
                    </m:r>
                  </m:e>
                  <m:sub>
                    <m:r>
                      <w:rPr>
                        <w:rFonts w:ascii="Cambria Math" w:hAnsi="Cambria Math"/>
                        <w:sz w:val="40"/>
                        <w:szCs w:val="40"/>
                      </w:rPr>
                      <m:t>1</m:t>
                    </m:r>
                  </m:sub>
                </m:sSub>
                <m:r>
                  <w:del w:id="730" w:author="Roger Granda" w:date="2015-03-18T12:55:00Z">
                    <w:rPr>
                      <w:rFonts w:ascii="Cambria Math" w:hAnsi="Cambria Math"/>
                      <w:sz w:val="40"/>
                      <w:szCs w:val="40"/>
                    </w:rPr>
                    <m:t xml:space="preserve"> </m:t>
                  </w:del>
                </m:r>
                <m:r>
                  <w:rPr>
                    <w:rFonts w:ascii="Cambria Math" w:hAnsi="Cambria Math"/>
                    <w:sz w:val="40"/>
                    <w:szCs w:val="40"/>
                  </w:rPr>
                  <m:t xml:space="preserve">→ </m:t>
                </m:r>
                <m:r>
                  <w:del w:id="731" w:author="Roger Granda" w:date="2015-03-18T12:53:00Z">
                    <w:rPr>
                      <w:rFonts w:ascii="Cambria Math" w:hAnsi="Cambria Math"/>
                      <w:sz w:val="40"/>
                      <w:szCs w:val="40"/>
                    </w:rPr>
                    <m:t xml:space="preserve">  </m:t>
                  </w:del>
                </m:r>
                <m:r>
                  <w:rPr>
                    <w:rFonts w:ascii="Cambria Math" w:hAnsi="Cambria Math"/>
                    <w:sz w:val="40"/>
                    <w:szCs w:val="40"/>
                  </w:rPr>
                  <m:t>χ</m:t>
                </m:r>
                <m:r>
                  <w:ins w:id="732" w:author="Katherine Chiluiza" w:date="2015-03-11T15:45:00Z">
                    <w:rPr>
                      <w:rFonts w:ascii="Cambria Math" w:hAnsi="Cambria Math"/>
                      <w:sz w:val="40"/>
                      <w:szCs w:val="40"/>
                    </w:rPr>
                    <m:t>1</m:t>
                  </w:ins>
                </m:r>
                <m:r>
                  <w:del w:id="733" w:author="Roger Granda" w:date="2015-03-18T12:53:00Z">
                    <w:rPr>
                      <w:rFonts w:ascii="Cambria Math" w:hAnsi="Cambria Math"/>
                      <w:sz w:val="40"/>
                      <w:szCs w:val="40"/>
                    </w:rPr>
                    <m:t xml:space="preserve"> </m:t>
                  </w:del>
                </m:r>
                <m:r>
                  <w:rPr>
                    <w:rFonts w:ascii="Cambria Math" w:hAnsi="Cambria Math"/>
                    <w:sz w:val="40"/>
                    <w:szCs w:val="40"/>
                  </w:rPr>
                  <m:t>→</m:t>
                </m:r>
                <m:sSub>
                  <m:sSubPr>
                    <m:ctrlPr>
                      <w:rPr>
                        <w:rFonts w:ascii="Cambria Math" w:hAnsi="Cambria Math"/>
                        <w:i/>
                        <w:sz w:val="40"/>
                        <w:szCs w:val="40"/>
                      </w:rPr>
                    </m:ctrlPr>
                  </m:sSubPr>
                  <m:e>
                    <m:r>
                      <w:rPr>
                        <w:rFonts w:ascii="Cambria Math" w:hAnsi="Cambria Math"/>
                        <w:sz w:val="40"/>
                        <w:szCs w:val="40"/>
                      </w:rPr>
                      <m:t>O</m:t>
                    </m:r>
                  </m:e>
                  <m:sub>
                    <m:r>
                      <w:ins w:id="734" w:author="Roger Granda" w:date="2015-03-18T13:03:00Z">
                        <w:rPr>
                          <w:rFonts w:ascii="Cambria Math" w:hAnsi="Cambria Math"/>
                          <w:sz w:val="40"/>
                          <w:szCs w:val="40"/>
                        </w:rPr>
                        <m:t>3</m:t>
                      </w:ins>
                    </m:r>
                    <m:r>
                      <w:del w:id="735" w:author="Roger Granda" w:date="2015-03-18T13:03:00Z">
                        <w:rPr>
                          <w:rFonts w:ascii="Cambria Math" w:hAnsi="Cambria Math"/>
                          <w:sz w:val="40"/>
                          <w:szCs w:val="40"/>
                        </w:rPr>
                        <m:t>2</m:t>
                      </w:del>
                    </m:r>
                  </m:sub>
                </m:sSub>
                <m:r>
                  <w:ins w:id="736" w:author="Roger Granda" w:date="2015-03-18T12:53:00Z">
                    <w:rPr>
                      <w:rFonts w:ascii="Cambria Math" w:hAnsi="Cambria Math"/>
                      <w:sz w:val="40"/>
                      <w:szCs w:val="40"/>
                    </w:rPr>
                    <m:t xml:space="preserve"> →χ</m:t>
                  </w:ins>
                </m:r>
                <m:r>
                  <w:ins w:id="737" w:author="Roger Granda" w:date="2015-03-18T12:54:00Z">
                    <w:rPr>
                      <w:rFonts w:ascii="Cambria Math" w:hAnsi="Cambria Math"/>
                      <w:sz w:val="40"/>
                      <w:szCs w:val="40"/>
                    </w:rPr>
                    <m:t>2</m:t>
                  </w:ins>
                </m:r>
                <m:r>
                  <w:ins w:id="738" w:author="Katherine Chiluiza" w:date="2015-03-11T15:46:00Z">
                    <w:rPr>
                      <w:rFonts w:ascii="Cambria Math" w:hAnsi="Cambria Math"/>
                      <w:sz w:val="40"/>
                      <w:szCs w:val="40"/>
                    </w:rPr>
                    <m:t>→</m:t>
                  </w:ins>
                </m:r>
                <m:sSub>
                  <m:sSubPr>
                    <m:ctrlPr>
                      <w:ins w:id="739" w:author="Roger Granda" w:date="2015-03-18T12:52:00Z">
                        <w:rPr>
                          <w:rFonts w:ascii="Cambria Math" w:hAnsi="Cambria Math"/>
                          <w:i/>
                          <w:sz w:val="40"/>
                          <w:szCs w:val="40"/>
                        </w:rPr>
                      </w:ins>
                    </m:ctrlPr>
                  </m:sSubPr>
                  <m:e>
                    <m:r>
                      <w:ins w:id="740" w:author="Roger Granda" w:date="2015-03-18T12:52:00Z">
                        <w:rPr>
                          <w:rFonts w:ascii="Cambria Math" w:hAnsi="Cambria Math"/>
                          <w:sz w:val="40"/>
                          <w:szCs w:val="40"/>
                        </w:rPr>
                        <m:t>O</m:t>
                      </w:ins>
                    </m:r>
                  </m:e>
                  <m:sub>
                    <m:r>
                      <w:ins w:id="741" w:author="Roger Granda" w:date="2015-03-18T13:03:00Z">
                        <w:rPr>
                          <w:rFonts w:ascii="Cambria Math" w:hAnsi="Cambria Math"/>
                          <w:sz w:val="40"/>
                          <w:szCs w:val="40"/>
                        </w:rPr>
                        <m:t>5</m:t>
                      </w:ins>
                    </m:r>
                  </m:sub>
                </m:sSub>
                <m:r>
                  <w:ins w:id="742" w:author="Katherine Chiluiza" w:date="2015-03-11T15:46:00Z">
                    <w:del w:id="743" w:author="Roger Granda" w:date="2015-03-18T12:52:00Z">
                      <w:rPr>
                        <w:rFonts w:ascii="Cambria Math" w:hAnsi="Cambria Math"/>
                        <w:sz w:val="40"/>
                        <w:szCs w:val="40"/>
                      </w:rPr>
                      <m:t>O3</m:t>
                    </w:del>
                  </w:ins>
                </m:r>
              </m:oMath>
            </m:oMathPara>
          </w:p>
          <w:p w14:paraId="3DCA5413" w14:textId="4DCA4982" w:rsidR="009D620E" w:rsidRPr="009D620E" w:rsidRDefault="00A47785" w:rsidP="009D620E">
            <w:pPr>
              <w:pStyle w:val="Texto"/>
              <w:ind w:left="0"/>
              <w:rPr>
                <w:sz w:val="40"/>
                <w:szCs w:val="40"/>
              </w:rPr>
            </w:pPr>
            <m:oMathPara>
              <m:oMath>
                <m:sSub>
                  <m:sSubPr>
                    <m:ctrlPr>
                      <w:ins w:id="744" w:author="Roger Granda" w:date="2015-03-18T12:51:00Z">
                        <w:rPr>
                          <w:rFonts w:ascii="Cambria Math" w:hAnsi="Cambria Math"/>
                          <w:i/>
                          <w:sz w:val="40"/>
                          <w:szCs w:val="40"/>
                        </w:rPr>
                      </w:ins>
                    </m:ctrlPr>
                  </m:sSubPr>
                  <m:e>
                    <m:r>
                      <w:ins w:id="745" w:author="Roger Granda" w:date="2015-03-18T12:51:00Z">
                        <w:rPr>
                          <w:rFonts w:ascii="Cambria Math" w:hAnsi="Cambria Math"/>
                          <w:sz w:val="40"/>
                          <w:szCs w:val="40"/>
                        </w:rPr>
                        <m:t xml:space="preserve">G2: </m:t>
                      </w:ins>
                    </m:r>
                    <m:r>
                      <w:ins w:id="746" w:author="Roger Granda" w:date="2015-03-18T12:55:00Z">
                        <w:rPr>
                          <w:rFonts w:ascii="Cambria Math" w:hAnsi="Cambria Math"/>
                          <w:sz w:val="40"/>
                          <w:szCs w:val="40"/>
                        </w:rPr>
                        <m:t xml:space="preserve"> </m:t>
                      </w:ins>
                    </m:r>
                    <m:r>
                      <w:ins w:id="747" w:author="Roger Granda" w:date="2015-03-18T12:51:00Z">
                        <w:rPr>
                          <w:rFonts w:ascii="Cambria Math" w:hAnsi="Cambria Math"/>
                          <w:sz w:val="40"/>
                          <w:szCs w:val="40"/>
                        </w:rPr>
                        <m:t>O</m:t>
                      </w:ins>
                    </m:r>
                  </m:e>
                  <m:sub>
                    <m:r>
                      <w:ins w:id="748" w:author="Roger Granda" w:date="2015-03-18T12:51:00Z">
                        <w:rPr>
                          <w:rFonts w:ascii="Cambria Math" w:hAnsi="Cambria Math"/>
                          <w:sz w:val="40"/>
                          <w:szCs w:val="40"/>
                        </w:rPr>
                        <m:t>2</m:t>
                      </w:ins>
                    </m:r>
                  </m:sub>
                </m:sSub>
                <m:r>
                  <w:ins w:id="749" w:author="Roger Granda" w:date="2015-03-18T12:51:00Z">
                    <w:rPr>
                      <w:rFonts w:ascii="Cambria Math" w:hAnsi="Cambria Math"/>
                      <w:sz w:val="40"/>
                      <w:szCs w:val="40"/>
                    </w:rPr>
                    <m:t>→</m:t>
                  </w:ins>
                </m:r>
                <m:r>
                  <w:ins w:id="750" w:author="Roger Granda" w:date="2015-03-18T12:55:00Z">
                    <w:rPr>
                      <w:rFonts w:ascii="Cambria Math" w:hAnsi="Cambria Math"/>
                      <w:sz w:val="40"/>
                      <w:szCs w:val="40"/>
                    </w:rPr>
                    <m:t xml:space="preserve">  </m:t>
                  </w:ins>
                </m:r>
                <m:r>
                  <w:ins w:id="751" w:author="Roger Granda" w:date="2015-03-18T12:52:00Z">
                    <w:rPr>
                      <w:rFonts w:ascii="Cambria Math" w:hAnsi="Cambria Math"/>
                      <w:sz w:val="40"/>
                      <w:szCs w:val="40"/>
                    </w:rPr>
                    <m:t xml:space="preserve">- </m:t>
                  </w:ins>
                </m:r>
                <m:r>
                  <w:ins w:id="752" w:author="Roger Granda" w:date="2015-03-18T12:51:00Z">
                    <w:rPr>
                      <w:rFonts w:ascii="Cambria Math" w:hAnsi="Cambria Math"/>
                      <w:sz w:val="40"/>
                      <w:szCs w:val="40"/>
                    </w:rPr>
                    <m:t xml:space="preserve"> →</m:t>
                  </w:ins>
                </m:r>
                <m:sSub>
                  <m:sSubPr>
                    <m:ctrlPr>
                      <w:ins w:id="753" w:author="Roger Granda" w:date="2015-03-18T12:51:00Z">
                        <w:rPr>
                          <w:rFonts w:ascii="Cambria Math" w:hAnsi="Cambria Math"/>
                          <w:i/>
                          <w:sz w:val="40"/>
                          <w:szCs w:val="40"/>
                        </w:rPr>
                      </w:ins>
                    </m:ctrlPr>
                  </m:sSubPr>
                  <m:e>
                    <m:r>
                      <w:ins w:id="754" w:author="Roger Granda" w:date="2015-03-18T12:51:00Z">
                        <w:rPr>
                          <w:rFonts w:ascii="Cambria Math" w:hAnsi="Cambria Math"/>
                          <w:sz w:val="40"/>
                          <w:szCs w:val="40"/>
                        </w:rPr>
                        <m:t>O</m:t>
                      </w:ins>
                    </m:r>
                  </m:e>
                  <m:sub>
                    <m:r>
                      <w:ins w:id="755" w:author="Roger Granda" w:date="2015-03-18T12:51:00Z">
                        <w:rPr>
                          <w:rFonts w:ascii="Cambria Math" w:hAnsi="Cambria Math"/>
                          <w:sz w:val="40"/>
                          <w:szCs w:val="40"/>
                        </w:rPr>
                        <m:t>4</m:t>
                      </w:ins>
                    </m:r>
                  </m:sub>
                </m:sSub>
                <m:r>
                  <w:ins w:id="756" w:author="Roger Granda" w:date="2015-03-18T12:54:00Z">
                    <w:rPr>
                      <w:rFonts w:ascii="Cambria Math" w:hAnsi="Cambria Math"/>
                      <w:sz w:val="40"/>
                      <w:szCs w:val="40"/>
                    </w:rPr>
                    <m:t xml:space="preserve"> →- </m:t>
                  </w:ins>
                </m:r>
                <m:r>
                  <w:ins w:id="757" w:author="Roger Granda" w:date="2015-03-18T12:55:00Z">
                    <w:rPr>
                      <w:rFonts w:ascii="Cambria Math" w:hAnsi="Cambria Math"/>
                      <w:sz w:val="40"/>
                      <w:szCs w:val="40"/>
                    </w:rPr>
                    <m:t xml:space="preserve"> </m:t>
                  </w:ins>
                </m:r>
                <m:r>
                  <w:ins w:id="758" w:author="Roger Granda" w:date="2015-03-18T12:54:00Z">
                    <w:rPr>
                      <w:rFonts w:ascii="Cambria Math" w:hAnsi="Cambria Math"/>
                      <w:sz w:val="40"/>
                      <w:szCs w:val="40"/>
                    </w:rPr>
                    <m:t>→</m:t>
                  </w:ins>
                </m:r>
                <m:sSub>
                  <m:sSubPr>
                    <m:ctrlPr>
                      <w:ins w:id="759" w:author="Roger Granda" w:date="2015-03-18T12:52:00Z">
                        <w:rPr>
                          <w:rFonts w:ascii="Cambria Math" w:hAnsi="Cambria Math"/>
                          <w:i/>
                          <w:sz w:val="40"/>
                          <w:szCs w:val="40"/>
                        </w:rPr>
                      </w:ins>
                    </m:ctrlPr>
                  </m:sSubPr>
                  <m:e>
                    <m:r>
                      <w:ins w:id="760" w:author="Roger Granda" w:date="2015-03-18T12:52:00Z">
                        <w:rPr>
                          <w:rFonts w:ascii="Cambria Math" w:hAnsi="Cambria Math"/>
                          <w:sz w:val="40"/>
                          <w:szCs w:val="40"/>
                        </w:rPr>
                        <m:t>O</m:t>
                      </w:ins>
                    </m:r>
                  </m:e>
                  <m:sub>
                    <m:r>
                      <w:ins w:id="761" w:author="Roger Granda" w:date="2015-03-18T12:52:00Z">
                        <w:rPr>
                          <w:rFonts w:ascii="Cambria Math" w:hAnsi="Cambria Math"/>
                          <w:sz w:val="40"/>
                          <w:szCs w:val="40"/>
                        </w:rPr>
                        <m:t>6</m:t>
                      </w:ins>
                    </m:r>
                  </m:sub>
                </m:sSub>
              </m:oMath>
            </m:oMathPara>
          </w:p>
        </w:tc>
      </w:tr>
      <w:tr w:rsidR="00371DC4" w14:paraId="6A808581"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501A9D72" w14:textId="3F81D673" w:rsidR="00D03BC0" w:rsidRDefault="00D03BC0" w:rsidP="00D03BC0">
            <w:pPr>
              <w:pStyle w:val="Texto"/>
              <w:spacing w:line="240" w:lineRule="auto"/>
              <w:ind w:left="0"/>
              <w:jc w:val="center"/>
              <w:rPr>
                <w:b/>
                <w:sz w:val="18"/>
                <w:szCs w:val="18"/>
              </w:rPr>
            </w:pPr>
            <w:r w:rsidRPr="00371DC4">
              <w:rPr>
                <w:b/>
                <w:sz w:val="18"/>
                <w:szCs w:val="18"/>
              </w:rPr>
              <w:t>X:</w:t>
            </w:r>
            <w:r>
              <w:rPr>
                <w:sz w:val="18"/>
                <w:szCs w:val="18"/>
              </w:rPr>
              <w:t xml:space="preserve"> Utilización de la superficie colaborativa</w:t>
            </w:r>
          </w:p>
          <w:p w14:paraId="08D76970" w14:textId="77777777" w:rsidR="00266627" w:rsidRDefault="00D03BC0" w:rsidP="00D03BC0">
            <w:pPr>
              <w:pStyle w:val="Texto"/>
              <w:spacing w:line="240" w:lineRule="auto"/>
              <w:ind w:left="0"/>
              <w:jc w:val="center"/>
              <w:rPr>
                <w:ins w:id="762" w:author="Roger Granda" w:date="2015-03-18T12:56:00Z"/>
                <w:sz w:val="18"/>
                <w:szCs w:val="18"/>
              </w:rPr>
            </w:pPr>
            <w:r w:rsidRPr="00371DC4">
              <w:rPr>
                <w:b/>
                <w:sz w:val="18"/>
                <w:szCs w:val="18"/>
              </w:rPr>
              <w:t>O:</w:t>
            </w:r>
            <w:r>
              <w:rPr>
                <w:sz w:val="18"/>
                <w:szCs w:val="18"/>
              </w:rPr>
              <w:t xml:space="preserve"> Observación</w:t>
            </w:r>
          </w:p>
          <w:p w14:paraId="38A34450" w14:textId="3BA56F6C" w:rsidR="009D620E" w:rsidRPr="00266627" w:rsidRDefault="009D620E" w:rsidP="00D03BC0">
            <w:pPr>
              <w:pStyle w:val="Texto"/>
              <w:spacing w:line="240" w:lineRule="auto"/>
              <w:ind w:left="0"/>
              <w:jc w:val="center"/>
              <w:rPr>
                <w:sz w:val="18"/>
                <w:szCs w:val="18"/>
              </w:rPr>
            </w:pPr>
            <w:ins w:id="763" w:author="Roger Granda" w:date="2015-03-18T12:56:00Z">
              <w:r>
                <w:rPr>
                  <w:sz w:val="18"/>
                  <w:szCs w:val="18"/>
                </w:rPr>
                <w:t>G1: Grupo de experimentación. G2: Grupo de control</w:t>
              </w:r>
            </w:ins>
          </w:p>
        </w:tc>
      </w:tr>
      <w:tr w:rsidR="000F018B" w14:paraId="794F3B66" w14:textId="77777777" w:rsidTr="004A5B2D">
        <w:trPr>
          <w:jc w:val="center"/>
        </w:trPr>
        <w:tc>
          <w:tcPr>
            <w:tcW w:w="7083" w:type="dxa"/>
            <w:tcBorders>
              <w:top w:val="single" w:sz="4" w:space="0" w:color="auto"/>
            </w:tcBorders>
          </w:tcPr>
          <w:p w14:paraId="2E43718A" w14:textId="49ABF336" w:rsidR="000F018B" w:rsidRPr="000F018B" w:rsidRDefault="00F337C0" w:rsidP="000F018B">
            <w:pPr>
              <w:pStyle w:val="NombreCapitulo"/>
              <w:numPr>
                <w:ilvl w:val="0"/>
                <w:numId w:val="0"/>
              </w:numPr>
              <w:ind w:left="360" w:hanging="360"/>
              <w:jc w:val="center"/>
              <w:rPr>
                <w:b w:val="0"/>
                <w:sz w:val="16"/>
                <w:szCs w:val="16"/>
              </w:rPr>
            </w:pPr>
            <w:r>
              <w:rPr>
                <w:sz w:val="16"/>
                <w:szCs w:val="16"/>
              </w:rPr>
              <w:t>Figura 3.11</w:t>
            </w:r>
            <w:r w:rsidR="000F018B" w:rsidRPr="000F018B">
              <w:rPr>
                <w:sz w:val="16"/>
                <w:szCs w:val="16"/>
              </w:rPr>
              <w:t>:</w:t>
            </w:r>
            <w:r w:rsidR="000F018B">
              <w:rPr>
                <w:b w:val="0"/>
                <w:sz w:val="16"/>
                <w:szCs w:val="16"/>
              </w:rPr>
              <w:t xml:space="preserve"> </w:t>
            </w:r>
            <w:r w:rsidR="000F018B" w:rsidRPr="000F018B">
              <w:rPr>
                <w:b w:val="0"/>
                <w:sz w:val="16"/>
                <w:szCs w:val="16"/>
              </w:rPr>
              <w:t xml:space="preserve">Diseño </w:t>
            </w:r>
            <w:r w:rsidR="00266627">
              <w:rPr>
                <w:b w:val="0"/>
                <w:sz w:val="16"/>
                <w:szCs w:val="16"/>
              </w:rPr>
              <w:t>de experimentación con alumnos.</w:t>
            </w:r>
          </w:p>
          <w:p w14:paraId="55AA175D" w14:textId="5937018D" w:rsidR="000F018B" w:rsidRDefault="000F018B" w:rsidP="00FD1FEE">
            <w:pPr>
              <w:pStyle w:val="Texto"/>
              <w:ind w:left="0"/>
            </w:pPr>
          </w:p>
        </w:tc>
      </w:tr>
    </w:tbl>
    <w:p w14:paraId="6DAFD99D" w14:textId="02E3EF38" w:rsidR="002469B6" w:rsidRDefault="00FB7BDA" w:rsidP="002469B6">
      <w:pPr>
        <w:pStyle w:val="Texto"/>
        <w:ind w:left="1416"/>
        <w:rPr>
          <w:rStyle w:val="TextoCar"/>
        </w:rPr>
      </w:pPr>
      <w:r>
        <w:rPr>
          <w:rStyle w:val="TextoCar"/>
        </w:rPr>
        <w:lastRenderedPageBreak/>
        <w:t>Para la determi</w:t>
      </w:r>
      <w:r w:rsidR="003E3260">
        <w:rPr>
          <w:rStyle w:val="TextoCar"/>
        </w:rPr>
        <w:t>nación de las observaciones 1</w:t>
      </w:r>
      <w:ins w:id="764" w:author="Roger Granda" w:date="2015-03-18T13:10:00Z">
        <w:r w:rsidR="00EF7F2C">
          <w:rPr>
            <w:rStyle w:val="TextoCar"/>
          </w:rPr>
          <w:t xml:space="preserve"> y</w:t>
        </w:r>
      </w:ins>
      <w:ins w:id="765" w:author="Roger Granda" w:date="2015-03-18T13:11:00Z">
        <w:r w:rsidR="00EF7F2C">
          <w:rPr>
            <w:rStyle w:val="TextoCar"/>
          </w:rPr>
          <w:t xml:space="preserve"> </w:t>
        </w:r>
      </w:ins>
      <w:ins w:id="766" w:author="Roger Granda" w:date="2015-03-18T13:10:00Z">
        <w:r w:rsidR="00EF7F2C">
          <w:rPr>
            <w:rStyle w:val="TextoCar"/>
          </w:rPr>
          <w:t>2</w:t>
        </w:r>
      </w:ins>
      <w:del w:id="767" w:author="Roger Granda" w:date="2015-03-18T13:16:00Z">
        <w:r w:rsidDel="00EF7F2C">
          <w:rPr>
            <w:rStyle w:val="TextoCar"/>
          </w:rPr>
          <w:delText>,</w:delText>
        </w:r>
      </w:del>
      <w:del w:id="768" w:author="Roger Granda" w:date="2015-03-18T13:17:00Z">
        <w:r w:rsidDel="00EF7F2C">
          <w:rPr>
            <w:rStyle w:val="TextoCar"/>
          </w:rPr>
          <w:delText xml:space="preserve"> </w:delText>
        </w:r>
      </w:del>
      <w:ins w:id="769" w:author="Roger Granda" w:date="2015-03-18T13:16:00Z">
        <w:r w:rsidR="00EF7F2C">
          <w:t>,</w:t>
        </w:r>
      </w:ins>
      <w:ins w:id="770" w:author="Roger Granda" w:date="2015-03-18T13:17:00Z">
        <w:r w:rsidR="00EF7F2C">
          <w:t xml:space="preserve"> se midieron las variables mencionadas en el pre-test.</w:t>
        </w:r>
      </w:ins>
      <w:ins w:id="771" w:author="Roger Granda" w:date="2015-03-18T13:16:00Z">
        <w:r w:rsidR="00EF7F2C">
          <w:t xml:space="preserve"> Esta medición se la hizo usando un  formulario de encuesta que se aplicó a los </w:t>
        </w:r>
      </w:ins>
      <w:ins w:id="772" w:author="Roger Granda" w:date="2015-03-18T13:18:00Z">
        <w:r w:rsidR="00EF7F2C">
          <w:t xml:space="preserve">estudiantes </w:t>
        </w:r>
      </w:ins>
      <w:ins w:id="773" w:author="Roger Granda" w:date="2015-03-18T13:16:00Z">
        <w:r w:rsidR="00EF7F2C">
          <w:t xml:space="preserve">(ver anexo </w:t>
        </w:r>
      </w:ins>
      <w:ins w:id="774" w:author="Roger Granda" w:date="2015-03-18T13:18:00Z">
        <w:r w:rsidR="00EF7F2C">
          <w:t>E)</w:t>
        </w:r>
      </w:ins>
      <w:del w:id="775" w:author="Roger Granda" w:date="2015-03-18T13:18:00Z">
        <w:r w:rsidDel="00EF7F2C">
          <w:rPr>
            <w:rStyle w:val="TextoCar"/>
          </w:rPr>
          <w:delText>se aplicó el formulario de encue</w:delText>
        </w:r>
        <w:r w:rsidR="004E7102" w:rsidDel="00EF7F2C">
          <w:rPr>
            <w:rStyle w:val="TextoCar"/>
          </w:rPr>
          <w:delText>sta que se observa en el anexo E</w:delText>
        </w:r>
      </w:del>
      <w:r>
        <w:rPr>
          <w:rStyle w:val="TextoCar"/>
        </w:rPr>
        <w:t>.</w:t>
      </w:r>
      <w:del w:id="776" w:author="Roger Granda" w:date="2015-03-18T13:30:00Z">
        <w:r w:rsidDel="000C012E">
          <w:rPr>
            <w:rStyle w:val="TextoCar"/>
          </w:rPr>
          <w:delText xml:space="preserve"> </w:delText>
        </w:r>
        <w:r w:rsidR="002469B6" w:rsidDel="000C012E">
          <w:rPr>
            <w:rStyle w:val="TextoCar"/>
          </w:rPr>
          <w:delText>Luego de esto</w:delText>
        </w:r>
      </w:del>
      <w:del w:id="777" w:author="Roger Granda" w:date="2015-03-18T13:19:00Z">
        <w:r w:rsidR="002469B6" w:rsidDel="00EF7F2C">
          <w:rPr>
            <w:rStyle w:val="TextoCar"/>
          </w:rPr>
          <w:delText>,</w:delText>
        </w:r>
      </w:del>
      <w:del w:id="778" w:author="Roger Granda" w:date="2015-03-18T13:30:00Z">
        <w:r w:rsidR="002469B6" w:rsidDel="000C012E">
          <w:rPr>
            <w:rStyle w:val="TextoCar"/>
          </w:rPr>
          <w:delText xml:space="preserve"> </w:delText>
        </w:r>
        <w:r w:rsidR="00CD0773" w:rsidDel="000C012E">
          <w:rPr>
            <w:rStyle w:val="TextoCar"/>
          </w:rPr>
          <w:delText>a los estudiantes</w:delText>
        </w:r>
      </w:del>
      <w:ins w:id="779" w:author="Roger Granda" w:date="2015-03-18T13:20:00Z">
        <w:r w:rsidR="00EF7F2C">
          <w:rPr>
            <w:rStyle w:val="TextoCar"/>
          </w:rPr>
          <w:t xml:space="preserve"> </w:t>
        </w:r>
      </w:ins>
      <w:ins w:id="780" w:author="Roger Granda" w:date="2015-03-18T13:30:00Z">
        <w:r w:rsidR="000C012E">
          <w:rPr>
            <w:rStyle w:val="TextoCar"/>
          </w:rPr>
          <w:t xml:space="preserve">Luego de esto </w:t>
        </w:r>
      </w:ins>
      <w:del w:id="781" w:author="Roger Granda" w:date="2015-03-18T13:20:00Z">
        <w:r w:rsidR="00CD0773" w:rsidDel="00EF7F2C">
          <w:rPr>
            <w:rStyle w:val="TextoCar"/>
          </w:rPr>
          <w:delText xml:space="preserve">, </w:delText>
        </w:r>
      </w:del>
      <w:del w:id="782" w:author="Roger Granda" w:date="2015-03-18T13:30:00Z">
        <w:r w:rsidR="002469B6" w:rsidDel="000C012E">
          <w:rPr>
            <w:rStyle w:val="TextoCar"/>
          </w:rPr>
          <w:delText xml:space="preserve">se </w:delText>
        </w:r>
      </w:del>
      <w:ins w:id="783" w:author="Roger Granda" w:date="2015-03-18T13:30:00Z">
        <w:r w:rsidR="000C012E">
          <w:rPr>
            <w:rStyle w:val="TextoCar"/>
          </w:rPr>
          <w:t xml:space="preserve"> </w:t>
        </w:r>
      </w:ins>
      <w:ins w:id="784" w:author="Katherine Chiluiza" w:date="2015-03-12T03:00:00Z">
        <w:del w:id="785" w:author="Roger Granda" w:date="2015-03-18T13:30:00Z">
          <w:r w:rsidR="00BD413E" w:rsidDel="000C012E">
            <w:rPr>
              <w:rStyle w:val="TextoCar"/>
            </w:rPr>
            <w:delText xml:space="preserve">los </w:delText>
          </w:r>
        </w:del>
      </w:ins>
      <w:ins w:id="786" w:author="Roger Granda" w:date="2015-03-18T13:30:00Z">
        <w:r w:rsidR="000C012E">
          <w:rPr>
            <w:rStyle w:val="TextoCar"/>
          </w:rPr>
          <w:t xml:space="preserve">se </w:t>
        </w:r>
      </w:ins>
      <w:ins w:id="787" w:author="Katherine Chiluiza" w:date="2015-03-12T03:00:00Z">
        <w:r w:rsidR="00BD413E">
          <w:rPr>
            <w:rStyle w:val="TextoCar"/>
          </w:rPr>
          <w:t xml:space="preserve">reunió </w:t>
        </w:r>
      </w:ins>
      <w:ins w:id="788" w:author="Roger Granda" w:date="2015-03-18T13:30:00Z">
        <w:r w:rsidR="000C012E">
          <w:rPr>
            <w:rStyle w:val="TextoCar"/>
          </w:rPr>
          <w:t xml:space="preserve">a los estudiantes </w:t>
        </w:r>
      </w:ins>
      <w:ins w:id="789" w:author="Katherine Chiluiza" w:date="2015-03-12T03:00:00Z">
        <w:r w:rsidR="00BD413E">
          <w:rPr>
            <w:rStyle w:val="TextoCar"/>
          </w:rPr>
          <w:t xml:space="preserve">durante una sesión </w:t>
        </w:r>
      </w:ins>
      <w:ins w:id="790" w:author="Roger Granda" w:date="2015-03-18T13:18:00Z">
        <w:r w:rsidR="00EF7F2C">
          <w:rPr>
            <w:rStyle w:val="TextoCar"/>
          </w:rPr>
          <w:t>d</w:t>
        </w:r>
      </w:ins>
      <w:ins w:id="791" w:author="Katherine Chiluiza" w:date="2015-03-12T03:00:00Z">
        <w:r w:rsidR="00BD413E">
          <w:rPr>
            <w:rStyle w:val="TextoCar"/>
          </w:rPr>
          <w:t xml:space="preserve">e clase regular y se les expuso </w:t>
        </w:r>
      </w:ins>
      <w:del w:id="792" w:author="Katherine Chiluiza" w:date="2015-03-12T03:00:00Z">
        <w:r w:rsidR="00CD0773" w:rsidDel="00BD413E">
          <w:rPr>
            <w:rStyle w:val="TextoCar"/>
          </w:rPr>
          <w:delText xml:space="preserve">los </w:delText>
        </w:r>
        <w:r w:rsidR="004E7102" w:rsidDel="00BD413E">
          <w:rPr>
            <w:rStyle w:val="TextoCar"/>
          </w:rPr>
          <w:delText xml:space="preserve">les mencionaron </w:delText>
        </w:r>
      </w:del>
      <w:r w:rsidR="004E7102">
        <w:rPr>
          <w:rStyle w:val="TextoCar"/>
        </w:rPr>
        <w:t xml:space="preserve">las </w:t>
      </w:r>
      <w:r w:rsidR="003E3260">
        <w:rPr>
          <w:rStyle w:val="TextoCar"/>
        </w:rPr>
        <w:t>funciones</w:t>
      </w:r>
      <w:r w:rsidR="004E7102">
        <w:rPr>
          <w:rStyle w:val="TextoCar"/>
        </w:rPr>
        <w:t xml:space="preserve"> del sistema </w:t>
      </w:r>
      <w:ins w:id="793" w:author="Katherine Chiluiza" w:date="2015-03-12T03:01:00Z">
        <w:r w:rsidR="00BD413E">
          <w:rPr>
            <w:rStyle w:val="TextoCar"/>
          </w:rPr>
          <w:t xml:space="preserve">como una forma de </w:t>
        </w:r>
      </w:ins>
      <w:del w:id="794" w:author="Katherine Chiluiza" w:date="2015-03-12T03:01:00Z">
        <w:r w:rsidR="004E7102" w:rsidDel="00BD413E">
          <w:rPr>
            <w:rStyle w:val="TextoCar"/>
          </w:rPr>
          <w:delText xml:space="preserve">con </w:delText>
        </w:r>
        <w:r w:rsidR="002469B6" w:rsidDel="00BD413E">
          <w:rPr>
            <w:rStyle w:val="TextoCar"/>
          </w:rPr>
          <w:delText xml:space="preserve">objetivo de ayudarles a </w:delText>
        </w:r>
      </w:del>
      <w:r w:rsidR="002469B6">
        <w:rPr>
          <w:rStyle w:val="TextoCar"/>
        </w:rPr>
        <w:t>familiarizarse con la herramienta. Finalizado esto, se les requirió la realización de la prueba de usabilidad individ</w:t>
      </w:r>
      <w:r w:rsidR="004E7102">
        <w:rPr>
          <w:rStyle w:val="TextoCar"/>
        </w:rPr>
        <w:t>ual que se observa en el anexo B</w:t>
      </w:r>
      <w:r w:rsidR="002469B6">
        <w:rPr>
          <w:rStyle w:val="TextoCar"/>
        </w:rPr>
        <w:t>.</w:t>
      </w:r>
    </w:p>
    <w:p w14:paraId="66B3BDDE" w14:textId="1752D754" w:rsidR="0000422A" w:rsidRDefault="002469B6" w:rsidP="002469B6">
      <w:pPr>
        <w:pStyle w:val="Texto"/>
        <w:ind w:left="1416"/>
        <w:rPr>
          <w:ins w:id="795" w:author="Katherine Chiluiza" w:date="2015-03-12T03:05:00Z"/>
        </w:rPr>
      </w:pPr>
      <w:r>
        <w:rPr>
          <w:rStyle w:val="TextoCar"/>
        </w:rPr>
        <w:t>Una vez finalizada la sesión introductoria mencionada, se procedió a</w:t>
      </w:r>
      <w:r w:rsidR="00FB7BDA">
        <w:rPr>
          <w:rStyle w:val="TextoCar"/>
        </w:rPr>
        <w:t xml:space="preserve"> </w:t>
      </w:r>
      <w:r>
        <w:rPr>
          <w:rStyle w:val="TextoCar"/>
        </w:rPr>
        <w:t xml:space="preserve">realizar </w:t>
      </w:r>
      <w:del w:id="796" w:author="Katherine Chiluiza" w:date="2015-03-12T03:01:00Z">
        <w:r w:rsidDel="00BD413E">
          <w:rPr>
            <w:rStyle w:val="TextoCar"/>
          </w:rPr>
          <w:delText xml:space="preserve">la </w:delText>
        </w:r>
        <w:r w:rsidR="00FB7BDA" w:rsidDel="00BD413E">
          <w:rPr>
            <w:rStyle w:val="TextoCar"/>
          </w:rPr>
          <w:delText>experimentación</w:delText>
        </w:r>
      </w:del>
      <w:ins w:id="797" w:author="Katherine Chiluiza" w:date="2015-03-12T03:01:00Z">
        <w:r w:rsidR="00BD413E">
          <w:rPr>
            <w:rStyle w:val="TextoCar"/>
          </w:rPr>
          <w:t>el experimento</w:t>
        </w:r>
      </w:ins>
      <w:ins w:id="798" w:author="Roger Granda" w:date="2015-03-19T03:04:00Z">
        <w:r w:rsidR="00E75FBE">
          <w:rPr>
            <w:rStyle w:val="TextoCar"/>
          </w:rPr>
          <w:t xml:space="preserve"> 1</w:t>
        </w:r>
      </w:ins>
      <w:r w:rsidR="009755DF">
        <w:rPr>
          <w:rStyle w:val="TextoCar"/>
        </w:rPr>
        <w:t>, q</w:t>
      </w:r>
      <w:r w:rsidR="00FB7BDA">
        <w:rPr>
          <w:rStyle w:val="TextoCar"/>
        </w:rPr>
        <w:t xml:space="preserve">ue </w:t>
      </w:r>
      <w:r w:rsidR="001D720F">
        <w:rPr>
          <w:rStyle w:val="TextoCar"/>
        </w:rPr>
        <w:t>consistió</w:t>
      </w:r>
      <w:r w:rsidR="00FB7BDA">
        <w:rPr>
          <w:rStyle w:val="TextoCar"/>
        </w:rPr>
        <w:t xml:space="preserve"> en </w:t>
      </w:r>
      <w:r w:rsidR="00FB7BDA">
        <w:t>una sesión de trabajo colaborativo en la</w:t>
      </w:r>
      <w:r w:rsidR="003C7862">
        <w:t xml:space="preserve"> que los alumnos realizaron un trabajo </w:t>
      </w:r>
      <w:del w:id="799" w:author="Katherine Chiluiza" w:date="2015-03-12T03:01:00Z">
        <w:r w:rsidR="003C7862" w:rsidDel="00BD413E">
          <w:delText xml:space="preserve">colaborativo </w:delText>
        </w:r>
      </w:del>
      <w:r w:rsidR="003C7862">
        <w:t xml:space="preserve">de </w:t>
      </w:r>
      <w:r w:rsidR="00FB7BDA">
        <w:t xml:space="preserve">modelado de datos. En esta sesión se requería a los grupos de alumnos que provean un modelo lógico </w:t>
      </w:r>
      <w:r w:rsidR="009755DF">
        <w:t>de</w:t>
      </w:r>
      <w:r w:rsidR="00FB7BDA">
        <w:t xml:space="preserve"> diagramas entidad-relación para un mismo problema provisto</w:t>
      </w:r>
      <w:r>
        <w:t xml:space="preserve"> por </w:t>
      </w:r>
      <w:ins w:id="800" w:author="Katherine Chiluiza" w:date="2015-03-12T03:02:00Z">
        <w:r w:rsidR="0000422A">
          <w:t xml:space="preserve">el </w:t>
        </w:r>
      </w:ins>
      <w:del w:id="801" w:author="Katherine Chiluiza" w:date="2015-03-12T03:01:00Z">
        <w:r w:rsidDel="0000422A">
          <w:delText>un</w:delText>
        </w:r>
        <w:r w:rsidR="00FB7BDA" w:rsidDel="0000422A">
          <w:delText xml:space="preserve"> </w:delText>
        </w:r>
      </w:del>
      <w:r w:rsidR="00FB7BDA">
        <w:t>profesor</w:t>
      </w:r>
      <w:ins w:id="802" w:author="Katherine Chiluiza" w:date="2015-03-12T03:02:00Z">
        <w:r w:rsidR="0000422A">
          <w:t>.</w:t>
        </w:r>
      </w:ins>
      <w:ins w:id="803" w:author="Katherine Chiluiza" w:date="2015-03-12T03:05:00Z">
        <w:r w:rsidR="0000422A">
          <w:t xml:space="preserve"> El profesor asignó aleatoriamente a los equipos de trabajo a los grupos experimental y de control. Un tot</w:t>
        </w:r>
      </w:ins>
      <w:ins w:id="804" w:author="Katherine Chiluiza" w:date="2015-03-12T03:06:00Z">
        <w:r w:rsidR="0000422A">
          <w:t xml:space="preserve">al de </w:t>
        </w:r>
        <w:del w:id="805" w:author="Roger Granda" w:date="2015-03-18T13:24:00Z">
          <w:r w:rsidR="0000422A" w:rsidDel="000C012E">
            <w:delText>xxx</w:delText>
          </w:r>
        </w:del>
      </w:ins>
      <w:ins w:id="806" w:author="Roger Granda" w:date="2015-03-18T13:24:00Z">
        <w:r w:rsidR="000C012E">
          <w:t>11</w:t>
        </w:r>
      </w:ins>
      <w:ins w:id="807" w:author="Katherine Chiluiza" w:date="2015-03-12T03:06:00Z">
        <w:r w:rsidR="0000422A">
          <w:t xml:space="preserve"> </w:t>
        </w:r>
        <w:del w:id="808" w:author="Roger Granda" w:date="2015-03-18T13:24:00Z">
          <w:r w:rsidR="0000422A" w:rsidDel="000C012E">
            <w:delText>alumnos</w:delText>
          </w:r>
        </w:del>
      </w:ins>
      <w:ins w:id="809" w:author="Roger Granda" w:date="2015-03-18T13:24:00Z">
        <w:r w:rsidR="000C012E">
          <w:t>estudiantes</w:t>
        </w:r>
      </w:ins>
      <w:ins w:id="810" w:author="Katherine Chiluiza" w:date="2015-03-12T03:06:00Z">
        <w:r w:rsidR="0000422A">
          <w:t xml:space="preserve"> integraron el grupo experimental y </w:t>
        </w:r>
        <w:del w:id="811" w:author="Roger Granda" w:date="2015-03-18T13:24:00Z">
          <w:r w:rsidR="0000422A" w:rsidDel="000C012E">
            <w:delText>xxx</w:delText>
          </w:r>
        </w:del>
      </w:ins>
      <w:ins w:id="812" w:author="Roger Granda" w:date="2015-03-18T13:24:00Z">
        <w:r w:rsidR="000C012E">
          <w:t>11</w:t>
        </w:r>
      </w:ins>
      <w:ins w:id="813" w:author="Katherine Chiluiza" w:date="2015-03-12T03:06:00Z">
        <w:r w:rsidR="0000422A">
          <w:t xml:space="preserve"> el grupo de control.</w:t>
        </w:r>
      </w:ins>
      <w:ins w:id="814" w:author="Katherine Chiluiza" w:date="2015-03-12T03:02:00Z">
        <w:r w:rsidR="0000422A">
          <w:t xml:space="preserve"> El grupo de control utilizó</w:t>
        </w:r>
        <w:del w:id="815" w:author="Roger Granda" w:date="2015-03-18T13:27:00Z">
          <w:r w:rsidR="0000422A" w:rsidDel="000C012E">
            <w:delText xml:space="preserve"> papelógrafo</w:delText>
          </w:r>
        </w:del>
        <w:r w:rsidR="0000422A">
          <w:t xml:space="preserve">, marcadores, y stickers para realizar la tarea, el producto final debían incluirse </w:t>
        </w:r>
        <w:del w:id="816" w:author="Roger Granda" w:date="2015-03-18T13:27:00Z">
          <w:r w:rsidR="0000422A" w:rsidDel="000C012E">
            <w:delText>en</w:delText>
          </w:r>
        </w:del>
      </w:ins>
      <w:ins w:id="817" w:author="Roger Granda" w:date="2015-03-18T13:27:00Z">
        <w:r w:rsidR="000C012E">
          <w:t>en un solo papelógrafo.</w:t>
        </w:r>
      </w:ins>
      <w:ins w:id="818" w:author="Katherine Chiluiza" w:date="2015-03-12T03:02:00Z">
        <w:del w:id="819" w:author="Roger Granda" w:date="2015-03-18T13:24:00Z">
          <w:r w:rsidR="0000422A" w:rsidDel="000C012E">
            <w:delText xml:space="preserve"> el papelote</w:delText>
          </w:r>
        </w:del>
        <w:del w:id="820" w:author="Roger Granda" w:date="2015-03-18T13:29:00Z">
          <w:r w:rsidR="0000422A" w:rsidDel="000C012E">
            <w:delText>.</w:delText>
          </w:r>
        </w:del>
        <w:r w:rsidR="0000422A">
          <w:t xml:space="preserve"> El grupo experimental utiliz</w:t>
        </w:r>
      </w:ins>
      <w:ins w:id="821" w:author="Katherine Chiluiza" w:date="2015-03-12T03:03:00Z">
        <w:r w:rsidR="0000422A">
          <w:t>ó una primera versión del prototipo 1</w:t>
        </w:r>
      </w:ins>
      <w:ins w:id="822" w:author="Katherine Chiluiza" w:date="2015-03-12T03:04:00Z">
        <w:r w:rsidR="0000422A">
          <w:t xml:space="preserve">; esta versión incluyó </w:t>
        </w:r>
      </w:ins>
      <w:ins w:id="823" w:author="Roger Granda" w:date="2015-03-18T13:40:00Z">
        <w:r w:rsidR="00E469F8">
          <w:t xml:space="preserve">todas </w:t>
        </w:r>
      </w:ins>
      <w:ins w:id="824" w:author="Katherine Chiluiza" w:date="2015-03-12T03:04:00Z">
        <w:r w:rsidR="0000422A">
          <w:t xml:space="preserve">las </w:t>
        </w:r>
        <w:del w:id="825" w:author="Roger Granda" w:date="2015-03-18T13:40:00Z">
          <w:r w:rsidR="0000422A" w:rsidDel="00E469F8">
            <w:delText>siguientes funcionalidades:</w:delText>
          </w:r>
        </w:del>
        <w:del w:id="826" w:author="Roger Granda" w:date="2015-03-18T13:38:00Z">
          <w:r w:rsidR="0000422A" w:rsidDel="00E469F8">
            <w:delText xml:space="preserve"> </w:delText>
          </w:r>
        </w:del>
      </w:ins>
      <w:ins w:id="827" w:author="Roger Granda" w:date="2015-03-18T13:38:00Z">
        <w:r w:rsidR="00E469F8">
          <w:t>funcionalidades de la superficie colaborativa de los estudiantes</w:t>
        </w:r>
      </w:ins>
      <w:ins w:id="828" w:author="Roger Granda" w:date="2015-03-18T13:39:00Z">
        <w:r w:rsidR="00E469F8">
          <w:t xml:space="preserve"> a excepción </w:t>
        </w:r>
      </w:ins>
      <w:ins w:id="829" w:author="Roger Granda" w:date="2015-03-18T13:45:00Z">
        <w:r w:rsidR="00EB776B">
          <w:t>del</w:t>
        </w:r>
      </w:ins>
      <w:ins w:id="830" w:author="Roger Granda" w:date="2015-03-18T13:39:00Z">
        <w:r w:rsidR="00E469F8">
          <w:t xml:space="preserve"> </w:t>
        </w:r>
        <w:r w:rsidR="00E469F8">
          <w:lastRenderedPageBreak/>
          <w:t>sem</w:t>
        </w:r>
      </w:ins>
      <w:ins w:id="831" w:author="Roger Granda" w:date="2015-03-18T13:40:00Z">
        <w:r w:rsidR="00E469F8">
          <w:t xml:space="preserve">áforo que </w:t>
        </w:r>
      </w:ins>
      <w:ins w:id="832" w:author="Roger Granda" w:date="2015-03-19T03:05:00Z">
        <w:r w:rsidR="00E75FBE">
          <w:t>refleja</w:t>
        </w:r>
      </w:ins>
      <w:ins w:id="833" w:author="Roger Granda" w:date="2015-03-18T13:40:00Z">
        <w:r w:rsidR="00E469F8">
          <w:t xml:space="preserve"> </w:t>
        </w:r>
      </w:ins>
      <w:ins w:id="834" w:author="Roger Granda" w:date="2015-03-19T03:05:00Z">
        <w:r w:rsidR="00E75FBE">
          <w:t xml:space="preserve">la actividad de la participación </w:t>
        </w:r>
      </w:ins>
      <w:ins w:id="835" w:author="Roger Granda" w:date="2015-03-18T13:40:00Z">
        <w:r w:rsidR="00E469F8">
          <w:t>de estudiantes</w:t>
        </w:r>
      </w:ins>
      <w:ins w:id="836" w:author="Roger Granda" w:date="2015-03-18T13:39:00Z">
        <w:r w:rsidR="00E469F8">
          <w:t xml:space="preserve">. </w:t>
        </w:r>
      </w:ins>
      <w:ins w:id="837" w:author="Katherine Chiluiza" w:date="2015-03-12T03:04:00Z">
        <w:del w:id="838" w:author="Roger Granda" w:date="2015-03-18T13:38:00Z">
          <w:r w:rsidR="0000422A" w:rsidDel="00E469F8">
            <w:delText>xxxxxx.</w:delText>
          </w:r>
        </w:del>
      </w:ins>
      <w:del w:id="839" w:author="Roger Granda" w:date="2015-03-18T13:38:00Z">
        <w:r w:rsidR="003C7862" w:rsidDel="00E469F8">
          <w:delText>,</w:delText>
        </w:r>
        <w:r w:rsidR="009755DF" w:rsidDel="00E469F8">
          <w:delText xml:space="preserve"> utilizando la herramienta que se les proporcionaba</w:delText>
        </w:r>
        <w:r w:rsidR="00FB7BDA" w:rsidDel="00E469F8">
          <w:delText xml:space="preserve">. </w:delText>
        </w:r>
        <w:r w:rsidR="001D720F" w:rsidDel="00E469F8">
          <w:delText xml:space="preserve"> </w:delText>
        </w:r>
      </w:del>
      <w:ins w:id="840" w:author="Katherine Chiluiza" w:date="2015-03-12T03:05:00Z">
        <w:del w:id="841" w:author="Roger Granda" w:date="2015-03-18T13:38:00Z">
          <w:r w:rsidR="0000422A" w:rsidDel="00E469F8">
            <w:delText xml:space="preserve"> </w:delText>
          </w:r>
        </w:del>
      </w:ins>
      <w:ins w:id="842" w:author="Katherine Chiluiza" w:date="2015-03-12T03:08:00Z">
        <w:r w:rsidR="0000422A">
          <w:t xml:space="preserve">Finalizada la sesión los estudiantes procedieron a llenar el formulario de encuesta </w:t>
        </w:r>
        <w:del w:id="843" w:author="Roger Granda" w:date="2015-03-18T13:37:00Z">
          <w:r w:rsidR="0000422A" w:rsidDel="00E469F8">
            <w:delText>XXXXX</w:delText>
          </w:r>
        </w:del>
      </w:ins>
      <w:ins w:id="844" w:author="Roger Granda" w:date="2015-03-18T13:37:00Z">
        <w:r w:rsidR="00E469F8">
          <w:t>de pre-test 1</w:t>
        </w:r>
      </w:ins>
      <w:ins w:id="845" w:author="Katherine Chiluiza" w:date="2015-03-12T03:08:00Z">
        <w:r w:rsidR="0000422A">
          <w:t xml:space="preserve"> (ANEXO </w:t>
        </w:r>
        <w:del w:id="846" w:author="Roger Granda" w:date="2015-03-18T13:38:00Z">
          <w:r w:rsidR="0000422A" w:rsidDel="00E469F8">
            <w:delText>XXX</w:delText>
          </w:r>
        </w:del>
      </w:ins>
      <w:ins w:id="847" w:author="Roger Granda" w:date="2015-03-18T13:38:00Z">
        <w:r w:rsidR="00E469F8">
          <w:t>F</w:t>
        </w:r>
      </w:ins>
      <w:ins w:id="848" w:author="Katherine Chiluiza" w:date="2015-03-12T03:08:00Z">
        <w:r w:rsidR="0000422A">
          <w:t>)</w:t>
        </w:r>
      </w:ins>
      <w:ins w:id="849" w:author="Roger Granda" w:date="2015-03-18T13:44:00Z">
        <w:r w:rsidR="00EB776B">
          <w:t xml:space="preserve"> para determinar las observaciones 3 y 4</w:t>
        </w:r>
      </w:ins>
      <w:ins w:id="850" w:author="Katherine Chiluiza" w:date="2015-03-12T03:08:00Z">
        <w:r w:rsidR="0000422A">
          <w:t>.</w:t>
        </w:r>
      </w:ins>
    </w:p>
    <w:p w14:paraId="5D7DF97F" w14:textId="4C4E8290" w:rsidR="00FB7BDA" w:rsidRDefault="0000422A" w:rsidP="0000422A">
      <w:pPr>
        <w:pStyle w:val="Texto"/>
        <w:ind w:left="1416"/>
      </w:pPr>
      <w:ins w:id="851" w:author="Katherine Chiluiza" w:date="2015-03-12T03:05:00Z">
        <w:r>
          <w:t xml:space="preserve">En el experimento 2 </w:t>
        </w:r>
      </w:ins>
      <w:ins w:id="852" w:author="Katherine Chiluiza" w:date="2015-03-12T03:06:00Z">
        <w:r>
          <w:t xml:space="preserve">se llevó a cabo </w:t>
        </w:r>
        <w:del w:id="853" w:author="Roger Granda" w:date="2015-03-18T13:42:00Z">
          <w:r w:rsidDel="00EB776B">
            <w:delText>xxxx</w:delText>
          </w:r>
        </w:del>
      </w:ins>
      <w:ins w:id="854" w:author="Roger Granda" w:date="2015-03-18T13:42:00Z">
        <w:r w:rsidR="00EB776B">
          <w:t>7</w:t>
        </w:r>
      </w:ins>
      <w:ins w:id="855" w:author="Katherine Chiluiza" w:date="2015-03-12T03:06:00Z">
        <w:r>
          <w:t xml:space="preserve"> semanas</w:t>
        </w:r>
        <w:del w:id="856" w:author="Roger Granda" w:date="2015-03-18T13:42:00Z">
          <w:r w:rsidDel="00EB776B">
            <w:delText>/meses</w:delText>
          </w:r>
        </w:del>
        <w:r>
          <w:t xml:space="preserve"> posteriores a la experimentación </w:t>
        </w:r>
        <w:del w:id="857" w:author="Roger Granda" w:date="2015-03-18T13:42:00Z">
          <w:r w:rsidDel="00EB776B">
            <w:delText>uno</w:delText>
          </w:r>
        </w:del>
      </w:ins>
      <w:ins w:id="858" w:author="Roger Granda" w:date="2015-03-18T13:42:00Z">
        <w:r w:rsidR="00EB776B">
          <w:t>1</w:t>
        </w:r>
      </w:ins>
      <w:ins w:id="859" w:author="Katherine Chiluiza" w:date="2015-03-12T03:06:00Z">
        <w:r>
          <w:t xml:space="preserve">. </w:t>
        </w:r>
      </w:ins>
      <w:ins w:id="860" w:author="Roger Granda" w:date="2015-03-18T17:18:00Z">
        <w:r w:rsidR="00B8211C">
          <w:t xml:space="preserve">Un total de 10 estudiantes integraron el nuevo grupo experimental y 12 el grupo de control. </w:t>
        </w:r>
      </w:ins>
      <w:ins w:id="861" w:author="Katherine Chiluiza" w:date="2015-03-12T03:06:00Z">
        <w:r>
          <w:t>Nuevamente la tarea que debían realizar los estudiantes era un modelado de datos</w:t>
        </w:r>
      </w:ins>
      <w:ins w:id="862" w:author="Roger Granda" w:date="2015-03-18T13:44:00Z">
        <w:r w:rsidR="00EB776B">
          <w:t xml:space="preserve"> bajos las condiciones de elaboración anteriormente mencionadas</w:t>
        </w:r>
      </w:ins>
      <w:ins w:id="863" w:author="Katherine Chiluiza" w:date="2015-03-12T03:06:00Z">
        <w:r>
          <w:t>. Los estudiantes fueron asigandos aleatoriamente a cada condici</w:t>
        </w:r>
      </w:ins>
      <w:ins w:id="864" w:author="Katherine Chiluiza" w:date="2015-03-12T03:07:00Z">
        <w:r>
          <w:t>ón (experimental y no experimental). En esta ocasión el prototipo 2 ya incluiía las funcionales que no incluy</w:t>
        </w:r>
      </w:ins>
      <w:ins w:id="865" w:author="Katherine Chiluiza" w:date="2015-03-12T03:08:00Z">
        <w:r>
          <w:t xml:space="preserve">ó el prototipo 1. </w:t>
        </w:r>
      </w:ins>
      <w:r w:rsidR="00010747">
        <w:t>Una vez finalizada la sesión, el profesor evaluó  las contribuciones individuales y el trabajo finalizado para  comunicar una nota individual y grupal a los alumnos participantes. Con esta información</w:t>
      </w:r>
      <w:r w:rsidR="003C7862">
        <w:t xml:space="preserve"> receptada por los alumnos</w:t>
      </w:r>
      <w:r w:rsidR="00010747">
        <w:t>, se procedió a aplicar el formulario de encue</w:t>
      </w:r>
      <w:r w:rsidR="003C7862">
        <w:t xml:space="preserve">sta que se observa en el anexo </w:t>
      </w:r>
      <w:ins w:id="866" w:author="Roger Granda" w:date="2015-03-18T13:43:00Z">
        <w:r w:rsidR="00EB776B">
          <w:t>G</w:t>
        </w:r>
      </w:ins>
      <w:ins w:id="867" w:author="Roger Granda" w:date="2015-03-18T13:46:00Z">
        <w:r w:rsidR="00EB776B">
          <w:t xml:space="preserve"> que contiene las mismas variables consideradas en el pre-test</w:t>
        </w:r>
      </w:ins>
      <w:del w:id="868" w:author="Roger Granda" w:date="2015-03-18T13:43:00Z">
        <w:r w:rsidR="003C7862" w:rsidDel="00EB776B">
          <w:delText>F</w:delText>
        </w:r>
      </w:del>
      <w:r w:rsidR="00010747">
        <w:t>, con el fin de</w:t>
      </w:r>
      <w:r w:rsidR="003E3260">
        <w:t xml:space="preserve"> determinar </w:t>
      </w:r>
      <w:del w:id="869" w:author="Roger Granda" w:date="2015-03-18T13:45:00Z">
        <w:r w:rsidR="003E3260" w:rsidDel="00EB776B">
          <w:delText xml:space="preserve">las </w:delText>
        </w:r>
      </w:del>
      <w:ins w:id="870" w:author="Katherine Chiluiza" w:date="2015-03-12T03:08:00Z">
        <w:del w:id="871" w:author="Roger Granda" w:date="2015-03-18T13:45:00Z">
          <w:r w:rsidDel="00EB776B">
            <w:delText xml:space="preserve">post </w:delText>
          </w:r>
        </w:del>
      </w:ins>
      <w:del w:id="872" w:author="Roger Granda" w:date="2015-03-18T13:45:00Z">
        <w:r w:rsidR="003E3260" w:rsidDel="00EB776B">
          <w:delText>observaciones</w:delText>
        </w:r>
      </w:del>
      <w:del w:id="873" w:author="Roger Granda" w:date="2015-03-18T13:43:00Z">
        <w:r w:rsidR="003E3260" w:rsidDel="00EB776B">
          <w:delText xml:space="preserve"> 2</w:delText>
        </w:r>
      </w:del>
      <w:del w:id="874" w:author="Roger Granda" w:date="2015-03-18T13:45:00Z">
        <w:r w:rsidR="00010747" w:rsidDel="00EB776B">
          <w:delText>.</w:delText>
        </w:r>
      </w:del>
      <w:ins w:id="875" w:author="Roger Granda" w:date="2015-03-18T13:45:00Z">
        <w:r w:rsidR="00EB776B">
          <w:t>las observaciones 5 y 6 de las prueba post2.</w:t>
        </w:r>
      </w:ins>
    </w:p>
    <w:p w14:paraId="198B7C27" w14:textId="77777777" w:rsidR="00934F89" w:rsidRDefault="00934F89" w:rsidP="00934F89">
      <w:pPr>
        <w:pStyle w:val="Texto"/>
        <w:rPr>
          <w:b/>
        </w:rPr>
      </w:pPr>
    </w:p>
    <w:p w14:paraId="364DFC17" w14:textId="6B6EEF68" w:rsidR="001D7D9F" w:rsidRDefault="001D7D9F" w:rsidP="000C69FA">
      <w:pPr>
        <w:pStyle w:val="Texto"/>
      </w:pPr>
      <w:r>
        <w:br w:type="page"/>
      </w:r>
    </w:p>
    <w:p w14:paraId="68CCCC34" w14:textId="77777777" w:rsidR="001D7D9F" w:rsidRDefault="001D7D9F" w:rsidP="001D7D9F">
      <w:pPr>
        <w:pStyle w:val="NumeroCapitulo"/>
      </w:pPr>
    </w:p>
    <w:p w14:paraId="13C2DC88" w14:textId="77777777" w:rsidR="001D7D9F" w:rsidRDefault="001D7D9F" w:rsidP="001D7D9F">
      <w:pPr>
        <w:pStyle w:val="NumeroCapitulo"/>
      </w:pPr>
    </w:p>
    <w:p w14:paraId="359307A0" w14:textId="77777777" w:rsidR="001D7D9F" w:rsidRDefault="001D7D9F" w:rsidP="001D7D9F">
      <w:pPr>
        <w:pStyle w:val="NumeroCapitulo"/>
      </w:pPr>
    </w:p>
    <w:p w14:paraId="64986422" w14:textId="77777777" w:rsidR="001D7D9F" w:rsidRDefault="001D7D9F" w:rsidP="001D7D9F">
      <w:pPr>
        <w:pStyle w:val="NumeroCapitulo"/>
      </w:pPr>
    </w:p>
    <w:p w14:paraId="7E264A12" w14:textId="77777777" w:rsidR="000F38C4" w:rsidRDefault="000F38C4" w:rsidP="001D7D9F">
      <w:pPr>
        <w:pStyle w:val="NumeroCapitulo"/>
      </w:pPr>
    </w:p>
    <w:p w14:paraId="1DF49AAA" w14:textId="77777777" w:rsidR="000F38C4" w:rsidRDefault="000F38C4" w:rsidP="001D7D9F">
      <w:pPr>
        <w:pStyle w:val="NumeroCapitulo"/>
      </w:pPr>
    </w:p>
    <w:p w14:paraId="4546527B" w14:textId="147EAC6B" w:rsidR="001D7D9F" w:rsidRDefault="001D7D9F" w:rsidP="001D7D9F">
      <w:pPr>
        <w:pStyle w:val="NumeroCapitulo"/>
      </w:pPr>
      <w:r w:rsidRPr="00D44937">
        <w:t>CAPÍTULO I</w:t>
      </w:r>
      <w:r>
        <w:t>V.</w:t>
      </w:r>
    </w:p>
    <w:p w14:paraId="5B0BDB1B" w14:textId="77777777" w:rsidR="001D7D9F" w:rsidRDefault="001D7D9F" w:rsidP="001D7D9F">
      <w:pPr>
        <w:pStyle w:val="NombreCapitulo"/>
      </w:pPr>
      <w:r w:rsidRPr="001D7D9F">
        <w:t>IMPLEMENTACIÓN DE LA SOLUCIÓN</w:t>
      </w:r>
    </w:p>
    <w:p w14:paraId="5A6131ED" w14:textId="5A0E0D73" w:rsidR="00643F3D" w:rsidRDefault="00643F3D" w:rsidP="00643F3D">
      <w:pPr>
        <w:pStyle w:val="Texto"/>
        <w:ind w:left="360"/>
      </w:pPr>
      <w:r>
        <w:t>Este capítulo contiene</w:t>
      </w:r>
      <w:r w:rsidR="00856103">
        <w:t xml:space="preserve"> </w:t>
      </w:r>
      <w:ins w:id="876" w:author="Katherine Chiluiza" w:date="2015-03-12T03:09:00Z">
        <w:r w:rsidR="0000422A">
          <w:t xml:space="preserve">la descripció </w:t>
        </w:r>
      </w:ins>
      <w:del w:id="877" w:author="Katherine Chiluiza" w:date="2015-03-12T03:09:00Z">
        <w:r w:rsidR="00856103" w:rsidDel="0000422A">
          <w:delText xml:space="preserve">una revisión </w:delText>
        </w:r>
      </w:del>
      <w:r w:rsidR="00856103">
        <w:t>del hardware y software utilizado para la implementación de la solución</w:t>
      </w:r>
      <w:r>
        <w:t>.</w:t>
      </w:r>
      <w:r w:rsidR="00856103">
        <w:t xml:space="preserve"> Se continúa con una serie de capturas de pantalla realizadas a las interfaces que utilizan estudiantes y profesores</w:t>
      </w:r>
      <w:ins w:id="878" w:author="Katherine Chiluiza" w:date="2015-03-12T03:09:00Z">
        <w:r w:rsidR="0000422A">
          <w:t xml:space="preserve"> en el prototipo finala</w:t>
        </w:r>
      </w:ins>
      <w:r w:rsidR="00856103">
        <w:t xml:space="preserve">. </w:t>
      </w:r>
      <w:ins w:id="879" w:author="Katherine Chiluiza" w:date="2015-03-12T03:09:00Z">
        <w:r w:rsidR="0000422A">
          <w:t>El capítulo</w:t>
        </w:r>
      </w:ins>
      <w:del w:id="880" w:author="Katherine Chiluiza" w:date="2015-03-12T03:09:00Z">
        <w:r w:rsidR="00856103" w:rsidDel="0000422A">
          <w:delText>Se</w:delText>
        </w:r>
      </w:del>
      <w:r w:rsidR="00856103">
        <w:t xml:space="preserve"> finaliza con</w:t>
      </w:r>
      <w:ins w:id="881" w:author="Katherine Chiluiza" w:date="2015-03-12T03:10:00Z">
        <w:r w:rsidR="0000422A">
          <w:t xml:space="preserve"> un detalle </w:t>
        </w:r>
      </w:ins>
      <w:del w:id="882" w:author="Katherine Chiluiza" w:date="2015-03-12T03:10:00Z">
        <w:r w:rsidR="00856103" w:rsidDel="0000422A">
          <w:delText xml:space="preserve"> un</w:delText>
        </w:r>
      </w:del>
      <w:del w:id="883" w:author="Katherine Chiluiza" w:date="2015-03-12T03:09:00Z">
        <w:r w:rsidR="00856103" w:rsidDel="0000422A">
          <w:delText>a revisión</w:delText>
        </w:r>
      </w:del>
      <w:del w:id="884" w:author="Katherine Chiluiza" w:date="2015-03-12T03:10:00Z">
        <w:r w:rsidR="00856103" w:rsidDel="0000422A">
          <w:delText xml:space="preserve"> </w:delText>
        </w:r>
      </w:del>
      <w:r w:rsidR="00856103">
        <w:t>de los costos asociados a la implementación de la solución.</w:t>
      </w:r>
    </w:p>
    <w:p w14:paraId="4D828F2D" w14:textId="77777777" w:rsidR="00643F3D" w:rsidRPr="001D7D9F" w:rsidRDefault="00643F3D" w:rsidP="00643F3D">
      <w:pPr>
        <w:pStyle w:val="Texto"/>
        <w:ind w:left="360"/>
      </w:pPr>
    </w:p>
    <w:p w14:paraId="70E17E63" w14:textId="77777777" w:rsidR="001D7D9F" w:rsidRPr="001A0BEA" w:rsidRDefault="001D7D9F" w:rsidP="0035744F">
      <w:pPr>
        <w:pStyle w:val="Prrafodelista"/>
        <w:numPr>
          <w:ilvl w:val="0"/>
          <w:numId w:val="7"/>
        </w:numPr>
        <w:spacing w:after="0" w:line="240" w:lineRule="auto"/>
        <w:jc w:val="both"/>
        <w:rPr>
          <w:rFonts w:ascii="Arial" w:eastAsia="Times New Roman" w:hAnsi="Arial" w:cs="Arial"/>
          <w:vanish/>
          <w:sz w:val="24"/>
          <w:szCs w:val="24"/>
          <w:lang w:eastAsia="es-EC"/>
        </w:rPr>
      </w:pPr>
    </w:p>
    <w:p w14:paraId="15BA852B" w14:textId="77777777" w:rsidR="001D7D9F" w:rsidRDefault="001D7D9F" w:rsidP="007059FE">
      <w:pPr>
        <w:pStyle w:val="Subtitulocapitulo"/>
      </w:pPr>
      <w:r w:rsidRPr="0084186D">
        <w:t>HARDWARE UTILIZADO</w:t>
      </w:r>
    </w:p>
    <w:p w14:paraId="50D6BD46" w14:textId="0E34AFBC" w:rsidR="000F38C4" w:rsidRDefault="00E81217" w:rsidP="00E81217">
      <w:pPr>
        <w:pStyle w:val="Texto"/>
        <w:ind w:left="1416"/>
      </w:pPr>
      <w:r>
        <w:t xml:space="preserve">Para el </w:t>
      </w:r>
      <w:r w:rsidR="00A77DA7">
        <w:t>despliegue</w:t>
      </w:r>
      <w:r>
        <w:t xml:space="preserve"> de la </w:t>
      </w:r>
      <w:r w:rsidR="00A77DA7">
        <w:t>solución</w:t>
      </w:r>
      <w:r>
        <w:t xml:space="preserve"> de superficie colaborativa,</w:t>
      </w:r>
      <w:r w:rsidR="00A77DA7">
        <w:t xml:space="preserve"> </w:t>
      </w:r>
      <w:r w:rsidR="00F2096F">
        <w:t xml:space="preserve">se </w:t>
      </w:r>
      <w:r w:rsidR="00A77DA7">
        <w:t xml:space="preserve">considera tanto economía en costos de hardware como </w:t>
      </w:r>
      <w:r w:rsidR="00A77DA7">
        <w:lastRenderedPageBreak/>
        <w:t xml:space="preserve">portabilidad. Para lograr esto, luego </w:t>
      </w:r>
      <w:r w:rsidR="00F2096F">
        <w:t>de revisar varias alternativas,</w:t>
      </w:r>
      <w:r w:rsidR="00A77DA7">
        <w:t xml:space="preserve"> s</w:t>
      </w:r>
      <w:r>
        <w:t>e han utiliz</w:t>
      </w:r>
      <w:r w:rsidR="00A77DA7">
        <w:t>ado los siguientes dispositivos:</w:t>
      </w:r>
    </w:p>
    <w:p w14:paraId="3DEE104C" w14:textId="457AA717" w:rsidR="00E81217" w:rsidRDefault="00662874" w:rsidP="00E81217">
      <w:pPr>
        <w:pStyle w:val="Texto"/>
        <w:numPr>
          <w:ilvl w:val="0"/>
          <w:numId w:val="16"/>
        </w:numPr>
      </w:pPr>
      <w:r>
        <w:t xml:space="preserve">Un pico-proyector marca </w:t>
      </w:r>
      <w:r w:rsidR="00E81217">
        <w:t xml:space="preserve"> </w:t>
      </w:r>
      <w:r>
        <w:t>AAXA modelo P300</w:t>
      </w:r>
      <w:r w:rsidR="00A77DA7">
        <w:t xml:space="preserve"> (ver figura</w:t>
      </w:r>
      <w:r w:rsidR="00F2096F">
        <w:t xml:space="preserve"> </w:t>
      </w:r>
      <w:r w:rsidR="00BA46DE">
        <w:t>4.1</w:t>
      </w:r>
      <w:r w:rsidR="00A77DA7">
        <w:t>)</w:t>
      </w:r>
      <w:r w:rsidR="00E81217">
        <w:t>.</w:t>
      </w:r>
      <w:ins w:id="885" w:author="Katherine Chiluiza" w:date="2015-03-12T03:10:00Z">
        <w:r w:rsidR="0000422A">
          <w:t xml:space="preserve"> (elimina figuras)</w:t>
        </w:r>
      </w:ins>
    </w:p>
    <w:p w14:paraId="5D4C36A1" w14:textId="4A5CCADC" w:rsidR="00E81217" w:rsidRDefault="00E81217" w:rsidP="00E81217">
      <w:pPr>
        <w:pStyle w:val="Texto"/>
        <w:numPr>
          <w:ilvl w:val="0"/>
          <w:numId w:val="16"/>
        </w:numPr>
      </w:pPr>
      <w:r>
        <w:t xml:space="preserve">Una mini computadora personal </w:t>
      </w:r>
      <w:r w:rsidR="00662874">
        <w:t xml:space="preserve">Intel </w:t>
      </w:r>
      <w:r>
        <w:t>NUC</w:t>
      </w:r>
      <w:r w:rsidR="00662874" w:rsidRPr="00662874">
        <w:rPr>
          <w:b/>
          <w:sz w:val="16"/>
          <w:szCs w:val="16"/>
        </w:rPr>
        <w:t xml:space="preserve"> </w:t>
      </w:r>
      <w:r w:rsidR="00662874" w:rsidRPr="00662874">
        <w:t xml:space="preserve">DN2820FYKH </w:t>
      </w:r>
      <w:r w:rsidR="00A77DA7">
        <w:t>(ver figura</w:t>
      </w:r>
      <w:r w:rsidR="00BA46DE">
        <w:t xml:space="preserve"> 4.2</w:t>
      </w:r>
      <w:r w:rsidR="00A77DA7">
        <w:t>)</w:t>
      </w:r>
      <w:r w:rsidR="00662874">
        <w:t>.</w:t>
      </w:r>
      <w:ins w:id="886" w:author="Katherine Chiluiza" w:date="2015-03-12T03:10:00Z">
        <w:r w:rsidR="0000422A">
          <w:t xml:space="preserve"> (elimina figuras)</w:t>
        </w:r>
      </w:ins>
    </w:p>
    <w:p w14:paraId="4DB5D3AE" w14:textId="3D867B0D" w:rsidR="00662874" w:rsidRDefault="00662874" w:rsidP="00662874">
      <w:pPr>
        <w:pStyle w:val="Texto"/>
        <w:numPr>
          <w:ilvl w:val="0"/>
          <w:numId w:val="16"/>
        </w:numPr>
      </w:pPr>
      <w:r w:rsidRPr="00662874">
        <w:t>Dispositivo de seguim</w:t>
      </w:r>
      <w:r>
        <w:t>iento óptico V120.Duo Optitrack</w:t>
      </w:r>
      <w:r w:rsidR="00A77DA7">
        <w:t xml:space="preserve"> </w:t>
      </w:r>
      <w:ins w:id="887" w:author="Katherine Chiluiza" w:date="2015-03-12T03:13:00Z">
        <w:r w:rsidR="008A4543">
          <w:t>, falta aquí indicar que se incluyó marquitas para hacer tracking de las plumas</w:t>
        </w:r>
      </w:ins>
      <w:r w:rsidR="00A77DA7">
        <w:t>(ver figura</w:t>
      </w:r>
      <w:r w:rsidR="00BA46DE">
        <w:t xml:space="preserve"> 4.3</w:t>
      </w:r>
      <w:r w:rsidR="00A77DA7">
        <w:t>)</w:t>
      </w:r>
      <w:r>
        <w:t>.</w:t>
      </w:r>
      <w:ins w:id="888" w:author="Katherine Chiluiza" w:date="2015-03-12T03:10:00Z">
        <w:r w:rsidR="0000422A">
          <w:t xml:space="preserve"> (elimina figuras)</w:t>
        </w:r>
      </w:ins>
    </w:p>
    <w:p w14:paraId="38E13B03" w14:textId="3493B26F" w:rsidR="00662874" w:rsidRDefault="00662874" w:rsidP="004E17A3">
      <w:pPr>
        <w:pStyle w:val="Texto"/>
        <w:numPr>
          <w:ilvl w:val="0"/>
          <w:numId w:val="16"/>
        </w:numPr>
      </w:pPr>
      <w:r>
        <w:t>Cable HDMI</w:t>
      </w:r>
      <w:r w:rsidR="00A77DA7">
        <w:t>.</w:t>
      </w:r>
    </w:p>
    <w:p w14:paraId="45D95A22" w14:textId="345ECF99" w:rsidR="00EA5432" w:rsidRDefault="0000422A" w:rsidP="004E17A3">
      <w:pPr>
        <w:pStyle w:val="Texto"/>
        <w:numPr>
          <w:ilvl w:val="0"/>
          <w:numId w:val="16"/>
        </w:numPr>
      </w:pPr>
      <w:ins w:id="889" w:author="Katherine Chiluiza" w:date="2015-03-12T03:10:00Z">
        <w:r>
          <w:t xml:space="preserve">Tablet </w:t>
        </w:r>
      </w:ins>
      <w:r w:rsidR="00EA5432">
        <w:t>Samsung Galaxy Tab 3 10.1”</w:t>
      </w:r>
    </w:p>
    <w:p w14:paraId="3A73064B" w14:textId="2BA0CC4D" w:rsidR="00F2096F" w:rsidRDefault="008A4543" w:rsidP="00F2096F">
      <w:pPr>
        <w:pStyle w:val="Texto"/>
        <w:ind w:left="2136"/>
      </w:pPr>
      <w:ins w:id="890" w:author="Katherine Chiluiza" w:date="2015-03-12T03:12:00Z">
        <w:r>
          <w:t xml:space="preserve">Aquí más bien habría que justificar por qué OPTITRACK y no alguna otra solución . </w:t>
        </w:r>
      </w:ins>
    </w:p>
    <w:p w14:paraId="45B940CE" w14:textId="77777777" w:rsidR="00F2096F" w:rsidRDefault="00F2096F" w:rsidP="005A0D3A">
      <w:pPr>
        <w:pStyle w:val="Texto"/>
        <w:ind w:left="2136"/>
        <w:jc w:val="left"/>
      </w:pPr>
      <w:r>
        <w:rPr>
          <w:noProof/>
        </w:rPr>
        <w:drawing>
          <wp:inline distT="0" distB="0" distL="0" distR="0" wp14:anchorId="19E5B700" wp14:editId="4A0134EE">
            <wp:extent cx="2189218" cy="1958774"/>
            <wp:effectExtent l="0" t="0" r="1905" b="3810"/>
            <wp:docPr id="17" name="Imagen 17" descr="http://www.aaxatech.com/images/p300/p300_pico_projector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aaxatech.com/images/p300/p300_pico_projector_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3566" cy="1989507"/>
                    </a:xfrm>
                    <a:prstGeom prst="rect">
                      <a:avLst/>
                    </a:prstGeom>
                    <a:noFill/>
                    <a:ln>
                      <a:noFill/>
                    </a:ln>
                  </pic:spPr>
                </pic:pic>
              </a:graphicData>
            </a:graphic>
          </wp:inline>
        </w:drawing>
      </w:r>
    </w:p>
    <w:p w14:paraId="6CA8ED9B" w14:textId="33959CB9" w:rsidR="00F2096F" w:rsidRDefault="00BA46DE" w:rsidP="00F2096F">
      <w:pPr>
        <w:pStyle w:val="NombreCapitulo"/>
        <w:numPr>
          <w:ilvl w:val="0"/>
          <w:numId w:val="0"/>
        </w:numPr>
        <w:ind w:left="360" w:hanging="360"/>
        <w:jc w:val="center"/>
        <w:rPr>
          <w:b w:val="0"/>
          <w:sz w:val="16"/>
          <w:szCs w:val="16"/>
        </w:rPr>
      </w:pPr>
      <w:r>
        <w:rPr>
          <w:sz w:val="16"/>
          <w:szCs w:val="16"/>
        </w:rPr>
        <w:t>Figura 4.1</w:t>
      </w:r>
      <w:r w:rsidR="00F2096F" w:rsidRPr="00F2096F">
        <w:rPr>
          <w:b w:val="0"/>
        </w:rPr>
        <w:t xml:space="preserve"> </w:t>
      </w:r>
      <w:r w:rsidR="00F2096F" w:rsidRPr="00F2096F">
        <w:rPr>
          <w:b w:val="0"/>
          <w:sz w:val="16"/>
          <w:szCs w:val="16"/>
        </w:rPr>
        <w:t>Pico Proyector AAXA  Fuente:</w:t>
      </w:r>
      <w:r w:rsidR="00F2096F">
        <w:rPr>
          <w:b w:val="0"/>
          <w:sz w:val="16"/>
          <w:szCs w:val="16"/>
        </w:rPr>
        <w:t xml:space="preserve"> </w:t>
      </w:r>
      <w:r w:rsidR="00F2096F" w:rsidRPr="00F2096F">
        <w:rPr>
          <w:b w:val="0"/>
          <w:sz w:val="16"/>
          <w:szCs w:val="16"/>
        </w:rPr>
        <w:t>http://www.aaxatech.com</w:t>
      </w:r>
      <w:r w:rsidR="00F2096F">
        <w:rPr>
          <w:b w:val="0"/>
          <w:sz w:val="16"/>
          <w:szCs w:val="16"/>
        </w:rPr>
        <w:t xml:space="preserve"> </w:t>
      </w:r>
    </w:p>
    <w:p w14:paraId="5C8A3A3D" w14:textId="77777777" w:rsidR="00F2096F" w:rsidRDefault="00F2096F" w:rsidP="00F2096F">
      <w:pPr>
        <w:pStyle w:val="Texto"/>
        <w:ind w:left="2136"/>
      </w:pPr>
    </w:p>
    <w:p w14:paraId="0CB17FD0" w14:textId="77777777" w:rsidR="00F2096F" w:rsidRDefault="00F2096F" w:rsidP="00F2096F">
      <w:pPr>
        <w:pStyle w:val="Texto"/>
        <w:ind w:left="2136"/>
      </w:pPr>
    </w:p>
    <w:p w14:paraId="3B64C700" w14:textId="77777777" w:rsidR="00F2096F" w:rsidRDefault="00F2096F" w:rsidP="00BA46DE">
      <w:pPr>
        <w:pStyle w:val="NombreCapitulo"/>
        <w:numPr>
          <w:ilvl w:val="0"/>
          <w:numId w:val="0"/>
        </w:numPr>
        <w:ind w:left="2136"/>
        <w:jc w:val="center"/>
        <w:rPr>
          <w:b w:val="0"/>
          <w:sz w:val="16"/>
          <w:szCs w:val="16"/>
        </w:rPr>
      </w:pPr>
      <w:r>
        <w:rPr>
          <w:b w:val="0"/>
          <w:noProof/>
          <w:sz w:val="16"/>
          <w:szCs w:val="16"/>
        </w:rPr>
        <w:lastRenderedPageBreak/>
        <w:drawing>
          <wp:inline distT="0" distB="0" distL="0" distR="0" wp14:anchorId="48F3A26A" wp14:editId="245734D0">
            <wp:extent cx="1588770" cy="1176866"/>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07636" cy="1190841"/>
                    </a:xfrm>
                    <a:prstGeom prst="rect">
                      <a:avLst/>
                    </a:prstGeom>
                    <a:noFill/>
                    <a:ln>
                      <a:noFill/>
                    </a:ln>
                  </pic:spPr>
                </pic:pic>
              </a:graphicData>
            </a:graphic>
          </wp:inline>
        </w:drawing>
      </w:r>
    </w:p>
    <w:p w14:paraId="5997FE4E" w14:textId="7F8302B2" w:rsidR="00F2096F" w:rsidRDefault="00BA46DE" w:rsidP="00BA46DE">
      <w:pPr>
        <w:pStyle w:val="NombreCapitulo"/>
        <w:numPr>
          <w:ilvl w:val="0"/>
          <w:numId w:val="0"/>
        </w:numPr>
        <w:ind w:left="2136"/>
        <w:jc w:val="center"/>
        <w:rPr>
          <w:b w:val="0"/>
          <w:sz w:val="16"/>
          <w:szCs w:val="16"/>
        </w:rPr>
      </w:pPr>
      <w:r>
        <w:rPr>
          <w:sz w:val="16"/>
          <w:szCs w:val="16"/>
        </w:rPr>
        <w:t>Figura 4.2</w:t>
      </w:r>
      <w:r w:rsidR="00F2096F" w:rsidRPr="00F2096F">
        <w:rPr>
          <w:b w:val="0"/>
        </w:rPr>
        <w:t xml:space="preserve"> </w:t>
      </w:r>
      <w:r w:rsidR="00F2096F" w:rsidRPr="00F2096F">
        <w:rPr>
          <w:b w:val="0"/>
          <w:sz w:val="16"/>
          <w:szCs w:val="16"/>
        </w:rPr>
        <w:t>MiniPC Intel NUC DN2820FYKH con Intel Celeron N2820  Fuente:</w:t>
      </w:r>
      <w:r w:rsidR="00F2096F">
        <w:rPr>
          <w:b w:val="0"/>
          <w:sz w:val="16"/>
          <w:szCs w:val="16"/>
        </w:rPr>
        <w:t>http://www.intel.com</w:t>
      </w:r>
    </w:p>
    <w:p w14:paraId="3536C70F" w14:textId="77777777" w:rsidR="00BA46DE" w:rsidRDefault="00BA46DE" w:rsidP="00BA46DE">
      <w:pPr>
        <w:pStyle w:val="NombreCapitulo"/>
        <w:numPr>
          <w:ilvl w:val="0"/>
          <w:numId w:val="0"/>
        </w:numPr>
        <w:ind w:left="2136"/>
        <w:jc w:val="right"/>
        <w:rPr>
          <w:b w:val="0"/>
          <w:sz w:val="16"/>
          <w:szCs w:val="16"/>
        </w:rPr>
      </w:pPr>
    </w:p>
    <w:p w14:paraId="578DE16A" w14:textId="77777777" w:rsidR="00BA46DE" w:rsidRDefault="00BA46DE" w:rsidP="00BA46DE">
      <w:pPr>
        <w:pStyle w:val="NombreCapitulo"/>
        <w:numPr>
          <w:ilvl w:val="0"/>
          <w:numId w:val="0"/>
        </w:numPr>
        <w:ind w:left="2136"/>
        <w:jc w:val="center"/>
      </w:pPr>
      <w:r>
        <w:rPr>
          <w:noProof/>
        </w:rPr>
        <w:drawing>
          <wp:inline distT="0" distB="0" distL="0" distR="0" wp14:anchorId="1457041F" wp14:editId="6945C8D7">
            <wp:extent cx="3324103" cy="1003748"/>
            <wp:effectExtent l="0" t="0" r="0" b="6350"/>
            <wp:docPr id="7" name="Imagen 7" descr="V120:Duo - Opt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120:Duo - Optical Tracking Syst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7198" cy="1013741"/>
                    </a:xfrm>
                    <a:prstGeom prst="rect">
                      <a:avLst/>
                    </a:prstGeom>
                    <a:noFill/>
                    <a:ln>
                      <a:noFill/>
                    </a:ln>
                  </pic:spPr>
                </pic:pic>
              </a:graphicData>
            </a:graphic>
          </wp:inline>
        </w:drawing>
      </w:r>
    </w:p>
    <w:p w14:paraId="790D7539" w14:textId="03E4E71D" w:rsidR="00BA46DE" w:rsidRDefault="00BA46DE" w:rsidP="00BA46DE">
      <w:pPr>
        <w:pStyle w:val="NombreCapitulo"/>
        <w:numPr>
          <w:ilvl w:val="0"/>
          <w:numId w:val="0"/>
        </w:numPr>
        <w:ind w:left="360"/>
        <w:jc w:val="right"/>
        <w:rPr>
          <w:b w:val="0"/>
          <w:sz w:val="16"/>
          <w:szCs w:val="16"/>
        </w:rPr>
      </w:pPr>
      <w:r>
        <w:rPr>
          <w:sz w:val="16"/>
          <w:szCs w:val="16"/>
        </w:rPr>
        <w:t>Figura 4.3</w:t>
      </w:r>
      <w:r w:rsidRPr="00F2096F">
        <w:rPr>
          <w:b w:val="0"/>
        </w:rPr>
        <w:t xml:space="preserve"> </w:t>
      </w:r>
      <w:r w:rsidRPr="00F2096F">
        <w:rPr>
          <w:b w:val="0"/>
          <w:sz w:val="16"/>
          <w:szCs w:val="16"/>
        </w:rPr>
        <w:t xml:space="preserve">Dispositivo de seguimiento óptico V120.Duo Optitrack  Fuente: </w:t>
      </w:r>
      <w:r w:rsidRPr="00F2096F">
        <w:rPr>
          <w:b w:val="0"/>
          <w:sz w:val="16"/>
          <w:szCs w:val="16"/>
        </w:rPr>
        <w:fldChar w:fldCharType="begin" w:fldLock="1"/>
      </w:r>
      <w:r w:rsidRPr="00F2096F">
        <w:rPr>
          <w:b w:val="0"/>
          <w:sz w:val="16"/>
          <w:szCs w:val="16"/>
        </w:rPr>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rsidRPr="00F2096F">
        <w:rPr>
          <w:b w:val="0"/>
          <w:sz w:val="16"/>
          <w:szCs w:val="16"/>
        </w:rPr>
        <w:fldChar w:fldCharType="separate"/>
      </w:r>
      <w:r w:rsidRPr="00F2096F">
        <w:rPr>
          <w:b w:val="0"/>
          <w:noProof/>
          <w:sz w:val="16"/>
          <w:szCs w:val="16"/>
        </w:rPr>
        <w:t>[25]</w:t>
      </w:r>
      <w:r w:rsidRPr="00F2096F">
        <w:rPr>
          <w:b w:val="0"/>
          <w:sz w:val="16"/>
          <w:szCs w:val="16"/>
        </w:rPr>
        <w:fldChar w:fldCharType="end"/>
      </w:r>
    </w:p>
    <w:p w14:paraId="2B587A6F" w14:textId="77777777" w:rsidR="005A0D3A" w:rsidRDefault="005A0D3A" w:rsidP="005A0D3A">
      <w:pPr>
        <w:pStyle w:val="NombreCapitulo"/>
        <w:numPr>
          <w:ilvl w:val="0"/>
          <w:numId w:val="0"/>
        </w:numPr>
        <w:ind w:left="360"/>
        <w:rPr>
          <w:sz w:val="16"/>
          <w:szCs w:val="16"/>
        </w:rPr>
      </w:pPr>
    </w:p>
    <w:p w14:paraId="7C5DC458" w14:textId="344EEA9D" w:rsidR="005A0D3A" w:rsidRPr="00F2096F" w:rsidRDefault="005A0D3A" w:rsidP="00AE5FB2">
      <w:pPr>
        <w:pStyle w:val="Texto"/>
        <w:ind w:left="1418"/>
      </w:pPr>
      <w:r>
        <w:t>En la</w:t>
      </w:r>
      <w:ins w:id="891" w:author="Katherine Chiluiza" w:date="2015-03-12T03:11:00Z">
        <w:r w:rsidR="0000422A">
          <w:t>s</w:t>
        </w:r>
      </w:ins>
      <w:r>
        <w:t xml:space="preserve"> figura</w:t>
      </w:r>
      <w:r w:rsidR="00AE5FB2">
        <w:t xml:space="preserve"> 4.4 y 4.5 se observa la implementación física de la superficie colaborativa para estudiantes. </w:t>
      </w:r>
    </w:p>
    <w:p w14:paraId="44E0CB94" w14:textId="77777777" w:rsidR="003C3C5E" w:rsidRDefault="003C3C5E" w:rsidP="00BA46DE">
      <w:pPr>
        <w:pStyle w:val="NombreCapitulo"/>
        <w:numPr>
          <w:ilvl w:val="0"/>
          <w:numId w:val="0"/>
        </w:numPr>
        <w:ind w:left="2136"/>
        <w:jc w:val="right"/>
        <w:rPr>
          <w:b w:val="0"/>
          <w:sz w:val="16"/>
          <w:szCs w:val="16"/>
        </w:rPr>
      </w:pPr>
    </w:p>
    <w:p w14:paraId="7EEED37D" w14:textId="42F2046A" w:rsidR="003C3C5E" w:rsidRDefault="003C3C5E" w:rsidP="00BA46DE">
      <w:pPr>
        <w:pStyle w:val="NombreCapitulo"/>
        <w:numPr>
          <w:ilvl w:val="0"/>
          <w:numId w:val="0"/>
        </w:numPr>
        <w:ind w:left="2136"/>
        <w:jc w:val="right"/>
        <w:rPr>
          <w:b w:val="0"/>
          <w:sz w:val="16"/>
          <w:szCs w:val="16"/>
        </w:rPr>
      </w:pPr>
      <w:r>
        <w:rPr>
          <w:b w:val="0"/>
          <w:noProof/>
          <w:sz w:val="16"/>
          <w:szCs w:val="16"/>
        </w:rPr>
        <w:lastRenderedPageBreak/>
        <w:drawing>
          <wp:inline distT="0" distB="0" distL="0" distR="0" wp14:anchorId="25FE9ED3" wp14:editId="0DFDCCE6">
            <wp:extent cx="4402148" cy="36671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10790" cy="3674324"/>
                    </a:xfrm>
                    <a:prstGeom prst="rect">
                      <a:avLst/>
                    </a:prstGeom>
                    <a:noFill/>
                    <a:ln>
                      <a:noFill/>
                    </a:ln>
                  </pic:spPr>
                </pic:pic>
              </a:graphicData>
            </a:graphic>
          </wp:inline>
        </w:drawing>
      </w:r>
    </w:p>
    <w:p w14:paraId="7D25876A" w14:textId="2A819468" w:rsidR="008B433D" w:rsidRPr="00F2096F" w:rsidRDefault="008B433D" w:rsidP="008B433D">
      <w:pPr>
        <w:pStyle w:val="NombreCapitulo"/>
        <w:numPr>
          <w:ilvl w:val="0"/>
          <w:numId w:val="0"/>
        </w:numPr>
        <w:ind w:left="360"/>
        <w:jc w:val="center"/>
        <w:rPr>
          <w:b w:val="0"/>
          <w:sz w:val="16"/>
          <w:szCs w:val="16"/>
        </w:rPr>
      </w:pPr>
      <w:r>
        <w:rPr>
          <w:sz w:val="16"/>
          <w:szCs w:val="16"/>
        </w:rPr>
        <w:t>Figura 4.4</w:t>
      </w:r>
      <w:r w:rsidRPr="00F2096F">
        <w:rPr>
          <w:b w:val="0"/>
        </w:rPr>
        <w:t xml:space="preserve"> </w:t>
      </w:r>
      <w:r>
        <w:rPr>
          <w:b w:val="0"/>
          <w:sz w:val="16"/>
          <w:szCs w:val="16"/>
        </w:rPr>
        <w:t>Implementación física de la superficie colaborativa</w:t>
      </w:r>
    </w:p>
    <w:p w14:paraId="6CE3E06C" w14:textId="77777777" w:rsidR="008B433D" w:rsidRDefault="008B433D" w:rsidP="00BA46DE">
      <w:pPr>
        <w:pStyle w:val="NombreCapitulo"/>
        <w:numPr>
          <w:ilvl w:val="0"/>
          <w:numId w:val="0"/>
        </w:numPr>
        <w:ind w:left="2136"/>
        <w:jc w:val="right"/>
        <w:rPr>
          <w:b w:val="0"/>
          <w:sz w:val="16"/>
          <w:szCs w:val="16"/>
        </w:rPr>
      </w:pPr>
    </w:p>
    <w:p w14:paraId="19CA4BBB" w14:textId="77777777" w:rsidR="003C3C5E" w:rsidRDefault="003C3C5E" w:rsidP="00BA46DE">
      <w:pPr>
        <w:pStyle w:val="NombreCapitulo"/>
        <w:numPr>
          <w:ilvl w:val="0"/>
          <w:numId w:val="0"/>
        </w:numPr>
        <w:ind w:left="2136"/>
        <w:jc w:val="right"/>
        <w:rPr>
          <w:b w:val="0"/>
          <w:sz w:val="16"/>
          <w:szCs w:val="16"/>
        </w:rPr>
      </w:pPr>
    </w:p>
    <w:p w14:paraId="27FC8357" w14:textId="77777777" w:rsidR="003C3C5E" w:rsidRPr="00162D15" w:rsidRDefault="003C3C5E" w:rsidP="003C3C5E">
      <w:r w:rsidRPr="00162D15">
        <w:rPr>
          <w:noProof/>
          <w:lang w:eastAsia="es-EC"/>
        </w:rPr>
        <w:drawing>
          <wp:inline distT="114300" distB="114300" distL="114300" distR="114300" wp14:anchorId="5973819F" wp14:editId="3140FFD0">
            <wp:extent cx="5162550" cy="23622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extLst>
                        <a:ext uri="{BEBA8EAE-BF5A-486C-A8C5-ECC9F3942E4B}">
                          <a14:imgProps xmlns:a14="http://schemas.microsoft.com/office/drawing/2010/main">
                            <a14:imgLayer r:embed="rId31">
                              <a14:imgEffect>
                                <a14:brightnessContrast contrast="-40000"/>
                              </a14:imgEffect>
                            </a14:imgLayer>
                          </a14:imgProps>
                        </a:ext>
                      </a:extLst>
                    </a:blip>
                    <a:srcRect/>
                    <a:stretch>
                      <a:fillRect/>
                    </a:stretch>
                  </pic:blipFill>
                  <pic:spPr>
                    <a:xfrm>
                      <a:off x="0" y="0"/>
                      <a:ext cx="5162550" cy="2362200"/>
                    </a:xfrm>
                    <a:prstGeom prst="rect">
                      <a:avLst/>
                    </a:prstGeom>
                    <a:ln/>
                  </pic:spPr>
                </pic:pic>
              </a:graphicData>
            </a:graphic>
          </wp:inline>
        </w:drawing>
      </w:r>
    </w:p>
    <w:p w14:paraId="1B25BC43" w14:textId="655583AB" w:rsidR="008B433D" w:rsidRPr="00F2096F" w:rsidRDefault="008B433D" w:rsidP="008B433D">
      <w:pPr>
        <w:pStyle w:val="NombreCapitulo"/>
        <w:numPr>
          <w:ilvl w:val="0"/>
          <w:numId w:val="0"/>
        </w:numPr>
        <w:ind w:left="360"/>
        <w:jc w:val="center"/>
        <w:rPr>
          <w:b w:val="0"/>
          <w:sz w:val="16"/>
          <w:szCs w:val="16"/>
        </w:rPr>
      </w:pPr>
      <w:r>
        <w:rPr>
          <w:sz w:val="16"/>
          <w:szCs w:val="16"/>
        </w:rPr>
        <w:t>Figura 4.5</w:t>
      </w:r>
      <w:r w:rsidRPr="00F2096F">
        <w:rPr>
          <w:b w:val="0"/>
        </w:rPr>
        <w:t xml:space="preserve"> </w:t>
      </w:r>
      <w:r>
        <w:rPr>
          <w:b w:val="0"/>
          <w:sz w:val="16"/>
          <w:szCs w:val="16"/>
        </w:rPr>
        <w:t>Estudiantes realizando un modelo lógico utilizando la superficie colaborativa</w:t>
      </w:r>
    </w:p>
    <w:p w14:paraId="283C2FA5" w14:textId="77777777" w:rsidR="003C3C5E" w:rsidRDefault="003C3C5E" w:rsidP="00BA46DE">
      <w:pPr>
        <w:pStyle w:val="NombreCapitulo"/>
        <w:numPr>
          <w:ilvl w:val="0"/>
          <w:numId w:val="0"/>
        </w:numPr>
        <w:ind w:left="2136"/>
        <w:jc w:val="right"/>
        <w:rPr>
          <w:b w:val="0"/>
          <w:sz w:val="16"/>
          <w:szCs w:val="16"/>
        </w:rPr>
      </w:pPr>
    </w:p>
    <w:p w14:paraId="4F585C08" w14:textId="77777777" w:rsidR="00F2096F" w:rsidRDefault="00F2096F" w:rsidP="00F2096F">
      <w:pPr>
        <w:pStyle w:val="Texto"/>
      </w:pPr>
    </w:p>
    <w:p w14:paraId="2F9376FF" w14:textId="77777777" w:rsidR="001D7D9F" w:rsidRDefault="001D7D9F" w:rsidP="007059FE">
      <w:pPr>
        <w:pStyle w:val="Subtitulocapitulo"/>
      </w:pPr>
      <w:r>
        <w:lastRenderedPageBreak/>
        <w:t>SOFTWARE</w:t>
      </w:r>
      <w:r w:rsidRPr="001A0BEA" w:rsidDel="00901ADF">
        <w:t xml:space="preserve"> </w:t>
      </w:r>
      <w:r>
        <w:t>UTILIZADO</w:t>
      </w:r>
    </w:p>
    <w:p w14:paraId="5FD27F1C" w14:textId="487EB203" w:rsidR="0032609E" w:rsidRDefault="004E17A3" w:rsidP="0032609E">
      <w:pPr>
        <w:pStyle w:val="Texto"/>
        <w:ind w:left="1416"/>
      </w:pPr>
      <w:r>
        <w:t>En la selección de software para la implementación de la solución, se ha favorecido la selección de herramientas open-source. Sin embargo</w:t>
      </w:r>
      <w:ins w:id="892" w:author="Katherine Chiluiza" w:date="2015-03-12T03:11:00Z">
        <w:r w:rsidR="008A4543">
          <w:t>,</w:t>
        </w:r>
      </w:ins>
      <w:r>
        <w:t xml:space="preserve"> por restricciones que ha impuesto el uso de la solución Optitrack, se ha visto la necesidad de utilizar alguna</w:t>
      </w:r>
      <w:ins w:id="893" w:author="Katherine Chiluiza" w:date="2015-03-12T03:12:00Z">
        <w:r w:rsidR="008A4543">
          <w:t>s</w:t>
        </w:r>
      </w:ins>
      <w:del w:id="894" w:author="Katherine Chiluiza" w:date="2015-03-12T03:12:00Z">
        <w:r w:rsidDel="008A4543">
          <w:delText>s unas</w:delText>
        </w:r>
      </w:del>
      <w:r>
        <w:t xml:space="preserve"> herramientas propietarias. El software utilizado se detalla a continuación:</w:t>
      </w:r>
    </w:p>
    <w:p w14:paraId="58F1F9BA" w14:textId="29634498" w:rsidR="004E17A3" w:rsidRDefault="004E17A3" w:rsidP="0032609E">
      <w:pPr>
        <w:pStyle w:val="Texto"/>
        <w:numPr>
          <w:ilvl w:val="0"/>
          <w:numId w:val="25"/>
        </w:numPr>
      </w:pPr>
      <w:r>
        <w:t>Sistema operativo Windows 8</w:t>
      </w:r>
      <w:r w:rsidR="009376C9">
        <w:t xml:space="preserve"> de 32 bits</w:t>
      </w:r>
    </w:p>
    <w:p w14:paraId="35809A82" w14:textId="77777777" w:rsidR="0032609E" w:rsidRDefault="0032609E" w:rsidP="0032609E">
      <w:pPr>
        <w:pStyle w:val="Texto"/>
        <w:numPr>
          <w:ilvl w:val="0"/>
          <w:numId w:val="22"/>
        </w:numPr>
      </w:pPr>
      <w:r>
        <w:t xml:space="preserve">Componente de captura de movimiento </w:t>
      </w:r>
    </w:p>
    <w:p w14:paraId="241A0BC0" w14:textId="21B443B2" w:rsidR="009376C9" w:rsidRDefault="009376C9" w:rsidP="009376C9">
      <w:pPr>
        <w:pStyle w:val="Texto"/>
        <w:numPr>
          <w:ilvl w:val="1"/>
          <w:numId w:val="22"/>
        </w:numPr>
      </w:pPr>
      <w:r>
        <w:t xml:space="preserve">IDE Visual Studio </w:t>
      </w:r>
      <w:r w:rsidR="0032609E">
        <w:t>Ex</w:t>
      </w:r>
      <w:r>
        <w:t>press</w:t>
      </w:r>
      <w:r w:rsidR="0032609E">
        <w:t xml:space="preserve"> 2010</w:t>
      </w:r>
    </w:p>
    <w:p w14:paraId="72A0DEB8" w14:textId="7EDA895A" w:rsidR="009376C9" w:rsidRDefault="009376C9" w:rsidP="009376C9">
      <w:pPr>
        <w:pStyle w:val="Texto"/>
        <w:numPr>
          <w:ilvl w:val="1"/>
          <w:numId w:val="22"/>
        </w:numPr>
      </w:pPr>
      <w:r>
        <w:t>Plataforma  C++ 10.0</w:t>
      </w:r>
    </w:p>
    <w:p w14:paraId="7D1C1C99" w14:textId="44D7C2CF" w:rsidR="004E17A3" w:rsidRDefault="009376C9" w:rsidP="009376C9">
      <w:pPr>
        <w:pStyle w:val="Texto"/>
        <w:numPr>
          <w:ilvl w:val="1"/>
          <w:numId w:val="22"/>
        </w:numPr>
      </w:pPr>
      <w:r>
        <w:t>Optitrack Camera SDK 1.6.0</w:t>
      </w:r>
    </w:p>
    <w:p w14:paraId="7852D87F" w14:textId="07E18B12" w:rsidR="009376C9" w:rsidRDefault="009376C9" w:rsidP="009376C9">
      <w:pPr>
        <w:pStyle w:val="Texto"/>
        <w:numPr>
          <w:ilvl w:val="1"/>
          <w:numId w:val="22"/>
        </w:numPr>
      </w:pPr>
      <w:r>
        <w:t>TUIO Server 1.1 para C++</w:t>
      </w:r>
    </w:p>
    <w:p w14:paraId="6E874F20" w14:textId="12DE71BD" w:rsidR="0032609E" w:rsidRDefault="00E56504" w:rsidP="0032609E">
      <w:pPr>
        <w:pStyle w:val="Texto"/>
        <w:numPr>
          <w:ilvl w:val="1"/>
          <w:numId w:val="22"/>
        </w:numPr>
      </w:pPr>
      <w:r>
        <w:t xml:space="preserve">OpenCV Versión </w:t>
      </w:r>
      <w:r w:rsidR="0032609E" w:rsidRPr="0032609E">
        <w:t>2.4.9</w:t>
      </w:r>
    </w:p>
    <w:p w14:paraId="7ABE2245" w14:textId="02DEF846" w:rsidR="00E56504" w:rsidRDefault="00E56504" w:rsidP="0032609E">
      <w:pPr>
        <w:pStyle w:val="Texto"/>
        <w:numPr>
          <w:ilvl w:val="1"/>
          <w:numId w:val="22"/>
        </w:numPr>
      </w:pPr>
      <w:r>
        <w:t>OpenSceGraph 3.2.1</w:t>
      </w:r>
    </w:p>
    <w:p w14:paraId="0E84B9A1" w14:textId="2F59C064" w:rsidR="00327DB8" w:rsidRDefault="00327DB8" w:rsidP="0032609E">
      <w:pPr>
        <w:pStyle w:val="Texto"/>
        <w:numPr>
          <w:ilvl w:val="1"/>
          <w:numId w:val="22"/>
        </w:numPr>
      </w:pPr>
      <w:r>
        <w:t>Armadillo C++ ver 4.650</w:t>
      </w:r>
    </w:p>
    <w:p w14:paraId="455B01F5" w14:textId="77777777" w:rsidR="0032609E" w:rsidRDefault="0032609E" w:rsidP="0032609E">
      <w:pPr>
        <w:pStyle w:val="Texto"/>
        <w:numPr>
          <w:ilvl w:val="0"/>
          <w:numId w:val="22"/>
        </w:numPr>
      </w:pPr>
      <w:r>
        <w:t>Componente de visualización y control colaborativo</w:t>
      </w:r>
    </w:p>
    <w:p w14:paraId="67943D4D" w14:textId="5A465AB0" w:rsidR="0032609E" w:rsidRDefault="0032609E" w:rsidP="0032609E">
      <w:pPr>
        <w:pStyle w:val="Texto"/>
        <w:numPr>
          <w:ilvl w:val="1"/>
          <w:numId w:val="22"/>
        </w:numPr>
      </w:pPr>
      <w:r>
        <w:t>IDE Eclipse  Kepler Edition</w:t>
      </w:r>
    </w:p>
    <w:p w14:paraId="3D00944E" w14:textId="043ABB10" w:rsidR="0032609E" w:rsidRDefault="0032609E" w:rsidP="0032609E">
      <w:pPr>
        <w:pStyle w:val="Texto"/>
        <w:numPr>
          <w:ilvl w:val="1"/>
          <w:numId w:val="22"/>
        </w:numPr>
      </w:pPr>
      <w:r>
        <w:t xml:space="preserve">Plataforma Java 1.7.0_65 </w:t>
      </w:r>
    </w:p>
    <w:p w14:paraId="24595538" w14:textId="44D30583" w:rsidR="009376C9" w:rsidRDefault="0032609E" w:rsidP="0032609E">
      <w:pPr>
        <w:pStyle w:val="Texto"/>
        <w:numPr>
          <w:ilvl w:val="1"/>
          <w:numId w:val="22"/>
        </w:numPr>
      </w:pPr>
      <w:r>
        <w:t xml:space="preserve">Framework </w:t>
      </w:r>
      <w:r w:rsidR="009376C9">
        <w:t xml:space="preserve">MT4J para JAVA </w:t>
      </w:r>
      <w:r>
        <w:t>Version 0.95</w:t>
      </w:r>
      <w:r w:rsidR="009376C9">
        <w:t>.</w:t>
      </w:r>
    </w:p>
    <w:p w14:paraId="4A67274F" w14:textId="0062C10A" w:rsidR="0032609E" w:rsidRPr="0032609E" w:rsidRDefault="0032609E" w:rsidP="0032609E">
      <w:pPr>
        <w:pStyle w:val="Texto"/>
        <w:numPr>
          <w:ilvl w:val="1"/>
          <w:numId w:val="22"/>
        </w:numPr>
      </w:pPr>
      <w:r w:rsidRPr="0032609E">
        <w:t>Socket.IO Client</w:t>
      </w:r>
      <w:r w:rsidRPr="0032609E">
        <w:rPr>
          <w:rStyle w:val="apple-converted-space"/>
        </w:rPr>
        <w:t> </w:t>
      </w:r>
      <w:r>
        <w:rPr>
          <w:rStyle w:val="apple-converted-space"/>
        </w:rPr>
        <w:t>versión 0.4.0 para Java</w:t>
      </w:r>
    </w:p>
    <w:p w14:paraId="583DC088" w14:textId="77777777" w:rsidR="0032609E" w:rsidRDefault="0032609E" w:rsidP="0032609E">
      <w:pPr>
        <w:pStyle w:val="Texto"/>
        <w:numPr>
          <w:ilvl w:val="0"/>
          <w:numId w:val="22"/>
        </w:numPr>
      </w:pPr>
      <w:r>
        <w:t>Componente de autenticación y control individual</w:t>
      </w:r>
    </w:p>
    <w:p w14:paraId="3551D442" w14:textId="7A2CB515" w:rsidR="0032609E" w:rsidRDefault="0032609E" w:rsidP="0032609E">
      <w:pPr>
        <w:pStyle w:val="Texto"/>
        <w:numPr>
          <w:ilvl w:val="1"/>
          <w:numId w:val="22"/>
        </w:numPr>
      </w:pPr>
      <w:r>
        <w:lastRenderedPageBreak/>
        <w:t xml:space="preserve">Plataforma Python </w:t>
      </w:r>
      <w:r w:rsidR="00DB674F">
        <w:t>2.7.8</w:t>
      </w:r>
    </w:p>
    <w:p w14:paraId="66F5AE4D" w14:textId="482E8636" w:rsidR="00DB674F" w:rsidRDefault="00DB674F" w:rsidP="0032609E">
      <w:pPr>
        <w:pStyle w:val="Texto"/>
        <w:numPr>
          <w:ilvl w:val="1"/>
          <w:numId w:val="22"/>
        </w:numPr>
      </w:pPr>
      <w:r>
        <w:t>Framework Django 1.7.4</w:t>
      </w:r>
    </w:p>
    <w:p w14:paraId="7E429E61" w14:textId="3E208B85" w:rsidR="00876FA3" w:rsidRDefault="00876FA3" w:rsidP="0032609E">
      <w:pPr>
        <w:pStyle w:val="Texto"/>
        <w:numPr>
          <w:ilvl w:val="1"/>
          <w:numId w:val="22"/>
        </w:numPr>
      </w:pPr>
      <w:r>
        <w:t>Socket IO 1.0</w:t>
      </w:r>
    </w:p>
    <w:p w14:paraId="4EB67189" w14:textId="2BCF0623" w:rsidR="00DB674F" w:rsidRDefault="00DB674F" w:rsidP="0032609E">
      <w:pPr>
        <w:pStyle w:val="Texto"/>
        <w:numPr>
          <w:ilvl w:val="1"/>
          <w:numId w:val="22"/>
        </w:numPr>
      </w:pPr>
      <w:r>
        <w:t>Javascript</w:t>
      </w:r>
    </w:p>
    <w:p w14:paraId="0211F747" w14:textId="77777777" w:rsidR="004E17A3" w:rsidRDefault="004E17A3" w:rsidP="004E17A3">
      <w:pPr>
        <w:pStyle w:val="Texto"/>
        <w:ind w:left="1416"/>
      </w:pPr>
    </w:p>
    <w:p w14:paraId="61DC271C" w14:textId="77777777" w:rsidR="000F38C4" w:rsidRDefault="000F38C4" w:rsidP="000F38C4">
      <w:pPr>
        <w:pStyle w:val="Subtitulocapitulo"/>
        <w:numPr>
          <w:ilvl w:val="0"/>
          <w:numId w:val="0"/>
        </w:numPr>
        <w:ind w:left="792"/>
      </w:pPr>
    </w:p>
    <w:p w14:paraId="4748ED34" w14:textId="77777777" w:rsidR="001D7D9F" w:rsidRDefault="001D7D9F" w:rsidP="007059FE">
      <w:pPr>
        <w:pStyle w:val="Subtitulocapitulo"/>
      </w:pPr>
      <w:r>
        <w:t>COMPONENTE DE CAPTURA DE MOVIMIENTO</w:t>
      </w:r>
    </w:p>
    <w:p w14:paraId="48294E25" w14:textId="10219EB2" w:rsidR="00494D04" w:rsidRDefault="008A4543" w:rsidP="00494D04">
      <w:pPr>
        <w:pStyle w:val="Texto"/>
        <w:ind w:left="1416"/>
      </w:pPr>
      <w:ins w:id="895" w:author="Katherine Chiluiza" w:date="2015-03-12T03:13:00Z">
        <w:r>
          <w:t xml:space="preserve">Este componente perimte </w:t>
        </w:r>
      </w:ins>
      <w:del w:id="896" w:author="Katherine Chiluiza" w:date="2015-03-12T03:13:00Z">
        <w:r w:rsidR="00B63A59" w:rsidDel="008A4543">
          <w:delText xml:space="preserve">Para </w:delText>
        </w:r>
      </w:del>
      <w:r w:rsidR="00B63A59">
        <w:t xml:space="preserve">la lectura de la posición de las plumas </w:t>
      </w:r>
      <w:ins w:id="897" w:author="Katherine Chiluiza" w:date="2015-03-12T03:13:00Z">
        <w:r>
          <w:t xml:space="preserve">que usan </w:t>
        </w:r>
      </w:ins>
      <w:del w:id="898" w:author="Katherine Chiluiza" w:date="2015-03-12T03:14:00Z">
        <w:r w:rsidR="00B63A59" w:rsidDel="008A4543">
          <w:delText xml:space="preserve">de </w:delText>
        </w:r>
      </w:del>
      <w:r w:rsidR="00B63A59">
        <w:t>los estudiantes</w:t>
      </w:r>
      <w:ins w:id="899" w:author="Katherine Chiluiza" w:date="2015-03-12T03:14:00Z">
        <w:r>
          <w:t xml:space="preserve">. </w:t>
        </w:r>
      </w:ins>
      <w:del w:id="900" w:author="Katherine Chiluiza" w:date="2015-03-12T03:14:00Z">
        <w:r w:rsidR="00B63A59" w:rsidDel="008A4543">
          <w:delText xml:space="preserve">, este componente </w:delText>
        </w:r>
      </w:del>
      <w:ins w:id="901" w:author="Katherine Chiluiza" w:date="2015-03-12T03:14:00Z">
        <w:r>
          <w:t xml:space="preserve">Para ello se </w:t>
        </w:r>
      </w:ins>
      <w:r w:rsidR="00B63A59">
        <w:t>utiliza la cámara infrarroja V.120Duo a través  del API CameraSDK de Optitrack implementado en C++. Una vez calculada la posición correcta de la punta de la pluma de los estudiantes sobre el plano de la superficie, se genera un evento touch y se envía hacia una interfaz TCP/IP</w:t>
      </w:r>
      <w:r w:rsidR="00327DB8">
        <w:t xml:space="preserve"> </w:t>
      </w:r>
      <w:r w:rsidR="00B63A59">
        <w:t xml:space="preserve">utilizando el protocolo </w:t>
      </w:r>
      <w:r w:rsidR="00327DB8">
        <w:t xml:space="preserve">TUIO. </w:t>
      </w:r>
      <w:ins w:id="902" w:author="Katherine Chiluiza" w:date="2015-03-12T03:14:00Z">
        <w:r>
          <w:t>La posición de la punta de la pluma se la realiza a través de la  triangulación de la punta de la pluma, que es posible ya que la pluma posee un arreglo de marcas xxx que permiten el seguimiento y c</w:t>
        </w:r>
      </w:ins>
      <w:ins w:id="903" w:author="Katherine Chiluiza" w:date="2015-03-12T03:15:00Z">
        <w:r>
          <w:t>álculo correspondiente de posición (Ver fig… pluma con dispositivos de lectura)</w:t>
        </w:r>
      </w:ins>
    </w:p>
    <w:p w14:paraId="5E95771B" w14:textId="77777777" w:rsidR="00D23C81" w:rsidRDefault="00D23C81" w:rsidP="00D23C81">
      <w:pPr>
        <w:pStyle w:val="Texto"/>
      </w:pPr>
    </w:p>
    <w:p w14:paraId="53C0B231" w14:textId="5B47E643" w:rsidR="001D7D9F" w:rsidRDefault="001D7D9F" w:rsidP="007059FE">
      <w:pPr>
        <w:pStyle w:val="Subtitulocapitulo"/>
      </w:pPr>
      <w:r>
        <w:t>COMPONENTE DE VISUALIZACIÓN Y CONTROL COLABORATIVO</w:t>
      </w:r>
      <w:r w:rsidR="00D23C81">
        <w:t>.</w:t>
      </w:r>
    </w:p>
    <w:p w14:paraId="4CB00D20" w14:textId="0F60E357" w:rsidR="0031495D" w:rsidRDefault="0031495D" w:rsidP="0031495D">
      <w:pPr>
        <w:pStyle w:val="Texto"/>
        <w:ind w:left="1416"/>
      </w:pPr>
      <w:r>
        <w:lastRenderedPageBreak/>
        <w:t xml:space="preserve">Este componente recibe los eventos </w:t>
      </w:r>
      <w:r w:rsidR="00887A8F">
        <w:t xml:space="preserve">táctiles </w:t>
      </w:r>
      <w:r>
        <w:t xml:space="preserve">provenientes del componente de captura de movimiento para pintar y reconocer trazos que realiza el usuario. Las librerías de </w:t>
      </w:r>
      <w:ins w:id="904" w:author="Katherine Chiluiza" w:date="2015-03-12T03:16:00Z">
        <w:r w:rsidR="008A4543">
          <w:t>P</w:t>
        </w:r>
      </w:ins>
      <w:del w:id="905" w:author="Katherine Chiluiza" w:date="2015-03-12T03:15:00Z">
        <w:r w:rsidDel="008A4543">
          <w:delText>p</w:delText>
        </w:r>
      </w:del>
      <w:r>
        <w:t xml:space="preserve">aleo </w:t>
      </w:r>
      <w:ins w:id="906" w:author="Katherine Chiluiza" w:date="2015-03-12T03:16:00Z">
        <w:r w:rsidR="008A4543">
          <w:t>S</w:t>
        </w:r>
      </w:ins>
      <w:del w:id="907" w:author="Katherine Chiluiza" w:date="2015-03-12T03:16:00Z">
        <w:r w:rsidDel="008A4543">
          <w:delText>s</w:delText>
        </w:r>
      </w:del>
      <w:r>
        <w:t xml:space="preserve">ketch </w:t>
      </w:r>
      <w:ins w:id="908" w:author="Katherine Chiluiza" w:date="2015-03-12T03:16:00Z">
        <w:r w:rsidR="008A4543">
          <w:t>R</w:t>
        </w:r>
      </w:ins>
      <w:del w:id="909" w:author="Katherine Chiluiza" w:date="2015-03-12T03:16:00Z">
        <w:r w:rsidDel="008A4543">
          <w:delText>r</w:delText>
        </w:r>
      </w:del>
      <w:r>
        <w:t>ecognizer</w:t>
      </w:r>
      <w:ins w:id="910" w:author="Katherine Chiluiza" w:date="2015-03-12T03:16:00Z">
        <w:r w:rsidR="008A4543">
          <w:t xml:space="preserve"> (CITAR)</w:t>
        </w:r>
      </w:ins>
      <w:r>
        <w:t xml:space="preserve"> se utilizan para el reconocimiento de 2 formas primitivas: líneas y cuadrados. En el caso de reconocer un cuadrado, se procederá a dibujar con el API de MT4J un cuadrado que represente una entidad. De ser una línea el trazo reconocido, se dibujará una relación, si el punto de inicio y fin de la línea intercep</w:t>
      </w:r>
      <w:r w:rsidR="00887A8F">
        <w:t>ta a 2 entidades (ver figura 4.6</w:t>
      </w:r>
      <w:r>
        <w:t>).</w:t>
      </w:r>
    </w:p>
    <w:p w14:paraId="6B62E9CB" w14:textId="77777777" w:rsidR="0031495D" w:rsidRDefault="0031495D" w:rsidP="0031495D">
      <w:pPr>
        <w:pStyle w:val="Subtitulocapitulo"/>
        <w:numPr>
          <w:ilvl w:val="0"/>
          <w:numId w:val="0"/>
        </w:numPr>
        <w:ind w:left="792"/>
      </w:pPr>
    </w:p>
    <w:p w14:paraId="270739FA" w14:textId="283404B1" w:rsidR="00D23C81" w:rsidRDefault="00EE1E32" w:rsidP="00D23C81">
      <w:pPr>
        <w:pStyle w:val="NombreCapitulo"/>
        <w:numPr>
          <w:ilvl w:val="0"/>
          <w:numId w:val="0"/>
        </w:numPr>
        <w:ind w:left="360" w:hanging="360"/>
      </w:pPr>
      <w:r>
        <w:rPr>
          <w:noProof/>
        </w:rPr>
        <w:drawing>
          <wp:inline distT="0" distB="0" distL="0" distR="0" wp14:anchorId="4998B62B" wp14:editId="1127354A">
            <wp:extent cx="5212080" cy="2926080"/>
            <wp:effectExtent l="0" t="0" r="762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2080" cy="2926080"/>
                    </a:xfrm>
                    <a:prstGeom prst="rect">
                      <a:avLst/>
                    </a:prstGeom>
                    <a:noFill/>
                    <a:ln>
                      <a:noFill/>
                    </a:ln>
                  </pic:spPr>
                </pic:pic>
              </a:graphicData>
            </a:graphic>
          </wp:inline>
        </w:drawing>
      </w:r>
    </w:p>
    <w:p w14:paraId="43B246ED" w14:textId="39514026" w:rsidR="00876A9F" w:rsidRDefault="007C65E9" w:rsidP="00876A9F">
      <w:pPr>
        <w:pStyle w:val="NombreCapitulo"/>
        <w:numPr>
          <w:ilvl w:val="0"/>
          <w:numId w:val="0"/>
        </w:numPr>
        <w:ind w:left="360"/>
        <w:jc w:val="center"/>
        <w:rPr>
          <w:sz w:val="16"/>
          <w:szCs w:val="16"/>
        </w:rPr>
      </w:pPr>
      <w:r>
        <w:rPr>
          <w:sz w:val="16"/>
          <w:szCs w:val="16"/>
        </w:rPr>
        <w:t>Figura 4.</w:t>
      </w:r>
      <w:r w:rsidR="00887A8F">
        <w:rPr>
          <w:sz w:val="16"/>
          <w:szCs w:val="16"/>
        </w:rPr>
        <w:t>6</w:t>
      </w:r>
      <w:r w:rsidR="00876A9F" w:rsidRPr="000F38C4">
        <w:rPr>
          <w:sz w:val="16"/>
          <w:szCs w:val="16"/>
        </w:rPr>
        <w:t>:</w:t>
      </w:r>
      <w:r w:rsidR="00876A9F" w:rsidRPr="000F38C4">
        <w:rPr>
          <w:b w:val="0"/>
          <w:sz w:val="16"/>
          <w:szCs w:val="16"/>
        </w:rPr>
        <w:t xml:space="preserve"> Interacción con pluma sobre la superficie colaborativa</w:t>
      </w:r>
    </w:p>
    <w:p w14:paraId="0C7F0CB8" w14:textId="712FB804" w:rsidR="00700FFD" w:rsidRDefault="0031495D" w:rsidP="0031495D">
      <w:pPr>
        <w:pStyle w:val="Texto"/>
        <w:ind w:left="1416"/>
      </w:pPr>
      <w:r>
        <w:t xml:space="preserve">Además se ha provisto al estudiante de un menú para llamar a acciones más complejas del sistema: modo edición, modo </w:t>
      </w:r>
      <w:r>
        <w:lastRenderedPageBreak/>
        <w:t>borrado</w:t>
      </w:r>
      <w:r w:rsidR="00925354">
        <w:t>r</w:t>
      </w:r>
      <w:r>
        <w:t>, deshacer acción, y</w:t>
      </w:r>
      <w:r w:rsidR="00887A8F">
        <w:t xml:space="preserve"> guardar trabajo (ver figura 4.7</w:t>
      </w:r>
      <w:r>
        <w:t>)</w:t>
      </w:r>
      <w:r w:rsidR="00925354">
        <w:t>, que pueden ser utilizadas realizando un gesto de toque con la pluma</w:t>
      </w:r>
      <w:r>
        <w:t>. El modo edición es el modo predeterminado con el que el usuario puede dibujar entidades y relaciones, se lo representa a  través de la figura de un lápiz.</w:t>
      </w:r>
      <w:r w:rsidR="00925354">
        <w:t xml:space="preserve"> El modo borrador se lo utiliza para eliminar entidades y relaciones. El estudiante debe seleccionar este modo para luego, utilizando la pluma, seleccionar la entidad o relación que desee borrar. La acción de deshacer se lo utiliza para reversar la última acción realizada en la superficie colaborativa. El botón de </w:t>
      </w:r>
      <w:r w:rsidR="00925354" w:rsidRPr="00925354">
        <w:rPr>
          <w:i/>
        </w:rPr>
        <w:t>guardar</w:t>
      </w:r>
      <w:r w:rsidR="00925354">
        <w:rPr>
          <w:i/>
        </w:rPr>
        <w:t>,</w:t>
      </w:r>
      <w:r w:rsidR="00925354">
        <w:t xml:space="preserve"> podrá ser utilizado una vez terminada la sesión colaborativa para respaldar el trabajo final</w:t>
      </w:r>
      <w:ins w:id="911" w:author="Katherine Chiluiza" w:date="2015-03-12T03:17:00Z">
        <w:r w:rsidR="008A4543">
          <w:t>. (NO ANTES?? EXISTE UN AUTOGUARDADO????)</w:t>
        </w:r>
      </w:ins>
      <w:del w:id="912" w:author="Katherine Chiluiza" w:date="2015-03-12T03:17:00Z">
        <w:r w:rsidR="00925354" w:rsidDel="008A4543">
          <w:delText>.</w:delText>
        </w:r>
      </w:del>
    </w:p>
    <w:p w14:paraId="3233695B" w14:textId="0A8D0863" w:rsidR="00B3031B" w:rsidRDefault="00B3031B" w:rsidP="00D23C81">
      <w:pPr>
        <w:pStyle w:val="NombreCapitulo"/>
        <w:numPr>
          <w:ilvl w:val="0"/>
          <w:numId w:val="0"/>
        </w:numPr>
        <w:ind w:left="360" w:hanging="360"/>
      </w:pPr>
    </w:p>
    <w:p w14:paraId="223747F9" w14:textId="77777777" w:rsidR="00700FFD" w:rsidRPr="00700FFD" w:rsidRDefault="00700FFD" w:rsidP="00700FFD">
      <w:pPr>
        <w:spacing w:after="0" w:line="240" w:lineRule="auto"/>
        <w:rPr>
          <w:rFonts w:ascii="Times New Roman" w:eastAsia="Times New Roman" w:hAnsi="Times New Roman" w:cs="Times New Roman"/>
          <w:sz w:val="24"/>
          <w:szCs w:val="24"/>
          <w:lang w:eastAsia="es-EC"/>
        </w:rPr>
      </w:pPr>
    </w:p>
    <w:p w14:paraId="3DD0EDE1" w14:textId="68048D94" w:rsidR="00700FFD" w:rsidRPr="00700FFD" w:rsidRDefault="00700FFD" w:rsidP="00700FFD">
      <w:pPr>
        <w:spacing w:after="0" w:line="240" w:lineRule="auto"/>
        <w:jc w:val="center"/>
        <w:rPr>
          <w:rFonts w:ascii="Times New Roman" w:eastAsia="Times New Roman" w:hAnsi="Times New Roman" w:cs="Times New Roman"/>
          <w:sz w:val="24"/>
          <w:szCs w:val="24"/>
          <w:lang w:eastAsia="es-EC"/>
        </w:rPr>
      </w:pPr>
      <w:r w:rsidRPr="00700FFD">
        <w:rPr>
          <w:rFonts w:ascii="Trebuchet MS" w:eastAsia="Times New Roman" w:hAnsi="Trebuchet MS" w:cs="Times New Roman"/>
          <w:b/>
          <w:bCs/>
          <w:noProof/>
          <w:color w:val="000000"/>
          <w:sz w:val="29"/>
          <w:szCs w:val="29"/>
          <w:lang w:eastAsia="es-EC"/>
        </w:rPr>
        <w:drawing>
          <wp:inline distT="0" distB="0" distL="0" distR="0" wp14:anchorId="64766CAE" wp14:editId="37BCFB61">
            <wp:extent cx="4838700" cy="1028700"/>
            <wp:effectExtent l="0" t="0" r="0" b="0"/>
            <wp:docPr id="34" name="Imagen 34" descr="https://lh6.googleusercontent.com/PlZbzDUQ2ZcT79q1qRxkPcZ6HEVM5Mw3iz5NyPeSz4p4TEDSDbGO9u-08Troaew_fg6PIfW7JugtwO7IkF3BbprnO9umJSw-V79qv855OH7hHpFXxr1QXlPLO5xzKJPCd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PlZbzDUQ2ZcT79q1qRxkPcZ6HEVM5Mw3iz5NyPeSz4p4TEDSDbGO9u-08Troaew_fg6PIfW7JugtwO7IkF3BbprnO9umJSw-V79qv855OH7hHpFXxr1QXlPLO5xzKJPCdp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8700" cy="1028700"/>
                    </a:xfrm>
                    <a:prstGeom prst="rect">
                      <a:avLst/>
                    </a:prstGeom>
                    <a:noFill/>
                    <a:ln>
                      <a:noFill/>
                    </a:ln>
                  </pic:spPr>
                </pic:pic>
              </a:graphicData>
            </a:graphic>
          </wp:inline>
        </w:drawing>
      </w:r>
    </w:p>
    <w:p w14:paraId="1342A316" w14:textId="29B07112" w:rsidR="00700FFD" w:rsidRPr="00700FFD" w:rsidRDefault="00887A8F" w:rsidP="00700FFD">
      <w:pPr>
        <w:spacing w:after="0" w:line="240" w:lineRule="auto"/>
        <w:jc w:val="center"/>
        <w:rPr>
          <w:rFonts w:ascii="Times New Roman" w:eastAsia="Times New Roman" w:hAnsi="Times New Roman" w:cs="Times New Roman"/>
          <w:sz w:val="24"/>
          <w:szCs w:val="24"/>
          <w:lang w:eastAsia="es-EC"/>
        </w:rPr>
      </w:pPr>
      <w:r>
        <w:rPr>
          <w:rFonts w:ascii="Arial" w:eastAsia="Times New Roman" w:hAnsi="Arial" w:cs="Arial"/>
          <w:b/>
          <w:bCs/>
          <w:i/>
          <w:iCs/>
          <w:color w:val="000000"/>
          <w:sz w:val="18"/>
          <w:szCs w:val="18"/>
          <w:lang w:eastAsia="es-EC"/>
        </w:rPr>
        <w:t>Figura 4.7</w:t>
      </w:r>
      <w:r w:rsidR="00700FFD" w:rsidRPr="00700FFD">
        <w:rPr>
          <w:rFonts w:ascii="Arial" w:eastAsia="Times New Roman" w:hAnsi="Arial" w:cs="Arial"/>
          <w:b/>
          <w:bCs/>
          <w:i/>
          <w:iCs/>
          <w:color w:val="000000"/>
          <w:sz w:val="18"/>
          <w:szCs w:val="18"/>
          <w:lang w:eastAsia="es-EC"/>
        </w:rPr>
        <w:t>:</w:t>
      </w:r>
      <w:r w:rsidR="00700FFD" w:rsidRPr="00700FFD">
        <w:rPr>
          <w:rFonts w:ascii="Arial" w:eastAsia="Times New Roman" w:hAnsi="Arial" w:cs="Arial"/>
          <w:i/>
          <w:iCs/>
          <w:color w:val="000000"/>
          <w:sz w:val="18"/>
          <w:szCs w:val="18"/>
          <w:lang w:eastAsia="es-EC"/>
        </w:rPr>
        <w:t xml:space="preserve"> Controles de edición de la superficie colaborativa</w:t>
      </w:r>
    </w:p>
    <w:p w14:paraId="4F179182" w14:textId="57560A64" w:rsidR="00925354" w:rsidRDefault="00925354" w:rsidP="00925354">
      <w:pPr>
        <w:pStyle w:val="Texto"/>
      </w:pPr>
      <w:r>
        <w:tab/>
      </w:r>
    </w:p>
    <w:p w14:paraId="09C14A8F" w14:textId="4EB358DB" w:rsidR="00925354" w:rsidRDefault="00925354" w:rsidP="00925354">
      <w:pPr>
        <w:pStyle w:val="Texto"/>
        <w:ind w:left="1416"/>
      </w:pPr>
      <w:r>
        <w:t>En la esquina superior izquierda de la superficie, se ha ubicado semáforos que miden la actividad de los estudiantes en la superficie colaborativa</w:t>
      </w:r>
      <w:r w:rsidR="00FC3AA8">
        <w:t xml:space="preserve"> (ver figura 4.8</w:t>
      </w:r>
      <w:r>
        <w:t xml:space="preserve">). Estos semáforos se encuentran en color verde cuando el estudiante está realizando </w:t>
      </w:r>
      <w:r w:rsidR="00FC3AA8">
        <w:lastRenderedPageBreak/>
        <w:t xml:space="preserve">activamente </w:t>
      </w:r>
      <w:r>
        <w:t>aportaciones sobre la super</w:t>
      </w:r>
      <w:r w:rsidR="00FC3AA8">
        <w:t xml:space="preserve">ficie colaborativa, y cambia a </w:t>
      </w:r>
      <w:r>
        <w:t>color</w:t>
      </w:r>
      <w:r w:rsidR="00FC3AA8">
        <w:t xml:space="preserve"> </w:t>
      </w:r>
      <w:r>
        <w:t xml:space="preserve"> </w:t>
      </w:r>
      <w:r w:rsidR="00FC3AA8">
        <w:t xml:space="preserve">amarillo y rojo </w:t>
      </w:r>
      <w:r>
        <w:t>transcurridos 5 minutos de inactividad.</w:t>
      </w:r>
      <w:r w:rsidR="006E6A9F">
        <w:t xml:space="preserve"> La implementación de estos semáforos se ha realizado con el objetivo de motivar al estudiante a que participe activamente en la sesión.</w:t>
      </w:r>
      <w:ins w:id="913" w:author="Katherine Chiluiza" w:date="2015-03-12T03:18:00Z">
        <w:r w:rsidR="008A4543">
          <w:t xml:space="preserve"> </w:t>
        </w:r>
      </w:ins>
    </w:p>
    <w:p w14:paraId="42066203" w14:textId="48756AA0" w:rsidR="00700FFD" w:rsidRPr="00700FFD" w:rsidRDefault="00700FFD" w:rsidP="00700FFD">
      <w:pPr>
        <w:spacing w:after="0" w:line="240" w:lineRule="auto"/>
        <w:jc w:val="center"/>
        <w:rPr>
          <w:rFonts w:ascii="Times New Roman" w:eastAsia="Times New Roman" w:hAnsi="Times New Roman" w:cs="Times New Roman"/>
          <w:sz w:val="24"/>
          <w:szCs w:val="24"/>
          <w:lang w:eastAsia="es-EC"/>
        </w:rPr>
      </w:pPr>
      <w:r w:rsidRPr="00700FFD">
        <w:rPr>
          <w:rFonts w:ascii="Trebuchet MS" w:eastAsia="Times New Roman" w:hAnsi="Trebuchet MS" w:cs="Times New Roman"/>
          <w:b/>
          <w:bCs/>
          <w:noProof/>
          <w:color w:val="000000"/>
          <w:sz w:val="29"/>
          <w:szCs w:val="29"/>
          <w:lang w:eastAsia="es-EC"/>
        </w:rPr>
        <w:drawing>
          <wp:inline distT="0" distB="0" distL="0" distR="0" wp14:anchorId="2E3429E0" wp14:editId="338D229B">
            <wp:extent cx="1352550" cy="809625"/>
            <wp:effectExtent l="0" t="0" r="0" b="9525"/>
            <wp:docPr id="33" name="Imagen 33" descr="https://lh5.googleusercontent.com/ueTDLxs-r-7kFKhwMx9N47fG99e_uhtNiQZMAqeLqbDgMNHT8aRffbfRWMsHHk8H_0f82ENdOkIsXg55RzDEvlDpnyLQfaIW1NYR6wF1TaIGKiRDAMIxyES7o2XNMniTO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ueTDLxs-r-7kFKhwMx9N47fG99e_uhtNiQZMAqeLqbDgMNHT8aRffbfRWMsHHk8H_0f82ENdOkIsXg55RzDEvlDpnyLQfaIW1NYR6wF1TaIGKiRDAMIxyES7o2XNMniTOv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52550" cy="809625"/>
                    </a:xfrm>
                    <a:prstGeom prst="rect">
                      <a:avLst/>
                    </a:prstGeom>
                    <a:noFill/>
                    <a:ln>
                      <a:noFill/>
                    </a:ln>
                  </pic:spPr>
                </pic:pic>
              </a:graphicData>
            </a:graphic>
          </wp:inline>
        </w:drawing>
      </w:r>
    </w:p>
    <w:p w14:paraId="2957CA5D" w14:textId="4DF2CE66" w:rsidR="00876A9F" w:rsidRDefault="00876A9F" w:rsidP="00876A9F">
      <w:pPr>
        <w:pStyle w:val="NombreCapitulo"/>
        <w:numPr>
          <w:ilvl w:val="0"/>
          <w:numId w:val="0"/>
        </w:numPr>
        <w:ind w:left="360"/>
        <w:jc w:val="center"/>
        <w:rPr>
          <w:sz w:val="16"/>
          <w:szCs w:val="16"/>
        </w:rPr>
      </w:pPr>
      <w:r>
        <w:rPr>
          <w:sz w:val="16"/>
          <w:szCs w:val="16"/>
        </w:rPr>
        <w:t xml:space="preserve">Figura </w:t>
      </w:r>
      <w:r w:rsidR="00FC3AA8">
        <w:rPr>
          <w:sz w:val="16"/>
          <w:szCs w:val="16"/>
        </w:rPr>
        <w:t>4.8</w:t>
      </w:r>
      <w:r w:rsidRPr="000F38C4">
        <w:rPr>
          <w:sz w:val="16"/>
          <w:szCs w:val="16"/>
        </w:rPr>
        <w:t>:</w:t>
      </w:r>
      <w:r w:rsidRPr="000F38C4">
        <w:rPr>
          <w:b w:val="0"/>
          <w:sz w:val="16"/>
          <w:szCs w:val="16"/>
        </w:rPr>
        <w:t xml:space="preserve"> </w:t>
      </w:r>
      <w:r w:rsidR="00FC3AA8">
        <w:rPr>
          <w:b w:val="0"/>
          <w:sz w:val="16"/>
          <w:szCs w:val="16"/>
        </w:rPr>
        <w:t>Semáforos indicadores de actividad</w:t>
      </w:r>
    </w:p>
    <w:p w14:paraId="40C1C841" w14:textId="5F8770D7" w:rsidR="00B3031B" w:rsidRDefault="00B3031B" w:rsidP="00D23C81">
      <w:pPr>
        <w:pStyle w:val="NombreCapitulo"/>
        <w:numPr>
          <w:ilvl w:val="0"/>
          <w:numId w:val="0"/>
        </w:numPr>
        <w:ind w:left="360" w:hanging="360"/>
      </w:pPr>
    </w:p>
    <w:p w14:paraId="2280D486" w14:textId="77777777" w:rsidR="001D7D9F" w:rsidRDefault="001D7D9F" w:rsidP="007059FE">
      <w:pPr>
        <w:pStyle w:val="Subtitulocapitulo"/>
      </w:pPr>
      <w:r>
        <w:t>COMPONENTE DE AUTENTICACIÓN Y CONTROL INDIVIDUAL</w:t>
      </w:r>
    </w:p>
    <w:p w14:paraId="74B4517D" w14:textId="77777777" w:rsidR="00F00875" w:rsidRDefault="00F97D89" w:rsidP="006E6A9F">
      <w:pPr>
        <w:pStyle w:val="Texto"/>
        <w:ind w:left="1416"/>
      </w:pPr>
      <w:r>
        <w:t>Este componente permite a los estudiantes ingresar información a las entidades y relaciones; además, de permitir</w:t>
      </w:r>
      <w:r w:rsidR="0095027E">
        <w:t xml:space="preserve"> a los profesores</w:t>
      </w:r>
      <w:r>
        <w:t xml:space="preserve"> evaluar y monitorear las sesiones de trabajo colaborativo. </w:t>
      </w:r>
    </w:p>
    <w:p w14:paraId="5CF5F389" w14:textId="77777777" w:rsidR="00F00875" w:rsidRDefault="00F00875" w:rsidP="006E6A9F">
      <w:pPr>
        <w:pStyle w:val="Texto"/>
        <w:ind w:left="1416"/>
      </w:pPr>
    </w:p>
    <w:p w14:paraId="3E7F9D96" w14:textId="362A2A3C" w:rsidR="006E6A9F" w:rsidRDefault="003B2E61" w:rsidP="006E6A9F">
      <w:pPr>
        <w:pStyle w:val="Texto"/>
        <w:ind w:left="1416"/>
      </w:pPr>
      <w:r>
        <w:t>En la figura 4.9</w:t>
      </w:r>
      <w:r w:rsidR="0095027E">
        <w:t xml:space="preserve"> se observa la interfaz</w:t>
      </w:r>
      <w:r>
        <w:t xml:space="preserve"> d</w:t>
      </w:r>
      <w:r w:rsidR="001631C9">
        <w:t>e</w:t>
      </w:r>
      <w:ins w:id="914" w:author="Katherine Chiluiza" w:date="2015-03-12T03:18:00Z">
        <w:r w:rsidR="008A4543">
          <w:t xml:space="preserve"> </w:t>
        </w:r>
      </w:ins>
      <w:del w:id="915" w:author="Katherine Chiluiza" w:date="2015-03-12T03:18:00Z">
        <w:r w:rsidR="0095027E" w:rsidDel="008A4543">
          <w:delText xml:space="preserve"> de </w:delText>
        </w:r>
      </w:del>
      <w:r w:rsidR="0095027E">
        <w:t xml:space="preserve">monitoreo </w:t>
      </w:r>
      <w:r w:rsidR="00F00875">
        <w:t>para el</w:t>
      </w:r>
      <w:r w:rsidR="0095027E">
        <w:t xml:space="preserve"> profesor, en donde </w:t>
      </w:r>
      <w:ins w:id="916" w:author="Katherine Chiluiza" w:date="2015-03-12T03:18:00Z">
        <w:r w:rsidR="008A4543">
          <w:t>é</w:t>
        </w:r>
      </w:ins>
      <w:del w:id="917" w:author="Katherine Chiluiza" w:date="2015-03-12T03:18:00Z">
        <w:r w:rsidR="0095027E" w:rsidDel="008A4543">
          <w:delText>e</w:delText>
        </w:r>
      </w:del>
      <w:r w:rsidR="0095027E">
        <w:t xml:space="preserve">ste puede observar </w:t>
      </w:r>
      <w:ins w:id="918" w:author="Katherine Chiluiza" w:date="2015-03-12T03:26:00Z">
        <w:r w:rsidR="00EA7024">
          <w:t xml:space="preserve">indicadores </w:t>
        </w:r>
      </w:ins>
      <w:ins w:id="919" w:author="Katherine Chiluiza" w:date="2015-03-12T03:30:00Z">
        <w:r w:rsidR="00EA7024">
          <w:t xml:space="preserve">y avances </w:t>
        </w:r>
      </w:ins>
      <w:del w:id="920" w:author="Katherine Chiluiza" w:date="2015-03-12T03:27:00Z">
        <w:r w:rsidR="0095027E" w:rsidDel="00EA7024">
          <w:delText xml:space="preserve">en vivo </w:delText>
        </w:r>
      </w:del>
      <w:ins w:id="921" w:author="Katherine Chiluiza" w:date="2015-03-12T03:27:00Z">
        <w:r w:rsidR="00EA7024">
          <w:t xml:space="preserve">de </w:t>
        </w:r>
      </w:ins>
      <w:r w:rsidR="0095027E">
        <w:t xml:space="preserve">la realización del trabajo colaborativo de múltiples grupos. </w:t>
      </w:r>
      <w:r w:rsidR="00F00875">
        <w:t>Con esta interfaz, se</w:t>
      </w:r>
      <w:r w:rsidR="0095027E">
        <w:t xml:space="preserve"> permite al profesor conocer el porcentaje de avance de la tarea que realiza cada grupo, a través de la definición de la cantidad </w:t>
      </w:r>
      <w:r w:rsidR="00F00875">
        <w:t xml:space="preserve">elementos </w:t>
      </w:r>
      <w:r w:rsidR="0095027E">
        <w:t>que el profesor cre</w:t>
      </w:r>
      <w:ins w:id="922" w:author="Katherine Chiluiza" w:date="2015-03-12T03:27:00Z">
        <w:r w:rsidR="00EA7024">
          <w:t>e</w:t>
        </w:r>
      </w:ins>
      <w:del w:id="923" w:author="Katherine Chiluiza" w:date="2015-03-12T03:27:00Z">
        <w:r w:rsidR="0095027E" w:rsidDel="00EA7024">
          <w:delText>a</w:delText>
        </w:r>
      </w:del>
      <w:r w:rsidR="0095027E">
        <w:t xml:space="preserve"> deb</w:t>
      </w:r>
      <w:ins w:id="924" w:author="Katherine Chiluiza" w:date="2015-03-12T03:27:00Z">
        <w:r w:rsidR="00EA7024">
          <w:t>e</w:t>
        </w:r>
      </w:ins>
      <w:del w:id="925" w:author="Katherine Chiluiza" w:date="2015-03-12T03:27:00Z">
        <w:r w:rsidR="0095027E" w:rsidDel="00EA7024">
          <w:delText>a</w:delText>
        </w:r>
      </w:del>
      <w:r w:rsidR="0095027E">
        <w:t xml:space="preserve"> tener el trabajo </w:t>
      </w:r>
      <w:r w:rsidR="00F00875">
        <w:t xml:space="preserve">para considerarse </w:t>
      </w:r>
      <w:r w:rsidR="0095027E">
        <w:t>terminado.</w:t>
      </w:r>
      <w:r w:rsidR="00130104">
        <w:t xml:space="preserve"> El profesor también </w:t>
      </w:r>
      <w:r w:rsidR="00130104">
        <w:lastRenderedPageBreak/>
        <w:t xml:space="preserve">contará con un medidor de actividad para cada alumno, que cambia de color </w:t>
      </w:r>
      <w:r w:rsidR="00F00875">
        <w:t>a</w:t>
      </w:r>
      <w:r w:rsidR="00130104">
        <w:t xml:space="preserve"> verde cuando el participante realice activamente aportaciones, o  amarillo y rojo cuando </w:t>
      </w:r>
      <w:ins w:id="926" w:author="Katherine Chiluiza" w:date="2015-03-12T03:27:00Z">
        <w:r w:rsidR="00EA7024">
          <w:t>é</w:t>
        </w:r>
      </w:ins>
      <w:del w:id="927" w:author="Katherine Chiluiza" w:date="2015-03-12T03:27:00Z">
        <w:r w:rsidR="00130104" w:rsidDel="00EA7024">
          <w:delText>e</w:delText>
        </w:r>
      </w:del>
      <w:r w:rsidR="00130104">
        <w:t>ste deje mostrar actividad después de 5 minutos.</w:t>
      </w:r>
    </w:p>
    <w:p w14:paraId="3E02C80E" w14:textId="604C3132" w:rsidR="00B3031B" w:rsidRDefault="00B3031B" w:rsidP="00E93F3A">
      <w:pPr>
        <w:pStyle w:val="NombreCapitulo"/>
        <w:numPr>
          <w:ilvl w:val="0"/>
          <w:numId w:val="0"/>
        </w:numPr>
        <w:ind w:left="360" w:hanging="360"/>
        <w:jc w:val="center"/>
      </w:pPr>
      <w:r>
        <w:rPr>
          <w:noProof/>
        </w:rPr>
        <w:drawing>
          <wp:inline distT="0" distB="0" distL="0" distR="0" wp14:anchorId="771AFFB1" wp14:editId="2ED752D1">
            <wp:extent cx="4856111" cy="2695575"/>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a:extLst>
                        <a:ext uri="{28A0092B-C50C-407E-A947-70E740481C1C}">
                          <a14:useLocalDpi xmlns:a14="http://schemas.microsoft.com/office/drawing/2010/main" val="0"/>
                        </a:ext>
                      </a:extLst>
                    </a:blip>
                    <a:srcRect r="9434"/>
                    <a:stretch/>
                  </pic:blipFill>
                  <pic:spPr bwMode="auto">
                    <a:xfrm>
                      <a:off x="0" y="0"/>
                      <a:ext cx="4873900" cy="270544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DC52307" w14:textId="12CB07E2" w:rsidR="00876A9F" w:rsidRDefault="00876A9F" w:rsidP="00876A9F">
      <w:pPr>
        <w:pStyle w:val="NombreCapitulo"/>
        <w:numPr>
          <w:ilvl w:val="0"/>
          <w:numId w:val="0"/>
        </w:numPr>
        <w:ind w:left="360"/>
        <w:jc w:val="center"/>
        <w:rPr>
          <w:sz w:val="16"/>
          <w:szCs w:val="16"/>
        </w:rPr>
      </w:pPr>
      <w:r>
        <w:rPr>
          <w:sz w:val="16"/>
          <w:szCs w:val="16"/>
        </w:rPr>
        <w:t xml:space="preserve">Figura </w:t>
      </w:r>
      <w:r w:rsidR="003B2E61">
        <w:rPr>
          <w:sz w:val="16"/>
          <w:szCs w:val="16"/>
        </w:rPr>
        <w:t>4.9</w:t>
      </w:r>
      <w:r w:rsidRPr="000F38C4">
        <w:rPr>
          <w:sz w:val="16"/>
          <w:szCs w:val="16"/>
        </w:rPr>
        <w:t>:</w:t>
      </w:r>
      <w:r w:rsidRPr="000F38C4">
        <w:rPr>
          <w:b w:val="0"/>
          <w:sz w:val="16"/>
          <w:szCs w:val="16"/>
        </w:rPr>
        <w:t xml:space="preserve"> </w:t>
      </w:r>
      <w:r w:rsidR="003B2E61">
        <w:rPr>
          <w:b w:val="0"/>
          <w:sz w:val="16"/>
          <w:szCs w:val="16"/>
        </w:rPr>
        <w:t>Interfaz de monitoreo de trabajos para el profesor</w:t>
      </w:r>
    </w:p>
    <w:p w14:paraId="11B862B3" w14:textId="6292F44B" w:rsidR="00700FFD" w:rsidRDefault="003B2E61" w:rsidP="00E93F3A">
      <w:pPr>
        <w:pStyle w:val="Texto"/>
        <w:ind w:left="1416"/>
      </w:pPr>
      <w:r>
        <w:t>En la figura 4.10</w:t>
      </w:r>
      <w:r w:rsidR="00E93F3A">
        <w:t xml:space="preserve"> se muestra una captura del trabajo que puede observar el profesor en todo momento. Que puede ser útil para el profesor para </w:t>
      </w:r>
      <w:r w:rsidR="00F00875">
        <w:t xml:space="preserve">revisar e inclusive </w:t>
      </w:r>
      <w:r w:rsidR="00E93F3A">
        <w:t>determinar falencias en los diagramas que elaboran los estudiantes, antes de que finalice la sesión.</w:t>
      </w:r>
    </w:p>
    <w:p w14:paraId="66083C72" w14:textId="1B5DF97A" w:rsidR="00B3031B" w:rsidRDefault="00B3031B" w:rsidP="00B3031B">
      <w:pPr>
        <w:pStyle w:val="NombreCapitulo"/>
        <w:numPr>
          <w:ilvl w:val="0"/>
          <w:numId w:val="0"/>
        </w:numPr>
        <w:ind w:left="360" w:hanging="360"/>
      </w:pPr>
    </w:p>
    <w:p w14:paraId="1D92BA15" w14:textId="0F7BF0B2" w:rsidR="00B3031B" w:rsidRDefault="00B3031B" w:rsidP="00E93F3A">
      <w:pPr>
        <w:pStyle w:val="NombreCapitulo"/>
        <w:numPr>
          <w:ilvl w:val="0"/>
          <w:numId w:val="0"/>
        </w:numPr>
        <w:ind w:left="360" w:hanging="360"/>
        <w:jc w:val="center"/>
      </w:pPr>
      <w:r>
        <w:rPr>
          <w:noProof/>
        </w:rPr>
        <w:lastRenderedPageBreak/>
        <w:drawing>
          <wp:inline distT="0" distB="0" distL="0" distR="0" wp14:anchorId="76EBC1C4" wp14:editId="16289B42">
            <wp:extent cx="4361618" cy="2691211"/>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l="17544"/>
                    <a:stretch/>
                  </pic:blipFill>
                  <pic:spPr bwMode="auto">
                    <a:xfrm>
                      <a:off x="0" y="0"/>
                      <a:ext cx="4373733" cy="269868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EDDB2E4" w14:textId="57F45ED8" w:rsidR="00876A9F" w:rsidRDefault="00876A9F" w:rsidP="00876A9F">
      <w:pPr>
        <w:pStyle w:val="NombreCapitulo"/>
        <w:numPr>
          <w:ilvl w:val="0"/>
          <w:numId w:val="0"/>
        </w:numPr>
        <w:ind w:left="360"/>
        <w:jc w:val="center"/>
        <w:rPr>
          <w:sz w:val="16"/>
          <w:szCs w:val="16"/>
        </w:rPr>
      </w:pPr>
      <w:r>
        <w:rPr>
          <w:sz w:val="16"/>
          <w:szCs w:val="16"/>
        </w:rPr>
        <w:t xml:space="preserve">Figura </w:t>
      </w:r>
      <w:r w:rsidR="007C65E9">
        <w:rPr>
          <w:sz w:val="16"/>
          <w:szCs w:val="16"/>
        </w:rPr>
        <w:t>4.</w:t>
      </w:r>
      <w:r w:rsidR="003B2E61">
        <w:rPr>
          <w:sz w:val="16"/>
          <w:szCs w:val="16"/>
        </w:rPr>
        <w:t>10</w:t>
      </w:r>
      <w:r w:rsidRPr="000F38C4">
        <w:rPr>
          <w:sz w:val="16"/>
          <w:szCs w:val="16"/>
        </w:rPr>
        <w:t>:</w:t>
      </w:r>
      <w:r w:rsidRPr="000F38C4">
        <w:rPr>
          <w:b w:val="0"/>
          <w:sz w:val="16"/>
          <w:szCs w:val="16"/>
        </w:rPr>
        <w:t xml:space="preserve"> </w:t>
      </w:r>
      <w:r w:rsidR="003B2E61">
        <w:rPr>
          <w:b w:val="0"/>
          <w:sz w:val="16"/>
          <w:szCs w:val="16"/>
        </w:rPr>
        <w:t>Captura de trabajo colaborativo en la interfaz de monitoreo</w:t>
      </w:r>
    </w:p>
    <w:p w14:paraId="6A281BD4" w14:textId="77777777" w:rsidR="00700FFD" w:rsidRDefault="00700FFD" w:rsidP="00B3031B">
      <w:pPr>
        <w:pStyle w:val="NombreCapitulo"/>
        <w:numPr>
          <w:ilvl w:val="0"/>
          <w:numId w:val="0"/>
        </w:numPr>
        <w:ind w:left="360" w:hanging="360"/>
      </w:pPr>
    </w:p>
    <w:p w14:paraId="5BB42F50" w14:textId="74284005" w:rsidR="00E93F3A" w:rsidRDefault="00F00875" w:rsidP="00F00875">
      <w:pPr>
        <w:pStyle w:val="Texto"/>
        <w:ind w:left="1416"/>
      </w:pPr>
      <w:r>
        <w:t>Se muestra además información numérica y porcentual de las aportaciones de cada estudiante: número de creaciones, número de ediciones y número de el</w:t>
      </w:r>
      <w:r w:rsidR="00647293">
        <w:t>ementos borrados (ver figura 4.11</w:t>
      </w:r>
      <w:r>
        <w:t xml:space="preserve">). </w:t>
      </w:r>
    </w:p>
    <w:p w14:paraId="2ED8F9DC" w14:textId="77777777" w:rsidR="00E93F3A" w:rsidRDefault="00E93F3A" w:rsidP="00E93F3A">
      <w:pPr>
        <w:pStyle w:val="Texto"/>
      </w:pPr>
    </w:p>
    <w:p w14:paraId="6BCE7F3C" w14:textId="7C3F4410" w:rsidR="003B630B" w:rsidRDefault="003B630B" w:rsidP="00F00875">
      <w:pPr>
        <w:pStyle w:val="NombreCapitulo"/>
        <w:numPr>
          <w:ilvl w:val="0"/>
          <w:numId w:val="0"/>
        </w:numPr>
        <w:ind w:left="360" w:hanging="360"/>
        <w:jc w:val="center"/>
      </w:pPr>
      <w:r>
        <w:rPr>
          <w:noProof/>
        </w:rPr>
        <w:drawing>
          <wp:inline distT="0" distB="0" distL="0" distR="0" wp14:anchorId="2DEEDE3D" wp14:editId="4D1333BA">
            <wp:extent cx="4810125" cy="2413776"/>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3864" cy="2415652"/>
                    </a:xfrm>
                    <a:prstGeom prst="rect">
                      <a:avLst/>
                    </a:prstGeom>
                    <a:noFill/>
                    <a:ln>
                      <a:noFill/>
                    </a:ln>
                  </pic:spPr>
                </pic:pic>
              </a:graphicData>
            </a:graphic>
          </wp:inline>
        </w:drawing>
      </w:r>
    </w:p>
    <w:p w14:paraId="3A248528" w14:textId="204D60D8" w:rsidR="00876A9F" w:rsidRDefault="00876A9F" w:rsidP="00876A9F">
      <w:pPr>
        <w:pStyle w:val="NombreCapitulo"/>
        <w:numPr>
          <w:ilvl w:val="0"/>
          <w:numId w:val="0"/>
        </w:numPr>
        <w:ind w:left="360"/>
        <w:jc w:val="center"/>
        <w:rPr>
          <w:sz w:val="16"/>
          <w:szCs w:val="16"/>
        </w:rPr>
      </w:pPr>
      <w:r>
        <w:rPr>
          <w:sz w:val="16"/>
          <w:szCs w:val="16"/>
        </w:rPr>
        <w:t xml:space="preserve">Figura </w:t>
      </w:r>
      <w:r w:rsidR="007C65E9">
        <w:rPr>
          <w:sz w:val="16"/>
          <w:szCs w:val="16"/>
        </w:rPr>
        <w:t>4.</w:t>
      </w:r>
      <w:r w:rsidR="00647293">
        <w:rPr>
          <w:sz w:val="16"/>
          <w:szCs w:val="16"/>
        </w:rPr>
        <w:t>11</w:t>
      </w:r>
      <w:r w:rsidRPr="000F38C4">
        <w:rPr>
          <w:sz w:val="16"/>
          <w:szCs w:val="16"/>
        </w:rPr>
        <w:t>:</w:t>
      </w:r>
      <w:r w:rsidRPr="000F38C4">
        <w:rPr>
          <w:b w:val="0"/>
          <w:sz w:val="16"/>
          <w:szCs w:val="16"/>
        </w:rPr>
        <w:t xml:space="preserve"> Interacción con pluma sobre la superficie colaborativa</w:t>
      </w:r>
    </w:p>
    <w:p w14:paraId="4F211CFD" w14:textId="3CB69E88" w:rsidR="00700FFD" w:rsidRDefault="001631C9" w:rsidP="00647293">
      <w:pPr>
        <w:pStyle w:val="Texto"/>
        <w:ind w:left="1416"/>
      </w:pPr>
      <w:r>
        <w:lastRenderedPageBreak/>
        <w:t>El profesor puede acceder a</w:t>
      </w:r>
      <w:r w:rsidR="00603923">
        <w:t xml:space="preserve"> la interfaz de evaluación a</w:t>
      </w:r>
      <w:r>
        <w:t xml:space="preserve"> través de un navegador web</w:t>
      </w:r>
      <w:r w:rsidR="00603923">
        <w:t>,</w:t>
      </w:r>
      <w:r w:rsidR="00447849">
        <w:t xml:space="preserve"> </w:t>
      </w:r>
      <w:r>
        <w:t>en donde este necesitará cargar inicialmente el archivo del trabajo colaborativo que los alumnos hayan generado.</w:t>
      </w:r>
      <w:r w:rsidR="00603923">
        <w:t xml:space="preserve"> La información provista en esta interfaz, tiene el objetivo de ayudar al profesor a determinar la cantidad de aportación </w:t>
      </w:r>
      <w:ins w:id="928" w:author="Katherine Chiluiza" w:date="2015-03-12T03:31:00Z">
        <w:r w:rsidR="00EA7024">
          <w:t xml:space="preserve">y </w:t>
        </w:r>
      </w:ins>
      <w:del w:id="929" w:author="Katherine Chiluiza" w:date="2015-03-12T03:31:00Z">
        <w:r w:rsidR="00603923" w:rsidDel="00EA7024">
          <w:delText>e inclusive</w:delText>
        </w:r>
      </w:del>
      <w:ins w:id="930" w:author="Katherine Chiluiza" w:date="2015-03-12T03:31:00Z">
        <w:r w:rsidR="00EA7024">
          <w:t>la</w:t>
        </w:r>
      </w:ins>
      <w:r w:rsidR="00603923">
        <w:t xml:space="preserve"> calidad de la misma a trav</w:t>
      </w:r>
      <w:r w:rsidR="00647293">
        <w:t xml:space="preserve">és de la identificación de las contribuciones individuales </w:t>
      </w:r>
      <w:r w:rsidR="00603923">
        <w:t>basada en colores.</w:t>
      </w:r>
    </w:p>
    <w:p w14:paraId="743A18DA" w14:textId="1325F235" w:rsidR="00603923" w:rsidRDefault="00603923" w:rsidP="00647293">
      <w:pPr>
        <w:pStyle w:val="Texto"/>
        <w:ind w:left="1416"/>
      </w:pPr>
      <w:r>
        <w:t>Otra característica de esta interfaz</w:t>
      </w:r>
      <w:ins w:id="931" w:author="Katherine Chiluiza" w:date="2015-03-12T03:31:00Z">
        <w:r w:rsidR="00EA7024">
          <w:t xml:space="preserve"> es que</w:t>
        </w:r>
      </w:ins>
      <w:del w:id="932" w:author="Katherine Chiluiza" w:date="2015-03-12T03:31:00Z">
        <w:r w:rsidDel="00EA7024">
          <w:delText xml:space="preserve"> </w:delText>
        </w:r>
      </w:del>
      <w:r>
        <w:t xml:space="preserve"> permite al profesor  una animación de</w:t>
      </w:r>
      <w:del w:id="933" w:author="Katherine Chiluiza" w:date="2015-03-12T03:32:00Z">
        <w:r w:rsidDel="00EA7024">
          <w:delText>l</w:delText>
        </w:r>
      </w:del>
      <w:r>
        <w:t xml:space="preserve"> todo el proceso de elaboración de la tarea a través de un reproductor</w:t>
      </w:r>
      <w:r w:rsidR="00647293">
        <w:t xml:space="preserve"> </w:t>
      </w:r>
      <w:ins w:id="934" w:author="Katherine Chiluiza" w:date="2015-03-12T03:32:00Z">
        <w:r w:rsidR="002931EF">
          <w:t xml:space="preserve">que se provee en la solución </w:t>
        </w:r>
      </w:ins>
      <w:del w:id="935" w:author="Katherine Chiluiza" w:date="2015-03-12T03:32:00Z">
        <w:r w:rsidR="00647293" w:rsidDel="002931EF">
          <w:delText>provisto</w:delText>
        </w:r>
      </w:del>
      <w:r>
        <w:t>(ver figura 4.</w:t>
      </w:r>
      <w:r w:rsidR="00647293">
        <w:t>12</w:t>
      </w:r>
      <w:r>
        <w:t xml:space="preserve">). </w:t>
      </w:r>
    </w:p>
    <w:p w14:paraId="76594A8B" w14:textId="77777777" w:rsidR="003B630B" w:rsidRDefault="003B630B" w:rsidP="00B3031B">
      <w:pPr>
        <w:pStyle w:val="NombreCapitulo"/>
        <w:numPr>
          <w:ilvl w:val="0"/>
          <w:numId w:val="0"/>
        </w:numPr>
        <w:ind w:left="360" w:hanging="360"/>
      </w:pPr>
    </w:p>
    <w:p w14:paraId="7616B7BB" w14:textId="1CF236D5" w:rsidR="003B630B" w:rsidRDefault="003B630B" w:rsidP="00B3031B">
      <w:pPr>
        <w:pStyle w:val="NombreCapitulo"/>
        <w:numPr>
          <w:ilvl w:val="0"/>
          <w:numId w:val="0"/>
        </w:numPr>
        <w:ind w:left="360" w:hanging="360"/>
      </w:pPr>
      <w:r>
        <w:rPr>
          <w:noProof/>
        </w:rPr>
        <w:drawing>
          <wp:inline distT="0" distB="0" distL="0" distR="0" wp14:anchorId="437CE012" wp14:editId="7D897248">
            <wp:extent cx="5248275" cy="25146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8275" cy="2514600"/>
                    </a:xfrm>
                    <a:prstGeom prst="rect">
                      <a:avLst/>
                    </a:prstGeom>
                    <a:noFill/>
                    <a:ln>
                      <a:noFill/>
                    </a:ln>
                  </pic:spPr>
                </pic:pic>
              </a:graphicData>
            </a:graphic>
          </wp:inline>
        </w:drawing>
      </w:r>
    </w:p>
    <w:p w14:paraId="26152F71" w14:textId="2F90FD8E" w:rsidR="00876A9F" w:rsidRDefault="00876A9F" w:rsidP="00876A9F">
      <w:pPr>
        <w:pStyle w:val="NombreCapitulo"/>
        <w:numPr>
          <w:ilvl w:val="0"/>
          <w:numId w:val="0"/>
        </w:numPr>
        <w:ind w:left="360"/>
        <w:jc w:val="center"/>
        <w:rPr>
          <w:sz w:val="16"/>
          <w:szCs w:val="16"/>
        </w:rPr>
      </w:pPr>
      <w:r>
        <w:rPr>
          <w:sz w:val="16"/>
          <w:szCs w:val="16"/>
        </w:rPr>
        <w:t xml:space="preserve">Figura </w:t>
      </w:r>
      <w:r w:rsidR="00647293">
        <w:rPr>
          <w:sz w:val="16"/>
          <w:szCs w:val="16"/>
        </w:rPr>
        <w:t>4.12</w:t>
      </w:r>
      <w:r w:rsidRPr="000F38C4">
        <w:rPr>
          <w:sz w:val="16"/>
          <w:szCs w:val="16"/>
        </w:rPr>
        <w:t>:</w:t>
      </w:r>
      <w:r w:rsidRPr="000F38C4">
        <w:rPr>
          <w:b w:val="0"/>
          <w:sz w:val="16"/>
          <w:szCs w:val="16"/>
        </w:rPr>
        <w:t xml:space="preserve"> </w:t>
      </w:r>
      <w:r w:rsidR="00647293">
        <w:rPr>
          <w:b w:val="0"/>
          <w:sz w:val="16"/>
          <w:szCs w:val="16"/>
        </w:rPr>
        <w:t>Interfaz de evaluación del profesor</w:t>
      </w:r>
    </w:p>
    <w:p w14:paraId="6388C479" w14:textId="77777777" w:rsidR="00700FFD" w:rsidRDefault="00700FFD" w:rsidP="00B3031B">
      <w:pPr>
        <w:pStyle w:val="NombreCapitulo"/>
        <w:numPr>
          <w:ilvl w:val="0"/>
          <w:numId w:val="0"/>
        </w:numPr>
        <w:ind w:left="360" w:hanging="360"/>
      </w:pPr>
    </w:p>
    <w:p w14:paraId="11B1B98D" w14:textId="1EDF71CD" w:rsidR="00700FFD" w:rsidRDefault="00603923" w:rsidP="00603923">
      <w:pPr>
        <w:pStyle w:val="Texto"/>
      </w:pPr>
      <w:r>
        <w:lastRenderedPageBreak/>
        <w:t xml:space="preserve">Además </w:t>
      </w:r>
      <w:ins w:id="936" w:author="Katherine Chiluiza" w:date="2015-03-12T03:32:00Z">
        <w:r w:rsidR="002931EF">
          <w:t xml:space="preserve">la interfaz incluye </w:t>
        </w:r>
      </w:ins>
      <w:del w:id="937" w:author="Katherine Chiluiza" w:date="2015-03-12T03:32:00Z">
        <w:r w:rsidDel="002931EF">
          <w:delText>contará con</w:delText>
        </w:r>
      </w:del>
      <w:r>
        <w:t xml:space="preserve"> un resumen porcentual general y detallado de todas las aportaciones realizadas</w:t>
      </w:r>
      <w:r w:rsidR="0046414C">
        <w:t xml:space="preserve"> por cada alumno (ver figura 4.13</w:t>
      </w:r>
      <w:r>
        <w:t xml:space="preserve">). </w:t>
      </w:r>
    </w:p>
    <w:p w14:paraId="132E5AD4" w14:textId="77777777" w:rsidR="003B630B" w:rsidRDefault="003B630B" w:rsidP="00B3031B">
      <w:pPr>
        <w:pStyle w:val="NombreCapitulo"/>
        <w:numPr>
          <w:ilvl w:val="0"/>
          <w:numId w:val="0"/>
        </w:numPr>
        <w:ind w:left="360" w:hanging="360"/>
      </w:pPr>
    </w:p>
    <w:p w14:paraId="754A49EF" w14:textId="1E37572D" w:rsidR="003B630B" w:rsidRDefault="003B630B" w:rsidP="00603923">
      <w:pPr>
        <w:pStyle w:val="NombreCapitulo"/>
        <w:numPr>
          <w:ilvl w:val="0"/>
          <w:numId w:val="0"/>
        </w:numPr>
        <w:ind w:left="360" w:hanging="360"/>
        <w:jc w:val="center"/>
      </w:pPr>
      <w:r>
        <w:rPr>
          <w:noProof/>
        </w:rPr>
        <w:drawing>
          <wp:inline distT="0" distB="0" distL="0" distR="0" wp14:anchorId="656FA80E" wp14:editId="3ECEE172">
            <wp:extent cx="4438650" cy="215499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8777" cy="2164769"/>
                    </a:xfrm>
                    <a:prstGeom prst="rect">
                      <a:avLst/>
                    </a:prstGeom>
                    <a:noFill/>
                    <a:ln>
                      <a:noFill/>
                    </a:ln>
                  </pic:spPr>
                </pic:pic>
              </a:graphicData>
            </a:graphic>
          </wp:inline>
        </w:drawing>
      </w:r>
    </w:p>
    <w:p w14:paraId="15C9C8B6" w14:textId="79D4711C" w:rsidR="00876A9F" w:rsidRDefault="00876A9F" w:rsidP="00876A9F">
      <w:pPr>
        <w:pStyle w:val="NombreCapitulo"/>
        <w:numPr>
          <w:ilvl w:val="0"/>
          <w:numId w:val="0"/>
        </w:numPr>
        <w:ind w:left="360"/>
        <w:jc w:val="center"/>
        <w:rPr>
          <w:sz w:val="16"/>
          <w:szCs w:val="16"/>
        </w:rPr>
      </w:pPr>
      <w:r>
        <w:rPr>
          <w:sz w:val="16"/>
          <w:szCs w:val="16"/>
        </w:rPr>
        <w:t xml:space="preserve">Figura </w:t>
      </w:r>
      <w:r w:rsidR="007C65E9">
        <w:rPr>
          <w:sz w:val="16"/>
          <w:szCs w:val="16"/>
        </w:rPr>
        <w:t>4.</w:t>
      </w:r>
      <w:r w:rsidR="0046414C">
        <w:rPr>
          <w:sz w:val="16"/>
          <w:szCs w:val="16"/>
        </w:rPr>
        <w:t>13</w:t>
      </w:r>
      <w:r w:rsidRPr="000F38C4">
        <w:rPr>
          <w:sz w:val="16"/>
          <w:szCs w:val="16"/>
        </w:rPr>
        <w:t>:</w:t>
      </w:r>
      <w:r w:rsidRPr="000F38C4">
        <w:rPr>
          <w:b w:val="0"/>
          <w:sz w:val="16"/>
          <w:szCs w:val="16"/>
        </w:rPr>
        <w:t xml:space="preserve"> </w:t>
      </w:r>
      <w:r w:rsidR="0046414C">
        <w:rPr>
          <w:b w:val="0"/>
          <w:sz w:val="16"/>
          <w:szCs w:val="16"/>
        </w:rPr>
        <w:t>Información porcentual del total de contribuciones realizadas por cada alumno</w:t>
      </w:r>
    </w:p>
    <w:p w14:paraId="28D520EF" w14:textId="77777777" w:rsidR="00700FFD" w:rsidRDefault="00700FFD" w:rsidP="00B3031B">
      <w:pPr>
        <w:pStyle w:val="NombreCapitulo"/>
        <w:numPr>
          <w:ilvl w:val="0"/>
          <w:numId w:val="0"/>
        </w:numPr>
        <w:ind w:left="360" w:hanging="360"/>
      </w:pPr>
    </w:p>
    <w:p w14:paraId="4FC37DF6" w14:textId="16896C8B" w:rsidR="003B630B" w:rsidRDefault="003B630B" w:rsidP="00B3031B">
      <w:pPr>
        <w:pStyle w:val="NombreCapitulo"/>
        <w:numPr>
          <w:ilvl w:val="0"/>
          <w:numId w:val="0"/>
        </w:numPr>
        <w:ind w:left="360" w:hanging="360"/>
      </w:pPr>
    </w:p>
    <w:p w14:paraId="4365E089" w14:textId="77777777" w:rsidR="001D7D9F" w:rsidRDefault="001D7D9F" w:rsidP="007059FE">
      <w:pPr>
        <w:pStyle w:val="Subtitulocapitulo"/>
      </w:pPr>
      <w:r>
        <w:t>COSTOS ASOCIADOS A LA IMPLEMENTACIÓN DE LA SOLUCIÓN</w:t>
      </w:r>
    </w:p>
    <w:p w14:paraId="3663C907" w14:textId="01924443" w:rsidR="001D7D9F" w:rsidRDefault="001F5481" w:rsidP="001F5481">
      <w:pPr>
        <w:pStyle w:val="Texto"/>
        <w:ind w:left="1416"/>
      </w:pPr>
      <w:del w:id="938" w:author="Katherine Chiluiza" w:date="2015-03-12T03:32:00Z">
        <w:r w:rsidDel="002931EF">
          <w:delText xml:space="preserve">De acuerdo a un </w:delText>
        </w:r>
        <w:r w:rsidR="00580FD4" w:rsidDel="002931EF">
          <w:delText>recopilación</w:delText>
        </w:r>
        <w:r w:rsidDel="002931EF">
          <w:delText xml:space="preserve"> a la presente </w:delText>
        </w:r>
      </w:del>
      <w:ins w:id="939" w:author="Katherine Chiluiza" w:date="2015-03-12T03:32:00Z">
        <w:r w:rsidR="002931EF">
          <w:t xml:space="preserve">Se realizó una recopilación de precios </w:t>
        </w:r>
      </w:ins>
      <w:del w:id="940" w:author="Katherine Chiluiza" w:date="2015-03-12T03:33:00Z">
        <w:r w:rsidR="00580FD4" w:rsidDel="002931EF">
          <w:delText xml:space="preserve">fecha de precios </w:delText>
        </w:r>
      </w:del>
      <w:r w:rsidR="00580FD4">
        <w:t>en el mercado de los equipos tecnológicos requeridos</w:t>
      </w:r>
      <w:ins w:id="941" w:author="Katherine Chiluiza" w:date="2015-03-12T03:33:00Z">
        <w:r w:rsidR="002931EF">
          <w:t xml:space="preserve"> y se gener</w:t>
        </w:r>
      </w:ins>
      <w:ins w:id="942" w:author="Katherine Chiluiza" w:date="2015-03-12T03:34:00Z">
        <w:r w:rsidR="002931EF">
          <w:t>ó la tabla 4.1 que contiene los costos asociados a la solución</w:t>
        </w:r>
      </w:ins>
      <w:r w:rsidR="00580FD4">
        <w:t xml:space="preserve">. </w:t>
      </w:r>
      <w:del w:id="943" w:author="Katherine Chiluiza" w:date="2015-03-12T03:34:00Z">
        <w:r w:rsidR="00580FD4" w:rsidDel="002931EF">
          <w:delText>S</w:delText>
        </w:r>
        <w:r w:rsidDel="002931EF">
          <w:delText xml:space="preserve">e </w:delText>
        </w:r>
        <w:r w:rsidR="00CF1F5B" w:rsidDel="002931EF">
          <w:delText>presenta en la tabla 4.1</w:delText>
        </w:r>
        <w:r w:rsidR="00580FD4" w:rsidDel="002931EF">
          <w:delText xml:space="preserve"> los valores </w:delText>
        </w:r>
        <w:r w:rsidDel="002931EF">
          <w:delText>asociados a la im</w:delText>
        </w:r>
        <w:r w:rsidR="00E01F21" w:rsidDel="002931EF">
          <w:delText xml:space="preserve">plementación </w:delText>
        </w:r>
        <w:r w:rsidDel="002931EF">
          <w:delText xml:space="preserve">de </w:delText>
        </w:r>
        <w:r w:rsidR="006E4613" w:rsidDel="002931EF">
          <w:delText>la implementación completa de la solución</w:delText>
        </w:r>
        <w:r w:rsidR="00E01F21" w:rsidDel="002931EF">
          <w:delText xml:space="preserve">. </w:delText>
        </w:r>
      </w:del>
    </w:p>
    <w:p w14:paraId="0BBA46E2" w14:textId="77777777" w:rsidR="001F5481" w:rsidRDefault="001F5481" w:rsidP="001F5481">
      <w:pPr>
        <w:pStyle w:val="Texto"/>
        <w:ind w:left="1416"/>
      </w:pPr>
    </w:p>
    <w:tbl>
      <w:tblPr>
        <w:tblStyle w:val="Tablaconcuadrcula"/>
        <w:tblW w:w="0" w:type="auto"/>
        <w:tblInd w:w="1416" w:type="dxa"/>
        <w:tblLook w:val="04A0" w:firstRow="1" w:lastRow="0" w:firstColumn="1" w:lastColumn="0" w:noHBand="0" w:noVBand="1"/>
      </w:tblPr>
      <w:tblGrid>
        <w:gridCol w:w="5105"/>
        <w:gridCol w:w="1756"/>
      </w:tblGrid>
      <w:tr w:rsidR="001F5481" w14:paraId="29C4E7A2" w14:textId="77777777" w:rsidTr="00DB29A0">
        <w:tc>
          <w:tcPr>
            <w:tcW w:w="6861" w:type="dxa"/>
            <w:gridSpan w:val="2"/>
            <w:tcBorders>
              <w:top w:val="nil"/>
              <w:left w:val="nil"/>
              <w:bottom w:val="single" w:sz="4" w:space="0" w:color="auto"/>
              <w:right w:val="nil"/>
            </w:tcBorders>
            <w:shd w:val="clear" w:color="auto" w:fill="auto"/>
          </w:tcPr>
          <w:p w14:paraId="0DFFCF6B" w14:textId="1FC6DDAA" w:rsidR="001F5481" w:rsidRPr="001F5481" w:rsidRDefault="00E01F21" w:rsidP="002931EF">
            <w:pPr>
              <w:pStyle w:val="Texto"/>
              <w:ind w:left="0"/>
              <w:rPr>
                <w:b/>
              </w:rPr>
            </w:pPr>
            <w:r w:rsidRPr="00E01F21">
              <w:rPr>
                <w:b/>
                <w:sz w:val="18"/>
                <w:szCs w:val="18"/>
              </w:rPr>
              <w:t>Tabl</w:t>
            </w:r>
            <w:r w:rsidR="00CF1F5B">
              <w:rPr>
                <w:b/>
                <w:sz w:val="18"/>
                <w:szCs w:val="18"/>
              </w:rPr>
              <w:t>a 4.1</w:t>
            </w:r>
            <w:r w:rsidRPr="00E01F21">
              <w:rPr>
                <w:b/>
                <w:sz w:val="18"/>
                <w:szCs w:val="18"/>
              </w:rPr>
              <w:t>:</w:t>
            </w:r>
            <w:r w:rsidRPr="00970050">
              <w:rPr>
                <w:b/>
                <w:sz w:val="18"/>
                <w:szCs w:val="18"/>
              </w:rPr>
              <w:t xml:space="preserve"> </w:t>
            </w:r>
            <w:r>
              <w:rPr>
                <w:sz w:val="18"/>
                <w:szCs w:val="18"/>
              </w:rPr>
              <w:t xml:space="preserve">Costos locales de implementación de </w:t>
            </w:r>
            <w:ins w:id="944" w:author="Katherine Chiluiza" w:date="2015-03-12T03:34:00Z">
              <w:r w:rsidR="002931EF">
                <w:rPr>
                  <w:sz w:val="18"/>
                  <w:szCs w:val="18"/>
                </w:rPr>
                <w:t>la</w:t>
              </w:r>
            </w:ins>
            <w:del w:id="945" w:author="Katherine Chiluiza" w:date="2015-03-12T03:34:00Z">
              <w:r w:rsidDel="002931EF">
                <w:rPr>
                  <w:sz w:val="18"/>
                  <w:szCs w:val="18"/>
                </w:rPr>
                <w:delText>una</w:delText>
              </w:r>
            </w:del>
            <w:r>
              <w:rPr>
                <w:sz w:val="18"/>
                <w:szCs w:val="18"/>
              </w:rPr>
              <w:t xml:space="preserve"> solución</w:t>
            </w:r>
            <w:del w:id="946" w:author="Katherine Chiluiza" w:date="2015-03-12T03:34:00Z">
              <w:r w:rsidDel="002931EF">
                <w:rPr>
                  <w:sz w:val="18"/>
                  <w:szCs w:val="18"/>
                </w:rPr>
                <w:delText xml:space="preserve"> de superficie</w:delText>
              </w:r>
            </w:del>
            <w:r>
              <w:rPr>
                <w:sz w:val="18"/>
                <w:szCs w:val="18"/>
              </w:rPr>
              <w:t xml:space="preserve"> colaborativa</w:t>
            </w:r>
            <w:ins w:id="947" w:author="Katherine Chiluiza" w:date="2015-03-12T03:35:00Z">
              <w:r w:rsidR="002931EF">
                <w:rPr>
                  <w:sz w:val="18"/>
                  <w:szCs w:val="18"/>
                </w:rPr>
                <w:t xml:space="preserve"> propuesta</w:t>
              </w:r>
            </w:ins>
          </w:p>
        </w:tc>
      </w:tr>
      <w:tr w:rsidR="001F5481" w14:paraId="5EC5F3DB" w14:textId="77777777" w:rsidTr="009134F3">
        <w:tc>
          <w:tcPr>
            <w:tcW w:w="5105" w:type="dxa"/>
            <w:tcBorders>
              <w:top w:val="single" w:sz="4" w:space="0" w:color="auto"/>
              <w:bottom w:val="single" w:sz="4" w:space="0" w:color="auto"/>
              <w:right w:val="single" w:sz="4" w:space="0" w:color="auto"/>
            </w:tcBorders>
            <w:shd w:val="clear" w:color="auto" w:fill="BFBFBF" w:themeFill="background1" w:themeFillShade="BF"/>
          </w:tcPr>
          <w:p w14:paraId="3121E894" w14:textId="0E449FCE" w:rsidR="001F5481" w:rsidRPr="00E01F21" w:rsidRDefault="001F5481" w:rsidP="001F5481">
            <w:pPr>
              <w:pStyle w:val="Texto"/>
              <w:ind w:left="0"/>
              <w:rPr>
                <w:b/>
                <w:sz w:val="22"/>
                <w:szCs w:val="22"/>
              </w:rPr>
            </w:pPr>
            <w:r w:rsidRPr="00E01F21">
              <w:rPr>
                <w:b/>
                <w:sz w:val="22"/>
                <w:szCs w:val="22"/>
              </w:rPr>
              <w:t>Equipo</w:t>
            </w:r>
          </w:p>
        </w:tc>
        <w:tc>
          <w:tcPr>
            <w:tcW w:w="1756" w:type="dxa"/>
            <w:tcBorders>
              <w:top w:val="single" w:sz="4" w:space="0" w:color="auto"/>
              <w:left w:val="single" w:sz="4" w:space="0" w:color="auto"/>
              <w:bottom w:val="single" w:sz="4" w:space="0" w:color="auto"/>
            </w:tcBorders>
            <w:shd w:val="clear" w:color="auto" w:fill="BFBFBF" w:themeFill="background1" w:themeFillShade="BF"/>
          </w:tcPr>
          <w:p w14:paraId="7CE4560C" w14:textId="79B34FD7" w:rsidR="001F5481" w:rsidRPr="00E01F21" w:rsidRDefault="001F5481" w:rsidP="00E01F21">
            <w:pPr>
              <w:pStyle w:val="Texto"/>
              <w:ind w:left="0"/>
              <w:jc w:val="right"/>
              <w:rPr>
                <w:b/>
                <w:sz w:val="22"/>
                <w:szCs w:val="22"/>
              </w:rPr>
            </w:pPr>
            <w:r w:rsidRPr="00E01F21">
              <w:rPr>
                <w:b/>
                <w:sz w:val="22"/>
                <w:szCs w:val="22"/>
              </w:rPr>
              <w:t>Precio</w:t>
            </w:r>
          </w:p>
        </w:tc>
      </w:tr>
      <w:tr w:rsidR="001F5481" w14:paraId="75A9031F" w14:textId="77777777" w:rsidTr="009134F3">
        <w:tc>
          <w:tcPr>
            <w:tcW w:w="5105" w:type="dxa"/>
            <w:tcBorders>
              <w:top w:val="single" w:sz="4" w:space="0" w:color="auto"/>
              <w:bottom w:val="nil"/>
              <w:right w:val="single" w:sz="4" w:space="0" w:color="auto"/>
            </w:tcBorders>
          </w:tcPr>
          <w:p w14:paraId="6B290F2B" w14:textId="406F49A0" w:rsidR="001F5481" w:rsidRPr="00E01F21" w:rsidRDefault="001F5481" w:rsidP="001F5481">
            <w:pPr>
              <w:pStyle w:val="Texto"/>
              <w:spacing w:line="360" w:lineRule="auto"/>
              <w:ind w:left="0"/>
              <w:rPr>
                <w:sz w:val="22"/>
                <w:szCs w:val="22"/>
              </w:rPr>
            </w:pPr>
            <w:r w:rsidRPr="00E01F21">
              <w:rPr>
                <w:sz w:val="22"/>
                <w:szCs w:val="22"/>
              </w:rPr>
              <w:t>Pico Proyector P300 AXXA</w:t>
            </w:r>
          </w:p>
        </w:tc>
        <w:tc>
          <w:tcPr>
            <w:tcW w:w="1756" w:type="dxa"/>
            <w:tcBorders>
              <w:top w:val="single" w:sz="4" w:space="0" w:color="auto"/>
              <w:left w:val="single" w:sz="4" w:space="0" w:color="auto"/>
              <w:bottom w:val="nil"/>
            </w:tcBorders>
          </w:tcPr>
          <w:p w14:paraId="2137D311" w14:textId="30AE7806" w:rsidR="001F5481" w:rsidRPr="00E01F21" w:rsidRDefault="00E01F21" w:rsidP="001F5481">
            <w:pPr>
              <w:pStyle w:val="Texto"/>
              <w:spacing w:line="360" w:lineRule="auto"/>
              <w:ind w:left="0"/>
              <w:jc w:val="right"/>
              <w:rPr>
                <w:sz w:val="22"/>
                <w:szCs w:val="22"/>
              </w:rPr>
            </w:pPr>
            <w:r>
              <w:rPr>
                <w:sz w:val="22"/>
                <w:szCs w:val="22"/>
              </w:rPr>
              <w:t>$453,</w:t>
            </w:r>
            <w:r w:rsidR="001F5481" w:rsidRPr="00E01F21">
              <w:rPr>
                <w:sz w:val="22"/>
                <w:szCs w:val="22"/>
              </w:rPr>
              <w:t>10</w:t>
            </w:r>
          </w:p>
        </w:tc>
      </w:tr>
      <w:tr w:rsidR="001F5481" w14:paraId="6B9E01BA" w14:textId="77777777" w:rsidTr="009134F3">
        <w:tc>
          <w:tcPr>
            <w:tcW w:w="5105" w:type="dxa"/>
            <w:tcBorders>
              <w:top w:val="nil"/>
              <w:bottom w:val="nil"/>
              <w:right w:val="single" w:sz="4" w:space="0" w:color="auto"/>
            </w:tcBorders>
          </w:tcPr>
          <w:p w14:paraId="6FE9B532" w14:textId="6C6C4296" w:rsidR="001F5481" w:rsidRPr="00E01F21" w:rsidRDefault="000634EA" w:rsidP="001F5481">
            <w:pPr>
              <w:pStyle w:val="Texto"/>
              <w:spacing w:line="360" w:lineRule="auto"/>
              <w:ind w:left="0"/>
              <w:rPr>
                <w:sz w:val="22"/>
                <w:szCs w:val="22"/>
              </w:rPr>
            </w:pPr>
            <w:r w:rsidRPr="00E01F21">
              <w:rPr>
                <w:sz w:val="22"/>
                <w:szCs w:val="22"/>
              </w:rPr>
              <w:lastRenderedPageBreak/>
              <w:t>Cámara Optitrack V120:DUO</w:t>
            </w:r>
            <w:ins w:id="948" w:author="Roger Granda" w:date="2015-03-19T02:38:00Z">
              <w:r w:rsidR="000A55DE">
                <w:rPr>
                  <w:sz w:val="22"/>
                  <w:szCs w:val="22"/>
                </w:rPr>
                <w:t xml:space="preserve"> y licencia de </w:t>
              </w:r>
            </w:ins>
            <w:ins w:id="949" w:author="Roger Granda" w:date="2015-03-19T02:39:00Z">
              <w:r w:rsidR="000A55DE">
                <w:rPr>
                  <w:sz w:val="22"/>
                  <w:szCs w:val="22"/>
                </w:rPr>
                <w:t>software</w:t>
              </w:r>
            </w:ins>
            <w:ins w:id="950" w:author="Roger Granda" w:date="2015-03-19T02:38:00Z">
              <w:r w:rsidR="000A55DE">
                <w:rPr>
                  <w:sz w:val="22"/>
                  <w:szCs w:val="22"/>
                </w:rPr>
                <w:t xml:space="preserve"> </w:t>
              </w:r>
            </w:ins>
            <w:ins w:id="951" w:author="Roger Granda" w:date="2015-03-19T02:39:00Z">
              <w:r w:rsidR="000A55DE">
                <w:rPr>
                  <w:sz w:val="22"/>
                  <w:szCs w:val="22"/>
                </w:rPr>
                <w:t>Motive</w:t>
              </w:r>
            </w:ins>
            <w:r w:rsidRPr="00E01F21">
              <w:rPr>
                <w:sz w:val="22"/>
                <w:szCs w:val="22"/>
              </w:rPr>
              <w:t xml:space="preserve"> </w:t>
            </w:r>
          </w:p>
        </w:tc>
        <w:tc>
          <w:tcPr>
            <w:tcW w:w="1756" w:type="dxa"/>
            <w:tcBorders>
              <w:top w:val="nil"/>
              <w:left w:val="single" w:sz="4" w:space="0" w:color="auto"/>
              <w:bottom w:val="nil"/>
            </w:tcBorders>
          </w:tcPr>
          <w:p w14:paraId="73D91F98" w14:textId="303F5805" w:rsidR="001F5481" w:rsidRPr="00E01F21" w:rsidRDefault="00E01F21" w:rsidP="000634EA">
            <w:pPr>
              <w:pStyle w:val="Texto"/>
              <w:spacing w:line="360" w:lineRule="auto"/>
              <w:ind w:left="0"/>
              <w:jc w:val="right"/>
              <w:rPr>
                <w:sz w:val="22"/>
                <w:szCs w:val="22"/>
              </w:rPr>
            </w:pPr>
            <w:r>
              <w:rPr>
                <w:sz w:val="22"/>
                <w:szCs w:val="22"/>
              </w:rPr>
              <w:t>$2.530,</w:t>
            </w:r>
            <w:r w:rsidR="000634EA" w:rsidRPr="00E01F21">
              <w:rPr>
                <w:sz w:val="22"/>
                <w:szCs w:val="22"/>
              </w:rPr>
              <w:t>00</w:t>
            </w:r>
          </w:p>
        </w:tc>
      </w:tr>
      <w:tr w:rsidR="001F5481" w14:paraId="7F20C1F2" w14:textId="77777777" w:rsidTr="009134F3">
        <w:tc>
          <w:tcPr>
            <w:tcW w:w="5105" w:type="dxa"/>
            <w:tcBorders>
              <w:top w:val="nil"/>
              <w:bottom w:val="nil"/>
              <w:right w:val="single" w:sz="4" w:space="0" w:color="auto"/>
            </w:tcBorders>
          </w:tcPr>
          <w:p w14:paraId="27B531FC" w14:textId="1B4682A4" w:rsidR="001F5481" w:rsidRPr="00E01F21" w:rsidRDefault="000634EA" w:rsidP="00E01F21">
            <w:pPr>
              <w:pStyle w:val="Texto"/>
              <w:spacing w:line="360" w:lineRule="auto"/>
              <w:ind w:left="0"/>
              <w:rPr>
                <w:sz w:val="22"/>
                <w:szCs w:val="22"/>
                <w:lang w:val="en-US"/>
              </w:rPr>
            </w:pPr>
            <w:r w:rsidRPr="00E01F21">
              <w:rPr>
                <w:sz w:val="22"/>
                <w:szCs w:val="22"/>
                <w:lang w:val="en-US"/>
              </w:rPr>
              <w:t xml:space="preserve">Intel Mini-pc </w:t>
            </w:r>
            <w:r w:rsidR="00E01F21">
              <w:rPr>
                <w:sz w:val="22"/>
                <w:szCs w:val="22"/>
                <w:lang w:val="en-US"/>
              </w:rPr>
              <w:t>NUC</w:t>
            </w:r>
            <w:r w:rsidRPr="00E01F21">
              <w:rPr>
                <w:sz w:val="22"/>
                <w:szCs w:val="22"/>
                <w:lang w:val="en-US"/>
              </w:rPr>
              <w:t xml:space="preserve"> 4gb 500gb Wi-fi (dn2820fyk)</w:t>
            </w:r>
          </w:p>
        </w:tc>
        <w:tc>
          <w:tcPr>
            <w:tcW w:w="1756" w:type="dxa"/>
            <w:tcBorders>
              <w:top w:val="nil"/>
              <w:left w:val="single" w:sz="4" w:space="0" w:color="auto"/>
              <w:bottom w:val="nil"/>
            </w:tcBorders>
          </w:tcPr>
          <w:p w14:paraId="6D4B5C4C" w14:textId="602BDEB9" w:rsidR="001F5481" w:rsidRPr="00E01F21" w:rsidRDefault="000634EA" w:rsidP="000634EA">
            <w:pPr>
              <w:pStyle w:val="Texto"/>
              <w:spacing w:line="360" w:lineRule="auto"/>
              <w:ind w:left="0"/>
              <w:jc w:val="right"/>
              <w:rPr>
                <w:sz w:val="22"/>
                <w:szCs w:val="22"/>
              </w:rPr>
            </w:pPr>
            <w:r w:rsidRPr="00E01F21">
              <w:rPr>
                <w:sz w:val="22"/>
                <w:szCs w:val="22"/>
              </w:rPr>
              <w:t>$</w:t>
            </w:r>
            <w:r w:rsidR="00E01F21">
              <w:rPr>
                <w:sz w:val="22"/>
                <w:szCs w:val="22"/>
              </w:rPr>
              <w:t>410,</w:t>
            </w:r>
            <w:r w:rsidRPr="00E01F21">
              <w:rPr>
                <w:sz w:val="22"/>
                <w:szCs w:val="22"/>
              </w:rPr>
              <w:t>00</w:t>
            </w:r>
          </w:p>
        </w:tc>
      </w:tr>
      <w:tr w:rsidR="00EA5432" w14:paraId="5C53A895" w14:textId="77777777" w:rsidTr="009134F3">
        <w:tc>
          <w:tcPr>
            <w:tcW w:w="5105" w:type="dxa"/>
            <w:tcBorders>
              <w:top w:val="nil"/>
              <w:bottom w:val="nil"/>
              <w:right w:val="single" w:sz="4" w:space="0" w:color="auto"/>
            </w:tcBorders>
          </w:tcPr>
          <w:p w14:paraId="5171E3B8" w14:textId="65583DB7" w:rsidR="00EA5432" w:rsidRPr="00430B52" w:rsidRDefault="00430B52" w:rsidP="00430B52">
            <w:pPr>
              <w:pStyle w:val="Texto"/>
              <w:spacing w:line="276" w:lineRule="auto"/>
              <w:ind w:left="0"/>
              <w:rPr>
                <w:lang w:val="en-US"/>
              </w:rPr>
            </w:pPr>
            <w:r>
              <w:rPr>
                <w:lang w:val="en-US"/>
              </w:rPr>
              <w:t xml:space="preserve">4 </w:t>
            </w:r>
            <w:r w:rsidRPr="00430B52">
              <w:rPr>
                <w:lang w:val="en-US"/>
              </w:rPr>
              <w:t>Tablet</w:t>
            </w:r>
            <w:r>
              <w:rPr>
                <w:lang w:val="en-US"/>
              </w:rPr>
              <w:t>s</w:t>
            </w:r>
            <w:r w:rsidRPr="00430B52">
              <w:rPr>
                <w:lang w:val="en-US"/>
              </w:rPr>
              <w:t xml:space="preserve"> Q8 One 7 Android 4.0</w:t>
            </w:r>
          </w:p>
        </w:tc>
        <w:tc>
          <w:tcPr>
            <w:tcW w:w="1756" w:type="dxa"/>
            <w:tcBorders>
              <w:top w:val="nil"/>
              <w:left w:val="single" w:sz="4" w:space="0" w:color="auto"/>
              <w:bottom w:val="nil"/>
            </w:tcBorders>
          </w:tcPr>
          <w:p w14:paraId="1939E004" w14:textId="7869F19D" w:rsidR="00EA5432" w:rsidRPr="00E01F21" w:rsidRDefault="00430B52" w:rsidP="000634EA">
            <w:pPr>
              <w:pStyle w:val="Texto"/>
              <w:spacing w:line="360" w:lineRule="auto"/>
              <w:ind w:left="0"/>
              <w:jc w:val="right"/>
              <w:rPr>
                <w:sz w:val="22"/>
                <w:szCs w:val="22"/>
              </w:rPr>
            </w:pPr>
            <w:r>
              <w:rPr>
                <w:sz w:val="22"/>
                <w:szCs w:val="22"/>
              </w:rPr>
              <w:t>$263.96</w:t>
            </w:r>
          </w:p>
        </w:tc>
      </w:tr>
      <w:tr w:rsidR="001F5481" w14:paraId="770588CD" w14:textId="77777777" w:rsidTr="009134F3">
        <w:tc>
          <w:tcPr>
            <w:tcW w:w="5105" w:type="dxa"/>
            <w:tcBorders>
              <w:top w:val="nil"/>
              <w:bottom w:val="nil"/>
              <w:right w:val="single" w:sz="4" w:space="0" w:color="auto"/>
            </w:tcBorders>
          </w:tcPr>
          <w:p w14:paraId="26BD6850" w14:textId="316B160C" w:rsidR="001F5481" w:rsidRPr="00E01F21" w:rsidRDefault="000634EA" w:rsidP="001F5481">
            <w:pPr>
              <w:pStyle w:val="Texto"/>
              <w:spacing w:line="360" w:lineRule="auto"/>
              <w:ind w:left="0"/>
              <w:rPr>
                <w:sz w:val="22"/>
                <w:szCs w:val="22"/>
              </w:rPr>
            </w:pPr>
            <w:r w:rsidRPr="00E01F21">
              <w:rPr>
                <w:sz w:val="22"/>
                <w:szCs w:val="22"/>
              </w:rPr>
              <w:t>Cable HDMI</w:t>
            </w:r>
          </w:p>
        </w:tc>
        <w:tc>
          <w:tcPr>
            <w:tcW w:w="1756" w:type="dxa"/>
            <w:tcBorders>
              <w:top w:val="nil"/>
              <w:left w:val="single" w:sz="4" w:space="0" w:color="auto"/>
              <w:bottom w:val="nil"/>
            </w:tcBorders>
          </w:tcPr>
          <w:p w14:paraId="4B57813B" w14:textId="447C2C4E" w:rsidR="001F5481" w:rsidRPr="00E01F21" w:rsidRDefault="00E01F21" w:rsidP="000634EA">
            <w:pPr>
              <w:pStyle w:val="Texto"/>
              <w:spacing w:line="360" w:lineRule="auto"/>
              <w:ind w:left="0"/>
              <w:jc w:val="right"/>
              <w:rPr>
                <w:sz w:val="22"/>
                <w:szCs w:val="22"/>
                <w:u w:val="single"/>
              </w:rPr>
            </w:pPr>
            <w:r w:rsidRPr="00E01F21">
              <w:rPr>
                <w:sz w:val="22"/>
                <w:szCs w:val="22"/>
                <w:u w:val="single"/>
              </w:rPr>
              <w:t xml:space="preserve">  </w:t>
            </w:r>
            <w:r w:rsidR="000634EA" w:rsidRPr="00E01F21">
              <w:rPr>
                <w:sz w:val="22"/>
                <w:szCs w:val="22"/>
                <w:u w:val="single"/>
              </w:rPr>
              <w:t>$</w:t>
            </w:r>
            <w:r>
              <w:rPr>
                <w:sz w:val="22"/>
                <w:szCs w:val="22"/>
                <w:u w:val="single"/>
              </w:rPr>
              <w:t>6,</w:t>
            </w:r>
            <w:r w:rsidR="000634EA" w:rsidRPr="00E01F21">
              <w:rPr>
                <w:sz w:val="22"/>
                <w:szCs w:val="22"/>
                <w:u w:val="single"/>
              </w:rPr>
              <w:t>99</w:t>
            </w:r>
          </w:p>
        </w:tc>
      </w:tr>
      <w:tr w:rsidR="001F5481" w14:paraId="1B61B40A" w14:textId="77777777" w:rsidTr="009134F3">
        <w:tc>
          <w:tcPr>
            <w:tcW w:w="5105" w:type="dxa"/>
            <w:tcBorders>
              <w:top w:val="nil"/>
              <w:right w:val="single" w:sz="4" w:space="0" w:color="auto"/>
            </w:tcBorders>
          </w:tcPr>
          <w:p w14:paraId="2A5E0E8B" w14:textId="74399D9A" w:rsidR="001F5481" w:rsidRPr="00E01F21" w:rsidRDefault="000634EA" w:rsidP="001F5481">
            <w:pPr>
              <w:pStyle w:val="Texto"/>
              <w:spacing w:line="360" w:lineRule="auto"/>
              <w:ind w:left="0"/>
              <w:rPr>
                <w:b/>
                <w:sz w:val="22"/>
                <w:szCs w:val="22"/>
              </w:rPr>
            </w:pPr>
            <w:r w:rsidRPr="00E01F21">
              <w:rPr>
                <w:b/>
                <w:sz w:val="22"/>
                <w:szCs w:val="22"/>
              </w:rPr>
              <w:t>Total</w:t>
            </w:r>
          </w:p>
        </w:tc>
        <w:tc>
          <w:tcPr>
            <w:tcW w:w="1756" w:type="dxa"/>
            <w:tcBorders>
              <w:top w:val="nil"/>
              <w:left w:val="single" w:sz="4" w:space="0" w:color="auto"/>
            </w:tcBorders>
          </w:tcPr>
          <w:p w14:paraId="7560BDE3" w14:textId="31EED8C2" w:rsidR="001F5481" w:rsidRPr="00E01F21" w:rsidRDefault="00E01F21" w:rsidP="00EA5432">
            <w:pPr>
              <w:pStyle w:val="Texto"/>
              <w:spacing w:line="360" w:lineRule="auto"/>
              <w:ind w:left="0"/>
              <w:jc w:val="right"/>
              <w:rPr>
                <w:b/>
                <w:sz w:val="22"/>
                <w:szCs w:val="22"/>
              </w:rPr>
            </w:pPr>
            <w:r w:rsidRPr="00E01F21">
              <w:rPr>
                <w:b/>
                <w:sz w:val="22"/>
                <w:szCs w:val="22"/>
              </w:rPr>
              <w:t>$</w:t>
            </w:r>
            <w:r w:rsidR="00430B52">
              <w:rPr>
                <w:b/>
                <w:sz w:val="22"/>
                <w:szCs w:val="22"/>
              </w:rPr>
              <w:t>3</w:t>
            </w:r>
            <w:r>
              <w:rPr>
                <w:b/>
                <w:sz w:val="22"/>
                <w:szCs w:val="22"/>
              </w:rPr>
              <w:t>.</w:t>
            </w:r>
            <w:r w:rsidR="00430B52">
              <w:rPr>
                <w:b/>
                <w:sz w:val="22"/>
                <w:szCs w:val="22"/>
              </w:rPr>
              <w:t>664</w:t>
            </w:r>
            <w:r>
              <w:rPr>
                <w:b/>
                <w:sz w:val="22"/>
                <w:szCs w:val="22"/>
              </w:rPr>
              <w:t>,0</w:t>
            </w:r>
            <w:r w:rsidR="00430B52">
              <w:rPr>
                <w:b/>
                <w:sz w:val="22"/>
                <w:szCs w:val="22"/>
              </w:rPr>
              <w:t>5</w:t>
            </w:r>
          </w:p>
        </w:tc>
      </w:tr>
    </w:tbl>
    <w:p w14:paraId="532F4238" w14:textId="77777777" w:rsidR="001F5481" w:rsidRPr="00080C4E" w:rsidRDefault="001F5481" w:rsidP="001F5481">
      <w:pPr>
        <w:pStyle w:val="Texto"/>
        <w:ind w:left="1416"/>
      </w:pPr>
    </w:p>
    <w:p w14:paraId="2B3285D2" w14:textId="458EE4E4" w:rsidR="002931EF" w:rsidRDefault="001D7D9F" w:rsidP="002931EF">
      <w:pPr>
        <w:rPr>
          <w:ins w:id="952" w:author="Katherine Chiluiza" w:date="2015-03-12T03:36:00Z"/>
          <w:rFonts w:ascii="Arial" w:eastAsia="Times New Roman" w:hAnsi="Arial" w:cs="Arial"/>
          <w:b/>
          <w:bCs/>
          <w:color w:val="000000"/>
          <w:sz w:val="24"/>
          <w:szCs w:val="24"/>
          <w:lang w:eastAsia="es-EC"/>
        </w:rPr>
      </w:pPr>
      <w:r>
        <w:rPr>
          <w:rFonts w:ascii="Arial" w:eastAsia="Times New Roman" w:hAnsi="Arial" w:cs="Arial"/>
          <w:b/>
          <w:bCs/>
          <w:color w:val="000000"/>
          <w:sz w:val="24"/>
          <w:szCs w:val="24"/>
          <w:lang w:eastAsia="es-EC"/>
        </w:rPr>
        <w:br w:type="page"/>
      </w:r>
    </w:p>
    <w:p w14:paraId="15EFC5CA" w14:textId="78B5672D" w:rsidR="002931EF" w:rsidDel="000A55DE" w:rsidRDefault="002931EF" w:rsidP="002931EF">
      <w:pPr>
        <w:rPr>
          <w:del w:id="953" w:author="Roger Granda" w:date="2015-03-19T02:39:00Z"/>
          <w:rFonts w:ascii="Arial" w:eastAsia="Times New Roman" w:hAnsi="Arial" w:cs="Arial"/>
          <w:b/>
          <w:bCs/>
          <w:color w:val="000000"/>
          <w:sz w:val="24"/>
          <w:szCs w:val="24"/>
          <w:lang w:eastAsia="es-EC"/>
        </w:rPr>
      </w:pPr>
      <w:ins w:id="954" w:author="Katherine Chiluiza" w:date="2015-03-12T03:36:00Z">
        <w:del w:id="955" w:author="Roger Granda" w:date="2015-03-19T02:39:00Z">
          <w:r w:rsidDel="000A55DE">
            <w:rPr>
              <w:rFonts w:ascii="Arial" w:eastAsia="Times New Roman" w:hAnsi="Arial" w:cs="Arial"/>
              <w:b/>
              <w:bCs/>
              <w:color w:val="000000"/>
              <w:sz w:val="24"/>
              <w:szCs w:val="24"/>
              <w:lang w:eastAsia="es-EC"/>
            </w:rPr>
            <w:lastRenderedPageBreak/>
            <w:delText>La cámaar ya incluye el costo del software????</w:delText>
          </w:r>
        </w:del>
      </w:ins>
    </w:p>
    <w:p w14:paraId="3A66EB7D" w14:textId="77777777" w:rsidR="001D7D9F" w:rsidRDefault="001D7D9F" w:rsidP="001D7D9F">
      <w:pPr>
        <w:pStyle w:val="NumeroCapitulo"/>
      </w:pPr>
    </w:p>
    <w:p w14:paraId="1964FD2B" w14:textId="77777777" w:rsidR="001D7D9F" w:rsidRDefault="001D7D9F" w:rsidP="001D7D9F">
      <w:pPr>
        <w:pStyle w:val="NumeroCapitulo"/>
      </w:pPr>
    </w:p>
    <w:p w14:paraId="52511D88" w14:textId="77777777" w:rsidR="001D7D9F" w:rsidRDefault="001D7D9F" w:rsidP="001D7D9F">
      <w:pPr>
        <w:pStyle w:val="NumeroCapitulo"/>
      </w:pPr>
    </w:p>
    <w:p w14:paraId="0CE6CC1E" w14:textId="77777777" w:rsidR="001D7D9F" w:rsidRDefault="001D7D9F" w:rsidP="001D7D9F">
      <w:pPr>
        <w:pStyle w:val="NumeroCapitulo"/>
      </w:pPr>
    </w:p>
    <w:p w14:paraId="1730AFEE" w14:textId="77777777" w:rsidR="00095B2B" w:rsidRDefault="00095B2B" w:rsidP="001D7D9F">
      <w:pPr>
        <w:pStyle w:val="NumeroCapitulo"/>
      </w:pPr>
    </w:p>
    <w:p w14:paraId="41D9F296" w14:textId="77777777" w:rsidR="00095B2B" w:rsidRDefault="00095B2B" w:rsidP="001D7D9F">
      <w:pPr>
        <w:pStyle w:val="NumeroCapitulo"/>
      </w:pPr>
    </w:p>
    <w:p w14:paraId="0D3148FC" w14:textId="490834E0" w:rsidR="001D7D9F" w:rsidRDefault="001D7D9F" w:rsidP="001D7D9F">
      <w:pPr>
        <w:pStyle w:val="NumeroCapitulo"/>
      </w:pPr>
      <w:r>
        <w:t>CAPÍTULO V.</w:t>
      </w:r>
    </w:p>
    <w:p w14:paraId="54B6AF88" w14:textId="77777777" w:rsidR="001D7D9F" w:rsidRDefault="001D7D9F" w:rsidP="001D7D9F">
      <w:pPr>
        <w:pStyle w:val="NombreCapitulo"/>
      </w:pPr>
      <w:r>
        <w:t>RESULTADOS EXPERIMENTALES Y PRUEBAS</w:t>
      </w:r>
    </w:p>
    <w:p w14:paraId="3D6E7B6C" w14:textId="5CB6D9F7" w:rsidR="00E269C0" w:rsidDel="002931EF" w:rsidRDefault="00095B2B" w:rsidP="00095B2B">
      <w:pPr>
        <w:pStyle w:val="Texto"/>
        <w:ind w:left="360"/>
        <w:rPr>
          <w:del w:id="956" w:author="Katherine Chiluiza" w:date="2015-03-12T03:38:00Z"/>
        </w:rPr>
      </w:pPr>
      <w:r>
        <w:t>Este capítul</w:t>
      </w:r>
      <w:r w:rsidR="002D594B">
        <w:t xml:space="preserve">o contiene </w:t>
      </w:r>
      <w:del w:id="957" w:author="Katherine Chiluiza" w:date="2015-03-12T03:38:00Z">
        <w:r w:rsidR="002D594B" w:rsidDel="002931EF">
          <w:delText xml:space="preserve">una revisión de los resultados de las pruebas de sistema, usabilidad y pruebas de hipótesis. </w:delText>
        </w:r>
        <w:r w:rsidR="00E269C0" w:rsidDel="002931EF">
          <w:delText>Se proveen tablas de resumen y gráficos para presentar los datos obtenidos.</w:delText>
        </w:r>
      </w:del>
    </w:p>
    <w:p w14:paraId="5224093E" w14:textId="6DD4C992" w:rsidR="00E269C0" w:rsidDel="002931EF" w:rsidRDefault="00E269C0" w:rsidP="00095B2B">
      <w:pPr>
        <w:pStyle w:val="Texto"/>
        <w:ind w:left="360"/>
        <w:rPr>
          <w:del w:id="958" w:author="Katherine Chiluiza" w:date="2015-03-12T03:38:00Z"/>
        </w:rPr>
      </w:pPr>
    </w:p>
    <w:p w14:paraId="613C3603" w14:textId="4E04A159" w:rsidR="00095B2B" w:rsidRDefault="008337F4" w:rsidP="002931EF">
      <w:pPr>
        <w:pStyle w:val="Texto"/>
        <w:ind w:left="360"/>
      </w:pPr>
      <w:del w:id="959" w:author="Katherine Chiluiza" w:date="2015-03-12T03:38:00Z">
        <w:r w:rsidDel="002931EF">
          <w:delText>Previa a la revisión</w:delText>
        </w:r>
      </w:del>
      <w:ins w:id="960" w:author="Katherine Chiluiza" w:date="2015-03-12T03:38:00Z">
        <w:r w:rsidR="002931EF">
          <w:t xml:space="preserve">los resultados experimentales y </w:t>
        </w:r>
      </w:ins>
      <w:del w:id="961" w:author="Katherine Chiluiza" w:date="2015-03-12T03:39:00Z">
        <w:r w:rsidDel="002931EF">
          <w:delText xml:space="preserve"> de </w:delText>
        </w:r>
      </w:del>
      <w:r>
        <w:t>las pruebas de funcionalidad y usabilidad</w:t>
      </w:r>
      <w:ins w:id="962" w:author="Katherine Chiluiza" w:date="2015-03-12T03:39:00Z">
        <w:r w:rsidR="002931EF">
          <w:t xml:space="preserve">. Primero se procerá a presentar </w:t>
        </w:r>
      </w:ins>
      <w:del w:id="963" w:author="Katherine Chiluiza" w:date="2015-03-12T03:39:00Z">
        <w:r w:rsidDel="002931EF">
          <w:delText xml:space="preserve"> se revisarán </w:delText>
        </w:r>
      </w:del>
      <w:r>
        <w:t xml:space="preserve">los resultados experimentales obtenidos </w:t>
      </w:r>
      <w:ins w:id="964" w:author="Katherine Chiluiza" w:date="2015-03-12T03:39:00Z">
        <w:r w:rsidR="002931EF">
          <w:t xml:space="preserve">con </w:t>
        </w:r>
      </w:ins>
      <w:del w:id="965" w:author="Katherine Chiluiza" w:date="2015-03-12T03:39:00Z">
        <w:r w:rsidDel="002931EF">
          <w:delText xml:space="preserve">de </w:delText>
        </w:r>
      </w:del>
      <w:r>
        <w:t xml:space="preserve">los profesores y </w:t>
      </w:r>
      <w:ins w:id="966" w:author="Katherine Chiluiza" w:date="2015-03-12T03:39:00Z">
        <w:r w:rsidR="002931EF">
          <w:t>estudiantes; posteriormente se presentan los resultados de pruebas de funcionalidad y usabilidad.</w:t>
        </w:r>
      </w:ins>
      <w:del w:id="967" w:author="Katherine Chiluiza" w:date="2015-03-12T03:39:00Z">
        <w:r w:rsidDel="002931EF">
          <w:delText>alumnos.</w:delText>
        </w:r>
      </w:del>
    </w:p>
    <w:p w14:paraId="6EB8DC9A" w14:textId="3D652B45" w:rsidR="008337F4" w:rsidDel="005960E7" w:rsidRDefault="008337F4" w:rsidP="00095B2B">
      <w:pPr>
        <w:pStyle w:val="Texto"/>
        <w:ind w:left="360"/>
        <w:rPr>
          <w:del w:id="968" w:author="Roger Granda" w:date="2015-03-19T03:09:00Z"/>
        </w:rPr>
      </w:pPr>
    </w:p>
    <w:p w14:paraId="6BA3F05E" w14:textId="5724CC57" w:rsidR="00D00224" w:rsidDel="00E85E46" w:rsidRDefault="00D00224" w:rsidP="003D189B">
      <w:pPr>
        <w:spacing w:line="240" w:lineRule="auto"/>
        <w:ind w:left="708" w:hanging="708"/>
        <w:jc w:val="center"/>
        <w:rPr>
          <w:del w:id="969" w:author="Roger Granda" w:date="2015-03-19T03:08:00Z"/>
          <w:rFonts w:ascii="Arial" w:eastAsia="Times New Roman" w:hAnsi="Arial" w:cs="Arial"/>
          <w:b/>
          <w:sz w:val="24"/>
          <w:szCs w:val="24"/>
          <w:lang w:eastAsia="es-EC"/>
        </w:rPr>
      </w:pPr>
    </w:p>
    <w:p w14:paraId="32337E4D" w14:textId="6D39CA35" w:rsidR="001D7D9F" w:rsidDel="005960E7" w:rsidRDefault="001D7D9F" w:rsidP="00107D27">
      <w:pPr>
        <w:pStyle w:val="NumeroCapitulo"/>
        <w:jc w:val="left"/>
        <w:rPr>
          <w:del w:id="970" w:author="Roger Granda" w:date="2015-03-19T03:09:00Z"/>
        </w:rPr>
      </w:pPr>
    </w:p>
    <w:p w14:paraId="5D0F52C8" w14:textId="77777777" w:rsidR="005960E7" w:rsidRDefault="005960E7" w:rsidP="006122BC">
      <w:pPr>
        <w:pStyle w:val="Subtitulocapitulo"/>
        <w:numPr>
          <w:ilvl w:val="0"/>
          <w:numId w:val="0"/>
        </w:numPr>
        <w:ind w:left="792" w:hanging="84"/>
        <w:rPr>
          <w:ins w:id="971" w:author="Roger Granda" w:date="2015-03-19T03:09:00Z"/>
        </w:rPr>
      </w:pPr>
    </w:p>
    <w:p w14:paraId="7C8124A3" w14:textId="2D6CAE1C" w:rsidR="001D7D9F" w:rsidRDefault="00437C75" w:rsidP="006122BC">
      <w:pPr>
        <w:pStyle w:val="Subtitulocapitulo"/>
        <w:numPr>
          <w:ilvl w:val="0"/>
          <w:numId w:val="0"/>
        </w:numPr>
        <w:ind w:left="792" w:hanging="84"/>
      </w:pPr>
      <w:r>
        <w:t>Resultados experimentales</w:t>
      </w:r>
    </w:p>
    <w:p w14:paraId="533ED9A0" w14:textId="6BDED053" w:rsidR="00A83ED9" w:rsidRDefault="00A83ED9" w:rsidP="006122BC">
      <w:pPr>
        <w:pStyle w:val="Texto"/>
        <w:ind w:left="792"/>
      </w:pPr>
      <w:r>
        <w:t>Los resultados de las pruebas experimentales con profes</w:t>
      </w:r>
      <w:r w:rsidR="008337F4">
        <w:t>ores y alumnos se detallan en l</w:t>
      </w:r>
      <w:r w:rsidR="002931EF">
        <w:t>as siguientes sub-secciones.</w:t>
      </w:r>
      <w:r>
        <w:t xml:space="preserve"> Se muestra</w:t>
      </w:r>
      <w:r w:rsidR="002931EF">
        <w:t>n resultados a partir de estadística</w:t>
      </w:r>
      <w:r>
        <w:t xml:space="preserve"> descriptiv</w:t>
      </w:r>
      <w:r w:rsidR="002931EF">
        <w:t>a</w:t>
      </w:r>
      <w:r>
        <w:t xml:space="preserve"> </w:t>
      </w:r>
      <w:r w:rsidR="007B54F1">
        <w:t>junto con</w:t>
      </w:r>
      <w:r>
        <w:t xml:space="preserve"> </w:t>
      </w:r>
      <w:r w:rsidR="002931EF">
        <w:t xml:space="preserve">aquellos </w:t>
      </w:r>
      <w:r w:rsidR="002931EF">
        <w:lastRenderedPageBreak/>
        <w:t xml:space="preserve">relacinados a </w:t>
      </w:r>
      <w:r>
        <w:t>pruebas de hipótesis</w:t>
      </w:r>
      <w:r w:rsidR="002931EF">
        <w:t xml:space="preserve">, que involucran las variables que se midieron en los distintos experimentos. </w:t>
      </w:r>
    </w:p>
    <w:p w14:paraId="62FE4653" w14:textId="77777777" w:rsidR="008337F4" w:rsidRDefault="008337F4" w:rsidP="00437C75">
      <w:pPr>
        <w:pStyle w:val="Subtitulocapitulo"/>
        <w:numPr>
          <w:ilvl w:val="0"/>
          <w:numId w:val="0"/>
        </w:numPr>
        <w:ind w:left="792"/>
        <w:rPr>
          <w:sz w:val="26"/>
          <w:szCs w:val="26"/>
        </w:rPr>
      </w:pPr>
    </w:p>
    <w:p w14:paraId="72691DBF" w14:textId="45A71568" w:rsidR="00437C75" w:rsidRDefault="00437C75" w:rsidP="00437C75">
      <w:pPr>
        <w:pStyle w:val="Subtitulocapitulo"/>
        <w:numPr>
          <w:ilvl w:val="0"/>
          <w:numId w:val="0"/>
        </w:numPr>
        <w:ind w:left="792"/>
        <w:rPr>
          <w:sz w:val="26"/>
          <w:szCs w:val="26"/>
        </w:rPr>
      </w:pPr>
      <w:r w:rsidRPr="00D5515C">
        <w:rPr>
          <w:sz w:val="26"/>
          <w:szCs w:val="26"/>
        </w:rPr>
        <w:t>Profesores</w:t>
      </w:r>
    </w:p>
    <w:p w14:paraId="782D27B1" w14:textId="2DAA56BA" w:rsidR="00532C3F" w:rsidRDefault="003849C8" w:rsidP="007E2BC3">
      <w:pPr>
        <w:pStyle w:val="Texto"/>
      </w:pPr>
      <w:r>
        <w:t>Los resultados de las variables que se midieron durante la experimentación con profesores, se presentan en la tabla 5.1. Se mustra</w:t>
      </w:r>
      <w:ins w:id="972" w:author="Roger Granda" w:date="2015-03-18T20:40:00Z">
        <w:r w:rsidR="00171E6B">
          <w:t>n estadísticas</w:t>
        </w:r>
      </w:ins>
      <w:r>
        <w:t xml:space="preserve"> </w:t>
      </w:r>
      <w:ins w:id="973" w:author="Roger Granda" w:date="2015-03-18T20:40:00Z">
        <w:r w:rsidR="00171E6B">
          <w:t xml:space="preserve"> descriptivas </w:t>
        </w:r>
      </w:ins>
      <w:del w:id="974" w:author="Roger Granda" w:date="2015-03-18T20:40:00Z">
        <w:r w:rsidDel="00171E6B">
          <w:delText xml:space="preserve">la mediana y la media </w:delText>
        </w:r>
      </w:del>
      <w:r>
        <w:t>de las observaciones obtenidas en el pre-test y post-test. Además se muestran los resultados de las pruebas de hipótesis realizadas</w:t>
      </w:r>
      <w:r w:rsidR="00532C3F">
        <w:t xml:space="preserve"> a través de la prueba Wilcoxon. </w:t>
      </w:r>
    </w:p>
    <w:p w14:paraId="71950F8D" w14:textId="4321D645" w:rsidR="003849C8" w:rsidDel="00A83E65" w:rsidRDefault="00532C3F" w:rsidP="007E2BC3">
      <w:pPr>
        <w:pStyle w:val="Texto"/>
      </w:pPr>
      <w:moveFromRangeStart w:id="975" w:author="Roger Granda" w:date="2015-03-18T23:22:00Z" w:name="move414484280"/>
      <w:moveFrom w:id="976" w:author="Roger Granda" w:date="2015-03-18T23:22:00Z">
        <w:r w:rsidDel="00A83E65">
          <w:t>A continuación de detalla brevemente los resultados obtenidos para cada variable considerada junto con un diagrama de cajas para la representación de las observaciones.</w:t>
        </w:r>
      </w:moveFrom>
    </w:p>
    <w:moveFromRangeEnd w:id="975"/>
    <w:p w14:paraId="658238CF" w14:textId="77D60D61" w:rsidR="00D655D8" w:rsidDel="007D3218" w:rsidRDefault="00D655D8" w:rsidP="00437C75">
      <w:pPr>
        <w:pStyle w:val="Subtitulocapitulo"/>
        <w:numPr>
          <w:ilvl w:val="0"/>
          <w:numId w:val="0"/>
        </w:numPr>
        <w:ind w:left="792"/>
        <w:rPr>
          <w:del w:id="977" w:author="Roger Granda" w:date="2015-03-19T02:45:00Z"/>
          <w:sz w:val="26"/>
          <w:szCs w:val="26"/>
        </w:rPr>
      </w:pPr>
    </w:p>
    <w:tbl>
      <w:tblPr>
        <w:tblStyle w:val="Tablaconcuadrcula"/>
        <w:tblW w:w="0" w:type="auto"/>
        <w:tblInd w:w="792" w:type="dxa"/>
        <w:tblLook w:val="04A0" w:firstRow="1" w:lastRow="0" w:firstColumn="1" w:lastColumn="0" w:noHBand="0" w:noVBand="1"/>
      </w:tblPr>
      <w:tblGrid>
        <w:gridCol w:w="1285"/>
        <w:gridCol w:w="1019"/>
        <w:gridCol w:w="784"/>
        <w:gridCol w:w="1019"/>
        <w:gridCol w:w="784"/>
        <w:gridCol w:w="1297"/>
        <w:gridCol w:w="1297"/>
      </w:tblGrid>
      <w:tr w:rsidR="003849C8" w:rsidRPr="003849C8" w14:paraId="19F31762" w14:textId="77777777" w:rsidTr="00E85E46">
        <w:tc>
          <w:tcPr>
            <w:tcW w:w="7485" w:type="dxa"/>
            <w:gridSpan w:val="7"/>
            <w:tcBorders>
              <w:top w:val="nil"/>
              <w:left w:val="nil"/>
              <w:bottom w:val="single" w:sz="4" w:space="0" w:color="auto"/>
              <w:right w:val="nil"/>
            </w:tcBorders>
            <w:vAlign w:val="center"/>
          </w:tcPr>
          <w:p w14:paraId="2599D7A8" w14:textId="2A96DF29" w:rsidR="003849C8" w:rsidRPr="003849C8" w:rsidRDefault="003849C8" w:rsidP="007E2BC3">
            <w:pPr>
              <w:pStyle w:val="Subtitulocapitulo"/>
              <w:numPr>
                <w:ilvl w:val="0"/>
                <w:numId w:val="0"/>
              </w:numPr>
              <w:spacing w:line="276" w:lineRule="auto"/>
              <w:rPr>
                <w:sz w:val="20"/>
                <w:szCs w:val="20"/>
              </w:rPr>
            </w:pPr>
            <w:r>
              <w:rPr>
                <w:sz w:val="18"/>
                <w:szCs w:val="18"/>
              </w:rPr>
              <w:t>Tabla 5.1</w:t>
            </w:r>
            <w:r w:rsidRPr="00591A0D">
              <w:rPr>
                <w:sz w:val="18"/>
                <w:szCs w:val="18"/>
              </w:rPr>
              <w:t>:</w:t>
            </w:r>
            <w:r>
              <w:rPr>
                <w:b w:val="0"/>
                <w:sz w:val="18"/>
                <w:szCs w:val="18"/>
              </w:rPr>
              <w:t xml:space="preserve"> Resumen  resultados de las variables medidas en experimentación con profesores.</w:t>
            </w:r>
          </w:p>
        </w:tc>
      </w:tr>
      <w:tr w:rsidR="003849C8" w:rsidRPr="003849C8" w14:paraId="37730538" w14:textId="77777777" w:rsidTr="00E85E46">
        <w:tc>
          <w:tcPr>
            <w:tcW w:w="1285" w:type="dxa"/>
            <w:tcBorders>
              <w:top w:val="single" w:sz="4" w:space="0" w:color="auto"/>
            </w:tcBorders>
            <w:vAlign w:val="center"/>
          </w:tcPr>
          <w:p w14:paraId="7BE53F4A" w14:textId="6E84D384" w:rsidR="003849C8" w:rsidRPr="007E2BC3" w:rsidRDefault="003849C8" w:rsidP="007E2BC3">
            <w:pPr>
              <w:pStyle w:val="Subtitulocapitulo"/>
              <w:numPr>
                <w:ilvl w:val="0"/>
                <w:numId w:val="0"/>
              </w:numPr>
              <w:spacing w:line="276" w:lineRule="auto"/>
              <w:jc w:val="center"/>
              <w:rPr>
                <w:sz w:val="24"/>
                <w:szCs w:val="24"/>
              </w:rPr>
            </w:pPr>
            <w:r w:rsidRPr="007E2BC3">
              <w:rPr>
                <w:sz w:val="24"/>
                <w:szCs w:val="24"/>
              </w:rPr>
              <w:t>Variables</w:t>
            </w:r>
          </w:p>
        </w:tc>
        <w:tc>
          <w:tcPr>
            <w:tcW w:w="1803" w:type="dxa"/>
            <w:gridSpan w:val="2"/>
            <w:tcBorders>
              <w:top w:val="single" w:sz="4" w:space="0" w:color="auto"/>
            </w:tcBorders>
            <w:vAlign w:val="center"/>
          </w:tcPr>
          <w:p w14:paraId="5456CA57" w14:textId="3181EFEE" w:rsidR="003849C8" w:rsidRPr="007E2BC3" w:rsidRDefault="003849C8" w:rsidP="007E2BC3">
            <w:pPr>
              <w:pStyle w:val="Subtitulocapitulo"/>
              <w:numPr>
                <w:ilvl w:val="0"/>
                <w:numId w:val="0"/>
              </w:numPr>
              <w:spacing w:line="276" w:lineRule="auto"/>
              <w:jc w:val="center"/>
              <w:rPr>
                <w:sz w:val="24"/>
                <w:szCs w:val="24"/>
              </w:rPr>
            </w:pPr>
            <w:r w:rsidRPr="007E2BC3">
              <w:rPr>
                <w:sz w:val="24"/>
                <w:szCs w:val="24"/>
              </w:rPr>
              <w:t>Pre-Test</w:t>
            </w:r>
          </w:p>
        </w:tc>
        <w:tc>
          <w:tcPr>
            <w:tcW w:w="1803" w:type="dxa"/>
            <w:gridSpan w:val="2"/>
            <w:tcBorders>
              <w:top w:val="single" w:sz="4" w:space="0" w:color="auto"/>
            </w:tcBorders>
            <w:vAlign w:val="center"/>
          </w:tcPr>
          <w:p w14:paraId="66668051" w14:textId="472BB6FD" w:rsidR="003849C8" w:rsidRPr="007E2BC3" w:rsidRDefault="003849C8" w:rsidP="007E2BC3">
            <w:pPr>
              <w:pStyle w:val="Subtitulocapitulo"/>
              <w:numPr>
                <w:ilvl w:val="0"/>
                <w:numId w:val="0"/>
              </w:numPr>
              <w:spacing w:line="276" w:lineRule="auto"/>
              <w:jc w:val="center"/>
              <w:rPr>
                <w:sz w:val="24"/>
                <w:szCs w:val="24"/>
              </w:rPr>
            </w:pPr>
            <w:r w:rsidRPr="007E2BC3">
              <w:rPr>
                <w:sz w:val="24"/>
                <w:szCs w:val="24"/>
              </w:rPr>
              <w:t>Post-Test</w:t>
            </w:r>
          </w:p>
        </w:tc>
        <w:tc>
          <w:tcPr>
            <w:tcW w:w="1297" w:type="dxa"/>
            <w:vMerge w:val="restart"/>
            <w:tcBorders>
              <w:top w:val="single" w:sz="4" w:space="0" w:color="auto"/>
            </w:tcBorders>
            <w:vAlign w:val="center"/>
          </w:tcPr>
          <w:p w14:paraId="68BEFF19" w14:textId="392548CC" w:rsidR="003849C8" w:rsidRPr="007E2BC3" w:rsidRDefault="003849C8" w:rsidP="007E2BC3">
            <w:pPr>
              <w:pStyle w:val="Subtitulocapitulo"/>
              <w:numPr>
                <w:ilvl w:val="0"/>
                <w:numId w:val="0"/>
              </w:numPr>
              <w:spacing w:line="276" w:lineRule="auto"/>
              <w:jc w:val="center"/>
              <w:rPr>
                <w:sz w:val="24"/>
                <w:szCs w:val="24"/>
              </w:rPr>
            </w:pPr>
            <w:r w:rsidRPr="007E2BC3">
              <w:rPr>
                <w:sz w:val="24"/>
                <w:szCs w:val="24"/>
              </w:rPr>
              <w:t>Pureba de Hipótesis</w:t>
            </w:r>
          </w:p>
        </w:tc>
        <w:tc>
          <w:tcPr>
            <w:tcW w:w="1297" w:type="dxa"/>
            <w:vMerge w:val="restart"/>
            <w:tcBorders>
              <w:top w:val="single" w:sz="4" w:space="0" w:color="auto"/>
            </w:tcBorders>
            <w:vAlign w:val="center"/>
          </w:tcPr>
          <w:p w14:paraId="024D61FD" w14:textId="15DCAF2C" w:rsidR="003849C8" w:rsidRPr="007E2BC3" w:rsidRDefault="003849C8" w:rsidP="007E2BC3">
            <w:pPr>
              <w:pStyle w:val="Subtitulocapitulo"/>
              <w:numPr>
                <w:ilvl w:val="0"/>
                <w:numId w:val="0"/>
              </w:numPr>
              <w:spacing w:line="276" w:lineRule="auto"/>
              <w:jc w:val="center"/>
              <w:rPr>
                <w:sz w:val="24"/>
                <w:szCs w:val="24"/>
              </w:rPr>
            </w:pPr>
            <w:r w:rsidRPr="007E2BC3">
              <w:rPr>
                <w:sz w:val="24"/>
                <w:szCs w:val="24"/>
              </w:rPr>
              <w:t>Hipótesis</w:t>
            </w:r>
          </w:p>
        </w:tc>
      </w:tr>
      <w:tr w:rsidR="003849C8" w:rsidRPr="003849C8" w14:paraId="071D3AFC" w14:textId="77777777" w:rsidTr="00E85E46">
        <w:tc>
          <w:tcPr>
            <w:tcW w:w="1285" w:type="dxa"/>
            <w:vAlign w:val="center"/>
          </w:tcPr>
          <w:p w14:paraId="3A77B6D8" w14:textId="77777777" w:rsidR="003849C8" w:rsidRPr="007E2BC3" w:rsidRDefault="003849C8" w:rsidP="007E2BC3">
            <w:pPr>
              <w:pStyle w:val="Subtitulocapitulo"/>
              <w:numPr>
                <w:ilvl w:val="0"/>
                <w:numId w:val="0"/>
              </w:numPr>
              <w:spacing w:line="276" w:lineRule="auto"/>
              <w:jc w:val="center"/>
              <w:rPr>
                <w:sz w:val="20"/>
                <w:szCs w:val="20"/>
              </w:rPr>
            </w:pPr>
          </w:p>
        </w:tc>
        <w:tc>
          <w:tcPr>
            <w:tcW w:w="1019" w:type="dxa"/>
            <w:vAlign w:val="center"/>
          </w:tcPr>
          <w:p w14:paraId="1DAE48F9" w14:textId="1AAC9A40" w:rsidR="003849C8" w:rsidRPr="007E2BC3" w:rsidRDefault="003849C8" w:rsidP="007E2BC3">
            <w:pPr>
              <w:pStyle w:val="Subtitulocapitulo"/>
              <w:numPr>
                <w:ilvl w:val="0"/>
                <w:numId w:val="0"/>
              </w:numPr>
              <w:spacing w:line="276" w:lineRule="auto"/>
              <w:jc w:val="center"/>
              <w:rPr>
                <w:sz w:val="20"/>
                <w:szCs w:val="20"/>
              </w:rPr>
            </w:pPr>
            <w:r w:rsidRPr="007E2BC3">
              <w:rPr>
                <w:sz w:val="20"/>
                <w:szCs w:val="20"/>
              </w:rPr>
              <w:t>Mediana</w:t>
            </w:r>
          </w:p>
        </w:tc>
        <w:tc>
          <w:tcPr>
            <w:tcW w:w="784" w:type="dxa"/>
            <w:vAlign w:val="center"/>
          </w:tcPr>
          <w:p w14:paraId="4E8360CF" w14:textId="73F4B323" w:rsidR="003849C8" w:rsidRPr="007E2BC3" w:rsidRDefault="003849C8" w:rsidP="007E2BC3">
            <w:pPr>
              <w:pStyle w:val="Subtitulocapitulo"/>
              <w:numPr>
                <w:ilvl w:val="0"/>
                <w:numId w:val="0"/>
              </w:numPr>
              <w:spacing w:line="276" w:lineRule="auto"/>
              <w:jc w:val="center"/>
              <w:rPr>
                <w:sz w:val="20"/>
                <w:szCs w:val="20"/>
              </w:rPr>
            </w:pPr>
            <w:r w:rsidRPr="007E2BC3">
              <w:rPr>
                <w:sz w:val="20"/>
                <w:szCs w:val="20"/>
              </w:rPr>
              <w:t>Media</w:t>
            </w:r>
          </w:p>
        </w:tc>
        <w:tc>
          <w:tcPr>
            <w:tcW w:w="1019" w:type="dxa"/>
            <w:vAlign w:val="center"/>
          </w:tcPr>
          <w:p w14:paraId="42323D64" w14:textId="223D2B99" w:rsidR="003849C8" w:rsidRPr="007E2BC3" w:rsidRDefault="003849C8" w:rsidP="007E2BC3">
            <w:pPr>
              <w:pStyle w:val="Subtitulocapitulo"/>
              <w:numPr>
                <w:ilvl w:val="0"/>
                <w:numId w:val="0"/>
              </w:numPr>
              <w:spacing w:line="276" w:lineRule="auto"/>
              <w:jc w:val="center"/>
              <w:rPr>
                <w:sz w:val="20"/>
                <w:szCs w:val="20"/>
              </w:rPr>
            </w:pPr>
            <w:r w:rsidRPr="007E2BC3">
              <w:rPr>
                <w:sz w:val="20"/>
                <w:szCs w:val="20"/>
              </w:rPr>
              <w:t>Mediana</w:t>
            </w:r>
          </w:p>
        </w:tc>
        <w:tc>
          <w:tcPr>
            <w:tcW w:w="784" w:type="dxa"/>
            <w:vAlign w:val="center"/>
          </w:tcPr>
          <w:p w14:paraId="3CD5BE50" w14:textId="5787B6B7" w:rsidR="003849C8" w:rsidRPr="007E2BC3" w:rsidRDefault="003849C8" w:rsidP="007E2BC3">
            <w:pPr>
              <w:pStyle w:val="Subtitulocapitulo"/>
              <w:numPr>
                <w:ilvl w:val="0"/>
                <w:numId w:val="0"/>
              </w:numPr>
              <w:spacing w:line="276" w:lineRule="auto"/>
              <w:jc w:val="center"/>
              <w:rPr>
                <w:sz w:val="20"/>
                <w:szCs w:val="20"/>
              </w:rPr>
            </w:pPr>
            <w:r w:rsidRPr="007E2BC3">
              <w:rPr>
                <w:sz w:val="20"/>
                <w:szCs w:val="20"/>
              </w:rPr>
              <w:t>Media</w:t>
            </w:r>
          </w:p>
        </w:tc>
        <w:tc>
          <w:tcPr>
            <w:tcW w:w="1297" w:type="dxa"/>
            <w:vMerge/>
            <w:vAlign w:val="center"/>
          </w:tcPr>
          <w:p w14:paraId="1C6A035E" w14:textId="055584D6" w:rsidR="003849C8" w:rsidRPr="007E2BC3" w:rsidRDefault="003849C8" w:rsidP="007E2BC3">
            <w:pPr>
              <w:pStyle w:val="Subtitulocapitulo"/>
              <w:numPr>
                <w:ilvl w:val="0"/>
                <w:numId w:val="0"/>
              </w:numPr>
              <w:spacing w:line="276" w:lineRule="auto"/>
              <w:jc w:val="center"/>
              <w:rPr>
                <w:sz w:val="20"/>
                <w:szCs w:val="20"/>
              </w:rPr>
            </w:pPr>
          </w:p>
        </w:tc>
        <w:tc>
          <w:tcPr>
            <w:tcW w:w="1297" w:type="dxa"/>
            <w:vMerge/>
            <w:vAlign w:val="center"/>
          </w:tcPr>
          <w:p w14:paraId="2A0FDF0D" w14:textId="77777777" w:rsidR="003849C8" w:rsidRPr="007E2BC3" w:rsidRDefault="003849C8" w:rsidP="007E2BC3">
            <w:pPr>
              <w:pStyle w:val="Subtitulocapitulo"/>
              <w:numPr>
                <w:ilvl w:val="0"/>
                <w:numId w:val="0"/>
              </w:numPr>
              <w:spacing w:line="276" w:lineRule="auto"/>
              <w:jc w:val="center"/>
              <w:rPr>
                <w:sz w:val="20"/>
                <w:szCs w:val="20"/>
              </w:rPr>
            </w:pPr>
          </w:p>
        </w:tc>
      </w:tr>
      <w:tr w:rsidR="00D655D8" w:rsidRPr="003849C8" w14:paraId="6D843190" w14:textId="77777777" w:rsidTr="00E85E46">
        <w:tc>
          <w:tcPr>
            <w:tcW w:w="1285" w:type="dxa"/>
            <w:vAlign w:val="center"/>
          </w:tcPr>
          <w:p w14:paraId="529C061E" w14:textId="23B6D810" w:rsidR="00D655D8" w:rsidRPr="007E2BC3" w:rsidRDefault="00D655D8" w:rsidP="007E2BC3">
            <w:pPr>
              <w:pStyle w:val="Subtitulocapitulo"/>
              <w:numPr>
                <w:ilvl w:val="0"/>
                <w:numId w:val="0"/>
              </w:numPr>
              <w:spacing w:line="276" w:lineRule="auto"/>
              <w:jc w:val="center"/>
              <w:rPr>
                <w:b w:val="0"/>
                <w:sz w:val="18"/>
                <w:szCs w:val="18"/>
              </w:rPr>
            </w:pPr>
            <w:r w:rsidRPr="007E2BC3">
              <w:rPr>
                <w:b w:val="0"/>
                <w:sz w:val="18"/>
                <w:szCs w:val="18"/>
              </w:rPr>
              <w:t xml:space="preserve">Percepción de </w:t>
            </w:r>
            <w:r w:rsidRPr="007E2BC3">
              <w:rPr>
                <w:rStyle w:val="TextoCar"/>
                <w:rFonts w:eastAsiaTheme="minorHAnsi"/>
                <w:b w:val="0"/>
                <w:sz w:val="18"/>
                <w:szCs w:val="18"/>
              </w:rPr>
              <w:t>facilidad de asignar una calificación individual</w:t>
            </w:r>
          </w:p>
        </w:tc>
        <w:tc>
          <w:tcPr>
            <w:tcW w:w="1019" w:type="dxa"/>
            <w:vAlign w:val="center"/>
          </w:tcPr>
          <w:p w14:paraId="46A37F65" w14:textId="3F65E698" w:rsidR="00D655D8" w:rsidRPr="007E2BC3" w:rsidRDefault="00D655D8" w:rsidP="007E2BC3">
            <w:pPr>
              <w:pStyle w:val="Subtitulocapitulo"/>
              <w:numPr>
                <w:ilvl w:val="0"/>
                <w:numId w:val="0"/>
              </w:numPr>
              <w:spacing w:line="276" w:lineRule="auto"/>
              <w:jc w:val="center"/>
              <w:rPr>
                <w:b w:val="0"/>
                <w:sz w:val="24"/>
                <w:szCs w:val="24"/>
              </w:rPr>
            </w:pPr>
            <w:r w:rsidRPr="007E2BC3">
              <w:rPr>
                <w:b w:val="0"/>
                <w:sz w:val="24"/>
                <w:szCs w:val="24"/>
              </w:rPr>
              <w:t>2</w:t>
            </w:r>
          </w:p>
        </w:tc>
        <w:tc>
          <w:tcPr>
            <w:tcW w:w="784" w:type="dxa"/>
            <w:vAlign w:val="center"/>
          </w:tcPr>
          <w:p w14:paraId="3E1F0B53" w14:textId="6F1D4875" w:rsidR="00D655D8" w:rsidRPr="007E2BC3" w:rsidRDefault="00D655D8" w:rsidP="007E2BC3">
            <w:pPr>
              <w:pStyle w:val="Subtitulocapitulo"/>
              <w:numPr>
                <w:ilvl w:val="0"/>
                <w:numId w:val="0"/>
              </w:numPr>
              <w:spacing w:line="276" w:lineRule="auto"/>
              <w:jc w:val="center"/>
              <w:rPr>
                <w:b w:val="0"/>
                <w:sz w:val="24"/>
                <w:szCs w:val="24"/>
              </w:rPr>
            </w:pPr>
            <w:r w:rsidRPr="003849C8">
              <w:rPr>
                <w:b w:val="0"/>
                <w:sz w:val="24"/>
                <w:szCs w:val="24"/>
              </w:rPr>
              <w:t>2.2</w:t>
            </w:r>
          </w:p>
        </w:tc>
        <w:tc>
          <w:tcPr>
            <w:tcW w:w="1019" w:type="dxa"/>
            <w:vAlign w:val="center"/>
          </w:tcPr>
          <w:p w14:paraId="095B1F02" w14:textId="15CCFE5B" w:rsidR="00D655D8" w:rsidRPr="007E2BC3" w:rsidRDefault="00D655D8" w:rsidP="007E2BC3">
            <w:pPr>
              <w:pStyle w:val="Subtitulocapitulo"/>
              <w:numPr>
                <w:ilvl w:val="0"/>
                <w:numId w:val="0"/>
              </w:numPr>
              <w:spacing w:line="276" w:lineRule="auto"/>
              <w:jc w:val="center"/>
              <w:rPr>
                <w:b w:val="0"/>
                <w:sz w:val="24"/>
                <w:szCs w:val="24"/>
              </w:rPr>
            </w:pPr>
            <w:r w:rsidRPr="007E2BC3">
              <w:rPr>
                <w:b w:val="0"/>
                <w:sz w:val="24"/>
                <w:szCs w:val="24"/>
              </w:rPr>
              <w:t>5</w:t>
            </w:r>
          </w:p>
        </w:tc>
        <w:tc>
          <w:tcPr>
            <w:tcW w:w="784" w:type="dxa"/>
            <w:vAlign w:val="center"/>
          </w:tcPr>
          <w:p w14:paraId="76DD7268" w14:textId="5B9E6D43" w:rsidR="00D655D8" w:rsidRPr="007E2BC3" w:rsidRDefault="00D655D8" w:rsidP="007E2BC3">
            <w:pPr>
              <w:pStyle w:val="Subtitulocapitulo"/>
              <w:numPr>
                <w:ilvl w:val="0"/>
                <w:numId w:val="0"/>
              </w:numPr>
              <w:spacing w:line="276" w:lineRule="auto"/>
              <w:jc w:val="center"/>
              <w:rPr>
                <w:b w:val="0"/>
                <w:sz w:val="24"/>
                <w:szCs w:val="24"/>
              </w:rPr>
            </w:pPr>
            <w:r w:rsidRPr="003849C8">
              <w:rPr>
                <w:b w:val="0"/>
                <w:sz w:val="24"/>
                <w:szCs w:val="24"/>
              </w:rPr>
              <w:t>4.8</w:t>
            </w:r>
          </w:p>
        </w:tc>
        <w:tc>
          <w:tcPr>
            <w:tcW w:w="1297" w:type="dxa"/>
            <w:vAlign w:val="center"/>
          </w:tcPr>
          <w:p w14:paraId="07C156FD" w14:textId="6C893343" w:rsidR="00D655D8" w:rsidRPr="007E2BC3" w:rsidRDefault="003849C8" w:rsidP="007E2BC3">
            <w:pPr>
              <w:pStyle w:val="Subtitulocapitulo"/>
              <w:numPr>
                <w:ilvl w:val="0"/>
                <w:numId w:val="0"/>
              </w:numPr>
              <w:spacing w:line="276" w:lineRule="auto"/>
              <w:jc w:val="center"/>
              <w:rPr>
                <w:b w:val="0"/>
                <w:sz w:val="24"/>
                <w:szCs w:val="24"/>
              </w:rPr>
            </w:pPr>
            <w:r w:rsidRPr="007E2BC3">
              <w:rPr>
                <w:rStyle w:val="TextoCar"/>
                <w:rFonts w:eastAsiaTheme="minorHAnsi"/>
                <w:b w:val="0"/>
              </w:rPr>
              <w:t>Z=-2,859, p=0.004</w:t>
            </w:r>
          </w:p>
        </w:tc>
        <w:tc>
          <w:tcPr>
            <w:tcW w:w="1297" w:type="dxa"/>
            <w:vAlign w:val="center"/>
          </w:tcPr>
          <w:p w14:paraId="1F32D16C" w14:textId="3BB1C174" w:rsidR="00D655D8" w:rsidRPr="007E2BC3" w:rsidRDefault="00D655D8" w:rsidP="007E2BC3">
            <w:pPr>
              <w:pStyle w:val="Subtitulocapitulo"/>
              <w:numPr>
                <w:ilvl w:val="0"/>
                <w:numId w:val="0"/>
              </w:numPr>
              <w:spacing w:line="276" w:lineRule="auto"/>
              <w:jc w:val="center"/>
              <w:rPr>
                <w:b w:val="0"/>
                <w:sz w:val="24"/>
                <w:szCs w:val="24"/>
              </w:rPr>
            </w:pPr>
            <w:r w:rsidRPr="007E2BC3">
              <w:rPr>
                <w:b w:val="0"/>
                <w:sz w:val="24"/>
                <w:szCs w:val="24"/>
              </w:rPr>
              <w:t>O2</w:t>
            </w:r>
            <w:ins w:id="978" w:author="Roger Granda" w:date="2015-03-18T19:38:00Z">
              <w:r w:rsidR="00676FAD">
                <w:rPr>
                  <w:b w:val="0"/>
                  <w:sz w:val="24"/>
                  <w:szCs w:val="24"/>
                </w:rPr>
                <w:t>=</w:t>
              </w:r>
            </w:ins>
            <w:del w:id="979" w:author="Roger Granda" w:date="2015-03-18T19:38:00Z">
              <w:r w:rsidRPr="007E2BC3" w:rsidDel="00676FAD">
                <w:rPr>
                  <w:b w:val="0"/>
                  <w:sz w:val="24"/>
                  <w:szCs w:val="24"/>
                </w:rPr>
                <w:delText>&gt;</w:delText>
              </w:r>
            </w:del>
            <w:r w:rsidRPr="007E2BC3">
              <w:rPr>
                <w:b w:val="0"/>
                <w:sz w:val="24"/>
                <w:szCs w:val="24"/>
              </w:rPr>
              <w:t>O1</w:t>
            </w:r>
          </w:p>
        </w:tc>
      </w:tr>
      <w:tr w:rsidR="00D655D8" w:rsidRPr="003849C8" w14:paraId="519602F9" w14:textId="77777777" w:rsidTr="00E85E46">
        <w:tc>
          <w:tcPr>
            <w:tcW w:w="1285" w:type="dxa"/>
            <w:vAlign w:val="center"/>
          </w:tcPr>
          <w:p w14:paraId="036E5B73" w14:textId="063FA7B8" w:rsidR="00D655D8" w:rsidRPr="007E2BC3" w:rsidRDefault="00D655D8" w:rsidP="007E2BC3">
            <w:pPr>
              <w:pStyle w:val="Subtitulocapitulo"/>
              <w:numPr>
                <w:ilvl w:val="0"/>
                <w:numId w:val="0"/>
              </w:numPr>
              <w:spacing w:line="276" w:lineRule="auto"/>
              <w:jc w:val="center"/>
              <w:rPr>
                <w:sz w:val="18"/>
                <w:szCs w:val="18"/>
              </w:rPr>
            </w:pPr>
            <w:r w:rsidRPr="007E2BC3">
              <w:rPr>
                <w:b w:val="0"/>
                <w:sz w:val="18"/>
                <w:szCs w:val="18"/>
              </w:rPr>
              <w:t xml:space="preserve">Percepción de </w:t>
            </w:r>
            <w:r w:rsidRPr="007E2BC3">
              <w:rPr>
                <w:rStyle w:val="TextoCar"/>
                <w:rFonts w:eastAsiaTheme="minorHAnsi"/>
                <w:b w:val="0"/>
                <w:sz w:val="18"/>
                <w:szCs w:val="18"/>
              </w:rPr>
              <w:t>facilidad de asignar una calificación grupal</w:t>
            </w:r>
          </w:p>
        </w:tc>
        <w:tc>
          <w:tcPr>
            <w:tcW w:w="1019" w:type="dxa"/>
            <w:vAlign w:val="center"/>
          </w:tcPr>
          <w:p w14:paraId="3BB70140" w14:textId="71DB583D" w:rsidR="00D655D8" w:rsidRPr="007E2BC3" w:rsidRDefault="00D655D8" w:rsidP="007E2BC3">
            <w:pPr>
              <w:pStyle w:val="Subtitulocapitulo"/>
              <w:numPr>
                <w:ilvl w:val="0"/>
                <w:numId w:val="0"/>
              </w:numPr>
              <w:spacing w:line="276" w:lineRule="auto"/>
              <w:jc w:val="center"/>
              <w:rPr>
                <w:b w:val="0"/>
                <w:sz w:val="24"/>
                <w:szCs w:val="24"/>
              </w:rPr>
            </w:pPr>
            <w:r w:rsidRPr="007E2BC3">
              <w:rPr>
                <w:b w:val="0"/>
                <w:sz w:val="24"/>
                <w:szCs w:val="24"/>
              </w:rPr>
              <w:t>4</w:t>
            </w:r>
          </w:p>
        </w:tc>
        <w:tc>
          <w:tcPr>
            <w:tcW w:w="784" w:type="dxa"/>
            <w:vAlign w:val="center"/>
          </w:tcPr>
          <w:p w14:paraId="1B5802B5" w14:textId="1284AD88" w:rsidR="00D655D8" w:rsidRPr="007E2BC3" w:rsidRDefault="00D655D8" w:rsidP="007E2BC3">
            <w:pPr>
              <w:pStyle w:val="Subtitulocapitulo"/>
              <w:numPr>
                <w:ilvl w:val="0"/>
                <w:numId w:val="0"/>
              </w:numPr>
              <w:spacing w:line="276" w:lineRule="auto"/>
              <w:jc w:val="center"/>
              <w:rPr>
                <w:b w:val="0"/>
                <w:sz w:val="24"/>
                <w:szCs w:val="24"/>
              </w:rPr>
            </w:pPr>
            <w:r w:rsidRPr="003849C8">
              <w:rPr>
                <w:b w:val="0"/>
                <w:sz w:val="24"/>
                <w:szCs w:val="24"/>
              </w:rPr>
              <w:t>3.9</w:t>
            </w:r>
          </w:p>
        </w:tc>
        <w:tc>
          <w:tcPr>
            <w:tcW w:w="1019" w:type="dxa"/>
            <w:vAlign w:val="center"/>
          </w:tcPr>
          <w:p w14:paraId="76B7D01C" w14:textId="7A614A9B" w:rsidR="00D655D8" w:rsidRPr="007E2BC3" w:rsidRDefault="00D655D8" w:rsidP="007E2BC3">
            <w:pPr>
              <w:pStyle w:val="Subtitulocapitulo"/>
              <w:numPr>
                <w:ilvl w:val="0"/>
                <w:numId w:val="0"/>
              </w:numPr>
              <w:spacing w:line="276" w:lineRule="auto"/>
              <w:jc w:val="center"/>
              <w:rPr>
                <w:b w:val="0"/>
                <w:sz w:val="24"/>
                <w:szCs w:val="24"/>
              </w:rPr>
            </w:pPr>
            <w:r w:rsidRPr="007E2BC3">
              <w:rPr>
                <w:b w:val="0"/>
                <w:sz w:val="24"/>
                <w:szCs w:val="24"/>
              </w:rPr>
              <w:t>5</w:t>
            </w:r>
          </w:p>
        </w:tc>
        <w:tc>
          <w:tcPr>
            <w:tcW w:w="784" w:type="dxa"/>
            <w:vAlign w:val="center"/>
          </w:tcPr>
          <w:p w14:paraId="0E122275" w14:textId="2975A8E3" w:rsidR="00D655D8" w:rsidRPr="007E2BC3" w:rsidRDefault="00D655D8" w:rsidP="007E2BC3">
            <w:pPr>
              <w:pStyle w:val="Subtitulocapitulo"/>
              <w:numPr>
                <w:ilvl w:val="0"/>
                <w:numId w:val="0"/>
              </w:numPr>
              <w:spacing w:line="276" w:lineRule="auto"/>
              <w:jc w:val="center"/>
              <w:rPr>
                <w:b w:val="0"/>
                <w:sz w:val="24"/>
                <w:szCs w:val="24"/>
              </w:rPr>
            </w:pPr>
            <w:r w:rsidRPr="003849C8">
              <w:rPr>
                <w:b w:val="0"/>
                <w:sz w:val="24"/>
                <w:szCs w:val="24"/>
              </w:rPr>
              <w:t>4.7</w:t>
            </w:r>
          </w:p>
        </w:tc>
        <w:tc>
          <w:tcPr>
            <w:tcW w:w="1297" w:type="dxa"/>
            <w:vAlign w:val="center"/>
          </w:tcPr>
          <w:p w14:paraId="04B7B68A" w14:textId="1EFA92C0" w:rsidR="00D655D8" w:rsidRPr="007E2BC3" w:rsidRDefault="00D655D8" w:rsidP="007E2BC3">
            <w:pPr>
              <w:pStyle w:val="Subtitulocapitulo"/>
              <w:numPr>
                <w:ilvl w:val="0"/>
                <w:numId w:val="0"/>
              </w:numPr>
              <w:spacing w:line="276" w:lineRule="auto"/>
              <w:jc w:val="center"/>
              <w:rPr>
                <w:b w:val="0"/>
                <w:sz w:val="24"/>
                <w:szCs w:val="24"/>
              </w:rPr>
            </w:pPr>
            <w:r w:rsidRPr="007E2BC3">
              <w:rPr>
                <w:rStyle w:val="TextoCar"/>
                <w:rFonts w:eastAsiaTheme="minorHAnsi"/>
                <w:b w:val="0"/>
              </w:rPr>
              <w:t>Z=</w:t>
            </w:r>
            <w:r w:rsidRPr="007E2BC3">
              <w:rPr>
                <w:b w:val="0"/>
                <w:sz w:val="24"/>
                <w:szCs w:val="24"/>
              </w:rPr>
              <w:t>-2,333</w:t>
            </w:r>
            <w:r w:rsidRPr="007E2BC3">
              <w:rPr>
                <w:rStyle w:val="TextoCar"/>
                <w:rFonts w:eastAsiaTheme="minorHAnsi"/>
                <w:b w:val="0"/>
              </w:rPr>
              <w:t>, p=0.020</w:t>
            </w:r>
          </w:p>
        </w:tc>
        <w:tc>
          <w:tcPr>
            <w:tcW w:w="1297" w:type="dxa"/>
            <w:vAlign w:val="center"/>
          </w:tcPr>
          <w:p w14:paraId="16E2830F" w14:textId="186CA53A" w:rsidR="00D655D8" w:rsidRPr="007E2BC3" w:rsidRDefault="00D655D8" w:rsidP="007E2BC3">
            <w:pPr>
              <w:pStyle w:val="Subtitulocapitulo"/>
              <w:numPr>
                <w:ilvl w:val="0"/>
                <w:numId w:val="0"/>
              </w:numPr>
              <w:spacing w:line="276" w:lineRule="auto"/>
              <w:jc w:val="center"/>
              <w:rPr>
                <w:b w:val="0"/>
                <w:sz w:val="24"/>
                <w:szCs w:val="24"/>
              </w:rPr>
            </w:pPr>
            <w:r w:rsidRPr="007E2BC3">
              <w:rPr>
                <w:b w:val="0"/>
                <w:sz w:val="24"/>
                <w:szCs w:val="24"/>
              </w:rPr>
              <w:t>O2</w:t>
            </w:r>
            <w:ins w:id="980" w:author="Roger Granda" w:date="2015-03-18T19:38:00Z">
              <w:r w:rsidR="00676FAD">
                <w:rPr>
                  <w:b w:val="0"/>
                  <w:sz w:val="24"/>
                  <w:szCs w:val="24"/>
                </w:rPr>
                <w:t>=</w:t>
              </w:r>
            </w:ins>
            <w:del w:id="981" w:author="Roger Granda" w:date="2015-03-18T19:38:00Z">
              <w:r w:rsidRPr="007E2BC3" w:rsidDel="00676FAD">
                <w:rPr>
                  <w:b w:val="0"/>
                  <w:sz w:val="24"/>
                  <w:szCs w:val="24"/>
                </w:rPr>
                <w:delText>&gt;</w:delText>
              </w:r>
            </w:del>
            <w:r w:rsidRPr="007E2BC3">
              <w:rPr>
                <w:b w:val="0"/>
                <w:sz w:val="24"/>
                <w:szCs w:val="24"/>
              </w:rPr>
              <w:t>O1</w:t>
            </w:r>
          </w:p>
        </w:tc>
      </w:tr>
      <w:tr w:rsidR="003849C8" w:rsidRPr="003849C8" w14:paraId="7AE07BEC" w14:textId="77777777" w:rsidTr="00E85E46">
        <w:tc>
          <w:tcPr>
            <w:tcW w:w="1285" w:type="dxa"/>
            <w:vAlign w:val="center"/>
          </w:tcPr>
          <w:p w14:paraId="02FCF409" w14:textId="5D51958E" w:rsidR="003849C8" w:rsidRPr="007E2BC3" w:rsidRDefault="003849C8" w:rsidP="007E2BC3">
            <w:pPr>
              <w:pStyle w:val="Subtitulocapitulo"/>
              <w:numPr>
                <w:ilvl w:val="0"/>
                <w:numId w:val="0"/>
              </w:numPr>
              <w:spacing w:line="276" w:lineRule="auto"/>
              <w:jc w:val="center"/>
              <w:rPr>
                <w:sz w:val="18"/>
                <w:szCs w:val="18"/>
              </w:rPr>
            </w:pPr>
            <w:r w:rsidRPr="007E2BC3">
              <w:rPr>
                <w:b w:val="0"/>
                <w:sz w:val="18"/>
                <w:szCs w:val="18"/>
              </w:rPr>
              <w:t>Percepción en relación a la equidad de carga de trabajo</w:t>
            </w:r>
          </w:p>
        </w:tc>
        <w:tc>
          <w:tcPr>
            <w:tcW w:w="1019" w:type="dxa"/>
            <w:vAlign w:val="center"/>
          </w:tcPr>
          <w:p w14:paraId="3D2AAE20" w14:textId="27D3C46F" w:rsidR="003849C8" w:rsidRPr="007E2BC3" w:rsidRDefault="003849C8" w:rsidP="007E2BC3">
            <w:pPr>
              <w:pStyle w:val="Subtitulocapitulo"/>
              <w:numPr>
                <w:ilvl w:val="0"/>
                <w:numId w:val="0"/>
              </w:numPr>
              <w:spacing w:line="276" w:lineRule="auto"/>
              <w:jc w:val="center"/>
              <w:rPr>
                <w:b w:val="0"/>
                <w:sz w:val="24"/>
                <w:szCs w:val="24"/>
              </w:rPr>
            </w:pPr>
            <w:r w:rsidRPr="007E2BC3">
              <w:rPr>
                <w:b w:val="0"/>
                <w:sz w:val="24"/>
                <w:szCs w:val="24"/>
              </w:rPr>
              <w:t>2</w:t>
            </w:r>
          </w:p>
        </w:tc>
        <w:tc>
          <w:tcPr>
            <w:tcW w:w="784" w:type="dxa"/>
            <w:vAlign w:val="center"/>
          </w:tcPr>
          <w:p w14:paraId="514AA3EA" w14:textId="5615879A" w:rsidR="003849C8" w:rsidRPr="007E2BC3" w:rsidRDefault="003849C8" w:rsidP="007E2BC3">
            <w:pPr>
              <w:pStyle w:val="Subtitulocapitulo"/>
              <w:numPr>
                <w:ilvl w:val="0"/>
                <w:numId w:val="0"/>
              </w:numPr>
              <w:spacing w:line="276" w:lineRule="auto"/>
              <w:jc w:val="center"/>
              <w:rPr>
                <w:b w:val="0"/>
                <w:sz w:val="24"/>
                <w:szCs w:val="24"/>
              </w:rPr>
            </w:pPr>
            <w:r w:rsidRPr="003849C8">
              <w:rPr>
                <w:b w:val="0"/>
                <w:sz w:val="24"/>
                <w:szCs w:val="24"/>
              </w:rPr>
              <w:t>2.6</w:t>
            </w:r>
          </w:p>
        </w:tc>
        <w:tc>
          <w:tcPr>
            <w:tcW w:w="1019" w:type="dxa"/>
            <w:vAlign w:val="center"/>
          </w:tcPr>
          <w:p w14:paraId="2966C597" w14:textId="5E7ACF85" w:rsidR="003849C8" w:rsidRPr="007E2BC3" w:rsidRDefault="003849C8" w:rsidP="007E2BC3">
            <w:pPr>
              <w:pStyle w:val="Subtitulocapitulo"/>
              <w:numPr>
                <w:ilvl w:val="0"/>
                <w:numId w:val="0"/>
              </w:numPr>
              <w:spacing w:line="276" w:lineRule="auto"/>
              <w:jc w:val="center"/>
              <w:rPr>
                <w:b w:val="0"/>
                <w:sz w:val="24"/>
                <w:szCs w:val="24"/>
              </w:rPr>
            </w:pPr>
            <w:r w:rsidRPr="007E2BC3">
              <w:rPr>
                <w:b w:val="0"/>
                <w:sz w:val="24"/>
                <w:szCs w:val="24"/>
              </w:rPr>
              <w:t>4</w:t>
            </w:r>
          </w:p>
        </w:tc>
        <w:tc>
          <w:tcPr>
            <w:tcW w:w="784" w:type="dxa"/>
            <w:vAlign w:val="center"/>
          </w:tcPr>
          <w:p w14:paraId="405D6350" w14:textId="60889783" w:rsidR="003849C8" w:rsidRPr="007E2BC3" w:rsidRDefault="003849C8" w:rsidP="007E2BC3">
            <w:pPr>
              <w:pStyle w:val="Subtitulocapitulo"/>
              <w:numPr>
                <w:ilvl w:val="0"/>
                <w:numId w:val="0"/>
              </w:numPr>
              <w:spacing w:line="276" w:lineRule="auto"/>
              <w:jc w:val="center"/>
              <w:rPr>
                <w:b w:val="0"/>
                <w:sz w:val="24"/>
                <w:szCs w:val="24"/>
              </w:rPr>
            </w:pPr>
            <w:r w:rsidRPr="003849C8">
              <w:rPr>
                <w:b w:val="0"/>
                <w:sz w:val="24"/>
                <w:szCs w:val="24"/>
              </w:rPr>
              <w:t>3.9</w:t>
            </w:r>
          </w:p>
        </w:tc>
        <w:tc>
          <w:tcPr>
            <w:tcW w:w="1297" w:type="dxa"/>
            <w:vAlign w:val="center"/>
          </w:tcPr>
          <w:p w14:paraId="66B6F2AB" w14:textId="38B7A629" w:rsidR="003849C8" w:rsidRPr="007E2BC3" w:rsidRDefault="003849C8" w:rsidP="007E2BC3">
            <w:pPr>
              <w:pStyle w:val="Subtitulocapitulo"/>
              <w:numPr>
                <w:ilvl w:val="0"/>
                <w:numId w:val="0"/>
              </w:numPr>
              <w:spacing w:line="276" w:lineRule="auto"/>
              <w:jc w:val="center"/>
              <w:rPr>
                <w:b w:val="0"/>
                <w:sz w:val="24"/>
                <w:szCs w:val="24"/>
              </w:rPr>
            </w:pPr>
            <w:r w:rsidRPr="007E2BC3">
              <w:rPr>
                <w:rStyle w:val="TextoCar"/>
                <w:rFonts w:eastAsiaTheme="minorHAnsi"/>
                <w:b w:val="0"/>
              </w:rPr>
              <w:t>Z=</w:t>
            </w:r>
            <w:r w:rsidRPr="007E2BC3">
              <w:rPr>
                <w:b w:val="0"/>
                <w:sz w:val="24"/>
                <w:szCs w:val="24"/>
              </w:rPr>
              <w:t>-2,372</w:t>
            </w:r>
            <w:r w:rsidRPr="007E2BC3">
              <w:rPr>
                <w:rStyle w:val="TextoCar"/>
                <w:rFonts w:eastAsiaTheme="minorHAnsi"/>
                <w:b w:val="0"/>
              </w:rPr>
              <w:t>, p=0.018</w:t>
            </w:r>
          </w:p>
        </w:tc>
        <w:tc>
          <w:tcPr>
            <w:tcW w:w="1297" w:type="dxa"/>
            <w:vAlign w:val="center"/>
          </w:tcPr>
          <w:p w14:paraId="13886889" w14:textId="239F371B" w:rsidR="003849C8" w:rsidRPr="007E2BC3" w:rsidRDefault="003849C8" w:rsidP="007E2BC3">
            <w:pPr>
              <w:pStyle w:val="Subtitulocapitulo"/>
              <w:numPr>
                <w:ilvl w:val="0"/>
                <w:numId w:val="0"/>
              </w:numPr>
              <w:spacing w:line="276" w:lineRule="auto"/>
              <w:jc w:val="center"/>
              <w:rPr>
                <w:b w:val="0"/>
                <w:sz w:val="24"/>
                <w:szCs w:val="24"/>
              </w:rPr>
            </w:pPr>
            <w:r w:rsidRPr="007E2BC3">
              <w:rPr>
                <w:b w:val="0"/>
                <w:sz w:val="24"/>
                <w:szCs w:val="24"/>
              </w:rPr>
              <w:t>O2</w:t>
            </w:r>
            <w:ins w:id="982" w:author="Roger Granda" w:date="2015-03-18T19:38:00Z">
              <w:r w:rsidR="00676FAD">
                <w:rPr>
                  <w:b w:val="0"/>
                  <w:sz w:val="24"/>
                  <w:szCs w:val="24"/>
                </w:rPr>
                <w:t>=</w:t>
              </w:r>
            </w:ins>
            <w:del w:id="983" w:author="Roger Granda" w:date="2015-03-18T19:38:00Z">
              <w:r w:rsidRPr="007E2BC3" w:rsidDel="00676FAD">
                <w:rPr>
                  <w:b w:val="0"/>
                  <w:sz w:val="24"/>
                  <w:szCs w:val="24"/>
                </w:rPr>
                <w:delText>&gt;</w:delText>
              </w:r>
            </w:del>
            <w:r w:rsidRPr="007E2BC3">
              <w:rPr>
                <w:b w:val="0"/>
                <w:sz w:val="24"/>
                <w:szCs w:val="24"/>
              </w:rPr>
              <w:t>O1</w:t>
            </w:r>
          </w:p>
        </w:tc>
      </w:tr>
      <w:tr w:rsidR="00E85E46" w:rsidRPr="003849C8" w14:paraId="1800C32B" w14:textId="77777777" w:rsidTr="00A47785">
        <w:trPr>
          <w:ins w:id="984" w:author="Roger Granda" w:date="2015-03-19T03:07:00Z"/>
        </w:trPr>
        <w:tc>
          <w:tcPr>
            <w:tcW w:w="7485" w:type="dxa"/>
            <w:gridSpan w:val="7"/>
            <w:vAlign w:val="center"/>
          </w:tcPr>
          <w:p w14:paraId="5737F00B" w14:textId="312D802A" w:rsidR="00E85E46" w:rsidRPr="007E2BC3" w:rsidRDefault="00E85E46" w:rsidP="00E85E46">
            <w:pPr>
              <w:pStyle w:val="Subtitulocapitulo"/>
              <w:numPr>
                <w:ilvl w:val="0"/>
                <w:numId w:val="0"/>
              </w:numPr>
              <w:spacing w:line="276" w:lineRule="auto"/>
              <w:jc w:val="center"/>
              <w:rPr>
                <w:ins w:id="985" w:author="Roger Granda" w:date="2015-03-19T03:07:00Z"/>
                <w:b w:val="0"/>
                <w:sz w:val="24"/>
                <w:szCs w:val="24"/>
              </w:rPr>
            </w:pPr>
            <w:ins w:id="986" w:author="Roger Granda" w:date="2015-03-19T03:08:00Z">
              <w:r w:rsidRPr="00482B91">
                <w:rPr>
                  <w:sz w:val="16"/>
                  <w:szCs w:val="16"/>
                </w:rPr>
                <w:t xml:space="preserve">O: </w:t>
              </w:r>
              <w:r w:rsidRPr="00E85E46">
                <w:rPr>
                  <w:b w:val="0"/>
                  <w:sz w:val="16"/>
                  <w:szCs w:val="16"/>
                  <w:rPrChange w:id="987" w:author="Roger Granda" w:date="2015-03-19T03:08:00Z">
                    <w:rPr>
                      <w:sz w:val="16"/>
                      <w:szCs w:val="16"/>
                    </w:rPr>
                  </w:rPrChange>
                </w:rPr>
                <w:t>Observación</w:t>
              </w:r>
              <w:r w:rsidRPr="00482B91">
                <w:rPr>
                  <w:sz w:val="16"/>
                  <w:szCs w:val="16"/>
                </w:rPr>
                <w:t xml:space="preserve"> </w:t>
              </w:r>
            </w:ins>
          </w:p>
        </w:tc>
      </w:tr>
    </w:tbl>
    <w:p w14:paraId="4857E728" w14:textId="77777777" w:rsidR="00D655D8" w:rsidRDefault="00D655D8" w:rsidP="00437C75">
      <w:pPr>
        <w:pStyle w:val="Subtitulocapitulo"/>
        <w:numPr>
          <w:ilvl w:val="0"/>
          <w:numId w:val="0"/>
        </w:numPr>
        <w:ind w:left="792"/>
        <w:rPr>
          <w:ins w:id="988" w:author="Roger Granda" w:date="2015-03-18T23:22:00Z"/>
          <w:sz w:val="26"/>
          <w:szCs w:val="26"/>
        </w:rPr>
      </w:pPr>
    </w:p>
    <w:p w14:paraId="05E38F6C" w14:textId="77777777" w:rsidR="00A83E65" w:rsidRDefault="00A83E65" w:rsidP="00A83E65">
      <w:pPr>
        <w:pStyle w:val="Texto"/>
      </w:pPr>
      <w:moveToRangeStart w:id="989" w:author="Roger Granda" w:date="2015-03-18T23:22:00Z" w:name="move414484280"/>
      <w:moveTo w:id="990" w:author="Roger Granda" w:date="2015-03-18T23:22:00Z">
        <w:r>
          <w:lastRenderedPageBreak/>
          <w:t>A continuación de detalla brevemente los resultados obtenidos para cada variable considerada junto con un diagrama de cajas para la representación de las observaciones.</w:t>
        </w:r>
      </w:moveTo>
    </w:p>
    <w:moveToRangeEnd w:id="989"/>
    <w:p w14:paraId="5A024D3B" w14:textId="77777777" w:rsidR="00A83E65" w:rsidRPr="00D5515C" w:rsidRDefault="00A83E65" w:rsidP="00437C75">
      <w:pPr>
        <w:pStyle w:val="Subtitulocapitulo"/>
        <w:numPr>
          <w:ilvl w:val="0"/>
          <w:numId w:val="0"/>
        </w:numPr>
        <w:ind w:left="792"/>
        <w:rPr>
          <w:sz w:val="26"/>
          <w:szCs w:val="26"/>
        </w:rPr>
      </w:pPr>
    </w:p>
    <w:p w14:paraId="3D602EE8" w14:textId="2C6C3FD4" w:rsidR="008B1F35" w:rsidRDefault="00D23021" w:rsidP="00D5515C">
      <w:pPr>
        <w:pStyle w:val="Subtitulocapitulo"/>
        <w:numPr>
          <w:ilvl w:val="0"/>
          <w:numId w:val="0"/>
        </w:numPr>
        <w:ind w:left="1416"/>
        <w:rPr>
          <w:ins w:id="991" w:author="Roger Granda" w:date="2015-03-19T02:45:00Z"/>
          <w:rStyle w:val="TextoCar"/>
          <w:rFonts w:eastAsiaTheme="minorHAnsi"/>
        </w:rPr>
      </w:pPr>
      <w:r w:rsidRPr="00D5515C">
        <w:rPr>
          <w:sz w:val="24"/>
          <w:szCs w:val="24"/>
        </w:rPr>
        <w:t xml:space="preserve">Percepción de </w:t>
      </w:r>
      <w:r w:rsidRPr="00D5515C">
        <w:rPr>
          <w:rStyle w:val="TextoCar"/>
          <w:rFonts w:eastAsiaTheme="minorHAnsi"/>
        </w:rPr>
        <w:t>facilidad de asignar una calificación individual</w:t>
      </w:r>
    </w:p>
    <w:p w14:paraId="2299D6B6" w14:textId="77777777" w:rsidR="007D3218" w:rsidRDefault="007D3218" w:rsidP="00D5515C">
      <w:pPr>
        <w:pStyle w:val="Subtitulocapitulo"/>
        <w:numPr>
          <w:ilvl w:val="0"/>
          <w:numId w:val="0"/>
        </w:numPr>
        <w:ind w:left="1416"/>
        <w:rPr>
          <w:rStyle w:val="TextoCar"/>
          <w:rFonts w:eastAsiaTheme="minorHAnsi"/>
        </w:rPr>
      </w:pPr>
    </w:p>
    <w:p w14:paraId="6D1466B5" w14:textId="0C3FD8B9" w:rsidR="00A73361" w:rsidRDefault="008337F4" w:rsidP="00A73361">
      <w:pPr>
        <w:pStyle w:val="Texto"/>
        <w:ind w:left="1416"/>
        <w:rPr>
          <w:rStyle w:val="TextoCar"/>
          <w:rFonts w:eastAsiaTheme="minorHAnsi"/>
        </w:rPr>
      </w:pPr>
      <w:r>
        <w:rPr>
          <w:rStyle w:val="TextoCar"/>
          <w:rFonts w:eastAsiaTheme="minorHAnsi"/>
        </w:rPr>
        <w:t>E</w:t>
      </w:r>
      <w:r w:rsidR="00AF5FDB">
        <w:rPr>
          <w:rStyle w:val="TextoCar"/>
          <w:rFonts w:eastAsiaTheme="minorHAnsi"/>
        </w:rPr>
        <w:t xml:space="preserve">l diagrama de cajas de la figura </w:t>
      </w:r>
      <w:r w:rsidR="007C0108">
        <w:rPr>
          <w:rStyle w:val="TextoCar"/>
          <w:rFonts w:eastAsiaTheme="minorHAnsi"/>
        </w:rPr>
        <w:t>5.</w:t>
      </w:r>
      <w:r w:rsidR="00714901">
        <w:rPr>
          <w:rStyle w:val="TextoCar"/>
          <w:rFonts w:eastAsiaTheme="minorHAnsi"/>
        </w:rPr>
        <w:t>1</w:t>
      </w:r>
      <w:r>
        <w:rPr>
          <w:rStyle w:val="TextoCar"/>
          <w:rFonts w:eastAsiaTheme="minorHAnsi"/>
        </w:rPr>
        <w:t>, muestra</w:t>
      </w:r>
      <w:r w:rsidR="0051164B">
        <w:rPr>
          <w:rStyle w:val="TextoCar"/>
          <w:rFonts w:eastAsiaTheme="minorHAnsi"/>
        </w:rPr>
        <w:t xml:space="preserve"> que las opiniones de los </w:t>
      </w:r>
      <w:r w:rsidR="00FD72A2">
        <w:rPr>
          <w:rStyle w:val="TextoCar"/>
          <w:rFonts w:eastAsiaTheme="minorHAnsi"/>
        </w:rPr>
        <w:t xml:space="preserve">10 </w:t>
      </w:r>
      <w:r w:rsidR="0051164B">
        <w:rPr>
          <w:rStyle w:val="TextoCar"/>
          <w:rFonts w:eastAsiaTheme="minorHAnsi"/>
        </w:rPr>
        <w:t xml:space="preserve">profesores </w:t>
      </w:r>
      <w:r w:rsidR="00C616A2">
        <w:rPr>
          <w:rStyle w:val="TextoCar"/>
          <w:rFonts w:eastAsiaTheme="minorHAnsi"/>
        </w:rPr>
        <w:t xml:space="preserve">en el post-test </w:t>
      </w:r>
      <w:r w:rsidR="00415534">
        <w:rPr>
          <w:rStyle w:val="TextoCar"/>
          <w:rFonts w:eastAsiaTheme="minorHAnsi"/>
        </w:rPr>
        <w:t xml:space="preserve">coincidieron casi en su totalidad </w:t>
      </w:r>
      <w:r w:rsidR="00260EE9">
        <w:rPr>
          <w:rStyle w:val="TextoCar"/>
          <w:rFonts w:eastAsiaTheme="minorHAnsi"/>
        </w:rPr>
        <w:t>en el nivel</w:t>
      </w:r>
      <w:r w:rsidR="00415534">
        <w:rPr>
          <w:rStyle w:val="TextoCar"/>
          <w:rFonts w:eastAsiaTheme="minorHAnsi"/>
        </w:rPr>
        <w:t xml:space="preserve"> </w:t>
      </w:r>
      <w:r w:rsidR="00415534" w:rsidRPr="00260EE9">
        <w:rPr>
          <w:rStyle w:val="TextoCar"/>
          <w:rFonts w:eastAsiaTheme="minorHAnsi"/>
          <w:i/>
        </w:rPr>
        <w:t>Muy Fácil</w:t>
      </w:r>
      <w:r w:rsidR="00415534">
        <w:rPr>
          <w:rStyle w:val="TextoCar"/>
          <w:rFonts w:eastAsiaTheme="minorHAnsi"/>
        </w:rPr>
        <w:t xml:space="preserve">; </w:t>
      </w:r>
      <w:r w:rsidR="00C616A2">
        <w:rPr>
          <w:rStyle w:val="TextoCar"/>
          <w:rFonts w:eastAsiaTheme="minorHAnsi"/>
        </w:rPr>
        <w:t xml:space="preserve"> </w:t>
      </w:r>
      <w:r w:rsidR="00415534">
        <w:rPr>
          <w:rStyle w:val="TextoCar"/>
          <w:rFonts w:eastAsiaTheme="minorHAnsi"/>
        </w:rPr>
        <w:t>a diferencia de las opiniones</w:t>
      </w:r>
      <w:r w:rsidR="00260EE9">
        <w:rPr>
          <w:rStyle w:val="TextoCar"/>
          <w:rFonts w:eastAsiaTheme="minorHAnsi"/>
        </w:rPr>
        <w:t xml:space="preserve"> con mayor dispersión </w:t>
      </w:r>
      <w:r w:rsidR="00415534">
        <w:rPr>
          <w:rStyle w:val="TextoCar"/>
          <w:rFonts w:eastAsiaTheme="minorHAnsi"/>
        </w:rPr>
        <w:t>observadas en el pre</w:t>
      </w:r>
      <w:r w:rsidR="00C616A2">
        <w:rPr>
          <w:rStyle w:val="TextoCar"/>
          <w:rFonts w:eastAsiaTheme="minorHAnsi"/>
        </w:rPr>
        <w:t>-test</w:t>
      </w:r>
      <w:r w:rsidR="00415534">
        <w:rPr>
          <w:rStyle w:val="TextoCar"/>
          <w:rFonts w:eastAsiaTheme="minorHAnsi"/>
        </w:rPr>
        <w:t xml:space="preserve"> que ha</w:t>
      </w:r>
      <w:r w:rsidR="00260EE9">
        <w:rPr>
          <w:rStyle w:val="TextoCar"/>
          <w:rFonts w:eastAsiaTheme="minorHAnsi"/>
        </w:rPr>
        <w:t xml:space="preserve">n sido calificadas entre muy </w:t>
      </w:r>
      <w:r w:rsidR="00260EE9" w:rsidRPr="00260EE9">
        <w:rPr>
          <w:rStyle w:val="TextoCar"/>
          <w:rFonts w:eastAsiaTheme="minorHAnsi"/>
          <w:i/>
        </w:rPr>
        <w:t>Muy</w:t>
      </w:r>
      <w:r w:rsidR="00260EE9">
        <w:rPr>
          <w:rStyle w:val="TextoCar"/>
          <w:rFonts w:eastAsiaTheme="minorHAnsi"/>
        </w:rPr>
        <w:t xml:space="preserve"> </w:t>
      </w:r>
      <w:r w:rsidR="00260EE9" w:rsidRPr="00260EE9">
        <w:rPr>
          <w:rStyle w:val="TextoCar"/>
          <w:rFonts w:eastAsiaTheme="minorHAnsi"/>
          <w:i/>
        </w:rPr>
        <w:t>Difícil</w:t>
      </w:r>
      <w:r w:rsidR="00260EE9">
        <w:rPr>
          <w:rStyle w:val="TextoCar"/>
          <w:rFonts w:eastAsiaTheme="minorHAnsi"/>
          <w:i/>
        </w:rPr>
        <w:t xml:space="preserve"> </w:t>
      </w:r>
      <w:r w:rsidR="00260EE9">
        <w:rPr>
          <w:rStyle w:val="TextoCar"/>
          <w:rFonts w:eastAsiaTheme="minorHAnsi"/>
        </w:rPr>
        <w:t xml:space="preserve">o </w:t>
      </w:r>
      <w:r w:rsidR="00260EE9">
        <w:rPr>
          <w:rStyle w:val="TextoCar"/>
          <w:rFonts w:eastAsiaTheme="minorHAnsi"/>
          <w:i/>
        </w:rPr>
        <w:t>nivel Intermedio</w:t>
      </w:r>
      <w:r w:rsidR="00AF5FDB">
        <w:rPr>
          <w:rStyle w:val="TextoCar"/>
          <w:rFonts w:eastAsiaTheme="minorHAnsi"/>
        </w:rPr>
        <w:t xml:space="preserve">. </w:t>
      </w:r>
      <w:r w:rsidR="00A73361">
        <w:rPr>
          <w:rStyle w:val="TextoCar"/>
          <w:rFonts w:eastAsiaTheme="minorHAnsi"/>
        </w:rPr>
        <w:t>La prueba</w:t>
      </w:r>
      <w:r w:rsidR="000617A4">
        <w:rPr>
          <w:rStyle w:val="TextoCar"/>
          <w:rFonts w:eastAsiaTheme="minorHAnsi"/>
        </w:rPr>
        <w:t xml:space="preserve"> </w:t>
      </w:r>
      <w:r w:rsidR="00A73361">
        <w:rPr>
          <w:rStyle w:val="TextoCar"/>
          <w:rFonts w:eastAsiaTheme="minorHAnsi"/>
        </w:rPr>
        <w:t xml:space="preserve">Wilcoxon mostró que las percepciones </w:t>
      </w:r>
      <w:r w:rsidR="000617A4">
        <w:rPr>
          <w:rStyle w:val="TextoCar"/>
          <w:rFonts w:eastAsiaTheme="minorHAnsi"/>
        </w:rPr>
        <w:t xml:space="preserve">en los 10 profesores acerca </w:t>
      </w:r>
      <w:r w:rsidR="00A73361">
        <w:rPr>
          <w:rStyle w:val="TextoCar"/>
          <w:rFonts w:eastAsiaTheme="minorHAnsi"/>
        </w:rPr>
        <w:t>de facilidad de asignar una calificación individual en el post-test fueron significativamente mayores que en el pre-test Z=</w:t>
      </w:r>
      <w:r w:rsidR="00A73361" w:rsidRPr="00EF7198">
        <w:rPr>
          <w:rStyle w:val="TextoCar"/>
          <w:rFonts w:eastAsiaTheme="minorHAnsi"/>
        </w:rPr>
        <w:t>-2,859</w:t>
      </w:r>
      <w:r w:rsidR="00A73361">
        <w:rPr>
          <w:rStyle w:val="TextoCar"/>
          <w:rFonts w:eastAsiaTheme="minorHAnsi"/>
        </w:rPr>
        <w:t>, p=0.004</w:t>
      </w:r>
      <w:r w:rsidR="002C7004">
        <w:rPr>
          <w:rStyle w:val="TextoCar"/>
          <w:rFonts w:eastAsiaTheme="minorHAnsi"/>
        </w:rPr>
        <w:t xml:space="preserve"> (ver tabla 5.1</w:t>
      </w:r>
      <w:r w:rsidR="00AF5FDB">
        <w:rPr>
          <w:rStyle w:val="TextoCar"/>
          <w:rFonts w:eastAsiaTheme="minorHAnsi"/>
        </w:rPr>
        <w:t>)</w:t>
      </w:r>
      <w:r w:rsidR="00A73361">
        <w:rPr>
          <w:rStyle w:val="TextoCar"/>
          <w:rFonts w:eastAsiaTheme="minorHAnsi"/>
        </w:rPr>
        <w:t>.</w:t>
      </w:r>
    </w:p>
    <w:p w14:paraId="64D41B60" w14:textId="77777777" w:rsidR="00372275" w:rsidRDefault="00372275" w:rsidP="00D5515C">
      <w:pPr>
        <w:pStyle w:val="Subtitulocapitulo"/>
        <w:numPr>
          <w:ilvl w:val="0"/>
          <w:numId w:val="0"/>
        </w:numPr>
        <w:ind w:left="1416"/>
        <w:rPr>
          <w:ins w:id="992" w:author="Roger Granda" w:date="2015-03-19T02:40:00Z"/>
          <w:rStyle w:val="TextoCar"/>
          <w:rFonts w:eastAsiaTheme="minorHAnsi"/>
        </w:rPr>
      </w:pPr>
    </w:p>
    <w:p w14:paraId="2BDA6E11" w14:textId="77777777" w:rsidR="000A55DE" w:rsidRDefault="000A55DE" w:rsidP="00D5515C">
      <w:pPr>
        <w:pStyle w:val="Subtitulocapitulo"/>
        <w:numPr>
          <w:ilvl w:val="0"/>
          <w:numId w:val="0"/>
        </w:numPr>
        <w:ind w:left="1416"/>
        <w:rPr>
          <w:ins w:id="993" w:author="Roger Granda" w:date="2015-03-19T02:40:00Z"/>
          <w:rStyle w:val="TextoCar"/>
          <w:rFonts w:eastAsiaTheme="minorHAnsi"/>
        </w:rPr>
      </w:pPr>
    </w:p>
    <w:p w14:paraId="2AB1C0F6" w14:textId="77777777" w:rsidR="000A55DE" w:rsidRDefault="000A55DE" w:rsidP="00D5515C">
      <w:pPr>
        <w:pStyle w:val="Subtitulocapitulo"/>
        <w:numPr>
          <w:ilvl w:val="0"/>
          <w:numId w:val="0"/>
        </w:numPr>
        <w:ind w:left="1416"/>
        <w:rPr>
          <w:ins w:id="994" w:author="Roger Granda" w:date="2015-03-19T02:40:00Z"/>
          <w:rStyle w:val="TextoCar"/>
          <w:rFonts w:eastAsiaTheme="minorHAnsi"/>
        </w:rPr>
      </w:pPr>
    </w:p>
    <w:p w14:paraId="165F602E" w14:textId="77777777" w:rsidR="000A55DE" w:rsidRDefault="000A55DE" w:rsidP="00D5515C">
      <w:pPr>
        <w:pStyle w:val="Subtitulocapitulo"/>
        <w:numPr>
          <w:ilvl w:val="0"/>
          <w:numId w:val="0"/>
        </w:numPr>
        <w:ind w:left="1416"/>
        <w:rPr>
          <w:ins w:id="995" w:author="Roger Granda" w:date="2015-03-19T02:40:00Z"/>
          <w:rStyle w:val="TextoCar"/>
          <w:rFonts w:eastAsiaTheme="minorHAnsi"/>
        </w:rPr>
      </w:pPr>
    </w:p>
    <w:p w14:paraId="2BF304BB" w14:textId="77777777" w:rsidR="000A55DE" w:rsidRDefault="000A55DE" w:rsidP="00D5515C">
      <w:pPr>
        <w:pStyle w:val="Subtitulocapitulo"/>
        <w:numPr>
          <w:ilvl w:val="0"/>
          <w:numId w:val="0"/>
        </w:numPr>
        <w:ind w:left="1416"/>
        <w:rPr>
          <w:rStyle w:val="TextoCar"/>
          <w:rFonts w:eastAsiaTheme="minorHAnsi"/>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1B43A5" w14:paraId="24076C00" w14:textId="77777777" w:rsidTr="00094848">
        <w:trPr>
          <w:cantSplit/>
          <w:trHeight w:val="217"/>
        </w:trPr>
        <w:tc>
          <w:tcPr>
            <w:tcW w:w="7654" w:type="dxa"/>
            <w:gridSpan w:val="2"/>
            <w:vAlign w:val="center"/>
          </w:tcPr>
          <w:p w14:paraId="23AFA2DB" w14:textId="77777777" w:rsidR="001B43A5" w:rsidRPr="005960E7" w:rsidRDefault="001B43A5" w:rsidP="00094848">
            <w:pPr>
              <w:pStyle w:val="Subtitulocapitulo"/>
              <w:numPr>
                <w:ilvl w:val="0"/>
                <w:numId w:val="0"/>
              </w:numPr>
              <w:spacing w:line="240" w:lineRule="auto"/>
              <w:ind w:left="1026" w:hanging="142"/>
              <w:rPr>
                <w:rFonts w:eastAsiaTheme="minorHAnsi"/>
                <w:sz w:val="18"/>
                <w:szCs w:val="18"/>
                <w:rPrChange w:id="996" w:author="Roger Granda" w:date="2015-03-19T03:10:00Z">
                  <w:rPr>
                    <w:rFonts w:eastAsiaTheme="minorHAnsi"/>
                    <w:sz w:val="22"/>
                    <w:szCs w:val="22"/>
                  </w:rPr>
                </w:rPrChange>
              </w:rPr>
            </w:pPr>
            <w:r w:rsidRPr="005960E7">
              <w:rPr>
                <w:sz w:val="18"/>
                <w:szCs w:val="18"/>
                <w:rPrChange w:id="997" w:author="Roger Granda" w:date="2015-03-19T03:10:00Z">
                  <w:rPr>
                    <w:sz w:val="22"/>
                    <w:szCs w:val="22"/>
                  </w:rPr>
                </w:rPrChange>
              </w:rPr>
              <w:t xml:space="preserve">Percepción de </w:t>
            </w:r>
            <w:r w:rsidRPr="005960E7">
              <w:rPr>
                <w:rStyle w:val="TextoCar"/>
                <w:rFonts w:eastAsiaTheme="minorHAnsi"/>
                <w:sz w:val="18"/>
                <w:szCs w:val="18"/>
                <w:rPrChange w:id="998" w:author="Roger Granda" w:date="2015-03-19T03:10:00Z">
                  <w:rPr>
                    <w:rStyle w:val="TextoCar"/>
                    <w:rFonts w:eastAsiaTheme="minorHAnsi"/>
                    <w:sz w:val="22"/>
                    <w:szCs w:val="22"/>
                  </w:rPr>
                </w:rPrChange>
              </w:rPr>
              <w:t>facilidad de asignar una calificación individual</w:t>
            </w:r>
          </w:p>
        </w:tc>
      </w:tr>
      <w:tr w:rsidR="001B43A5" w14:paraId="7032C326" w14:textId="77777777" w:rsidTr="00094848">
        <w:trPr>
          <w:cantSplit/>
          <w:trHeight w:val="1134"/>
        </w:trPr>
        <w:tc>
          <w:tcPr>
            <w:tcW w:w="567" w:type="dxa"/>
            <w:textDirection w:val="btLr"/>
            <w:vAlign w:val="center"/>
          </w:tcPr>
          <w:p w14:paraId="4BC6F791" w14:textId="77777777" w:rsidR="001B43A5" w:rsidRDefault="001B43A5" w:rsidP="00094848">
            <w:pPr>
              <w:pStyle w:val="Texto"/>
              <w:spacing w:line="240" w:lineRule="auto"/>
              <w:ind w:left="113" w:right="113"/>
              <w:jc w:val="center"/>
              <w:rPr>
                <w:rStyle w:val="TextoCar"/>
                <w:rFonts w:eastAsiaTheme="minorHAnsi"/>
              </w:rPr>
            </w:pPr>
            <w:r>
              <w:rPr>
                <w:rStyle w:val="TextoCar"/>
                <w:rFonts w:eastAsiaTheme="minorHAnsi"/>
              </w:rPr>
              <w:lastRenderedPageBreak/>
              <w:t>Nivel de facilidad</w:t>
            </w:r>
          </w:p>
        </w:tc>
        <w:tc>
          <w:tcPr>
            <w:tcW w:w="7087" w:type="dxa"/>
          </w:tcPr>
          <w:p w14:paraId="2B145F07" w14:textId="77777777" w:rsidR="001B43A5" w:rsidRDefault="001B43A5" w:rsidP="00094848">
            <w:pPr>
              <w:autoSpaceDE w:val="0"/>
              <w:autoSpaceDN w:val="0"/>
              <w:adjustRightInd w:val="0"/>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66757AD8" wp14:editId="4FD06E73">
                  <wp:extent cx="3854550" cy="30861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9858" cy="3106362"/>
                          </a:xfrm>
                          <a:prstGeom prst="rect">
                            <a:avLst/>
                          </a:prstGeom>
                          <a:noFill/>
                          <a:ln>
                            <a:noFill/>
                          </a:ln>
                        </pic:spPr>
                      </pic:pic>
                    </a:graphicData>
                  </a:graphic>
                </wp:inline>
              </w:drawing>
            </w:r>
          </w:p>
          <w:p w14:paraId="39E70EE2" w14:textId="71381AF9" w:rsidR="001B43A5" w:rsidRPr="00FF3A78" w:rsidRDefault="001B43A5" w:rsidP="00714901">
            <w:pPr>
              <w:pStyle w:val="NombreCapitulo"/>
              <w:numPr>
                <w:ilvl w:val="0"/>
                <w:numId w:val="0"/>
              </w:numPr>
              <w:ind w:left="360" w:hanging="360"/>
              <w:rPr>
                <w:rStyle w:val="TextoCar"/>
                <w:sz w:val="16"/>
                <w:szCs w:val="16"/>
              </w:rPr>
            </w:pPr>
            <w:r>
              <w:rPr>
                <w:sz w:val="16"/>
                <w:szCs w:val="16"/>
              </w:rPr>
              <w:t xml:space="preserve">Figura </w:t>
            </w:r>
            <w:r w:rsidR="007C0108">
              <w:rPr>
                <w:sz w:val="16"/>
                <w:szCs w:val="16"/>
              </w:rPr>
              <w:t>5.</w:t>
            </w:r>
            <w:r w:rsidR="00714901">
              <w:rPr>
                <w:sz w:val="16"/>
                <w:szCs w:val="16"/>
              </w:rPr>
              <w:t>1</w:t>
            </w:r>
            <w:r w:rsidRPr="000F38C4">
              <w:rPr>
                <w:sz w:val="16"/>
                <w:szCs w:val="16"/>
              </w:rPr>
              <w:t>:</w:t>
            </w:r>
            <w:r w:rsidRPr="000F38C4">
              <w:rPr>
                <w:b w:val="0"/>
                <w:sz w:val="16"/>
                <w:szCs w:val="16"/>
              </w:rPr>
              <w:t xml:space="preserve"> </w:t>
            </w:r>
            <w:r>
              <w:rPr>
                <w:b w:val="0"/>
                <w:sz w:val="16"/>
                <w:szCs w:val="16"/>
              </w:rPr>
              <w:t>Diagrama de cajas de las opiniones de facilidad de calificación individual de profesores</w:t>
            </w:r>
          </w:p>
        </w:tc>
      </w:tr>
    </w:tbl>
    <w:p w14:paraId="3E1BFE35" w14:textId="77777777" w:rsidR="001B43A5" w:rsidRDefault="001B43A5" w:rsidP="001B43A5">
      <w:pPr>
        <w:pStyle w:val="Sinespaciado"/>
        <w:rPr>
          <w:rStyle w:val="TextoCar"/>
          <w:rFonts w:eastAsiaTheme="minorHAnsi"/>
        </w:rPr>
      </w:pPr>
    </w:p>
    <w:p w14:paraId="52F415E3" w14:textId="77777777" w:rsidR="001B43A5" w:rsidRDefault="001B43A5" w:rsidP="00D5515C">
      <w:pPr>
        <w:pStyle w:val="Subtitulocapitulo"/>
        <w:numPr>
          <w:ilvl w:val="0"/>
          <w:numId w:val="0"/>
        </w:numPr>
        <w:ind w:left="1416"/>
        <w:rPr>
          <w:rStyle w:val="TextoCar"/>
          <w:rFonts w:eastAsiaTheme="minorHAnsi"/>
        </w:rPr>
      </w:pPr>
    </w:p>
    <w:p w14:paraId="1453B4BF" w14:textId="77777777" w:rsidR="00372275" w:rsidRDefault="00372275" w:rsidP="00D5515C">
      <w:pPr>
        <w:pStyle w:val="Subtitulocapitulo"/>
        <w:numPr>
          <w:ilvl w:val="0"/>
          <w:numId w:val="0"/>
        </w:numPr>
        <w:ind w:left="1416"/>
        <w:rPr>
          <w:rStyle w:val="TextoCar"/>
          <w:rFonts w:eastAsiaTheme="minorHAnsi"/>
        </w:rPr>
      </w:pPr>
    </w:p>
    <w:p w14:paraId="5709158C" w14:textId="66277A4B" w:rsidR="008B1F35" w:rsidRDefault="00D23021" w:rsidP="00AF5FDB">
      <w:pPr>
        <w:pStyle w:val="Texto"/>
        <w:ind w:left="1533" w:firstLine="452"/>
        <w:rPr>
          <w:rStyle w:val="TextoCar"/>
          <w:rFonts w:eastAsiaTheme="minorHAnsi"/>
          <w:b/>
          <w:sz w:val="22"/>
          <w:szCs w:val="22"/>
        </w:rPr>
      </w:pPr>
      <w:r w:rsidRPr="00AF5FDB">
        <w:rPr>
          <w:b/>
        </w:rPr>
        <w:t xml:space="preserve">Percepción de </w:t>
      </w:r>
      <w:r w:rsidRPr="00AF5FDB">
        <w:rPr>
          <w:rStyle w:val="TextoCar"/>
          <w:rFonts w:eastAsiaTheme="minorHAnsi"/>
          <w:b/>
          <w:sz w:val="22"/>
          <w:szCs w:val="22"/>
        </w:rPr>
        <w:t>facilidad de asignar una calificación grupal</w:t>
      </w:r>
    </w:p>
    <w:p w14:paraId="7E8369F0" w14:textId="6A37A310" w:rsidR="007E23FF" w:rsidRDefault="00414E81" w:rsidP="000774CA">
      <w:pPr>
        <w:pStyle w:val="Texto"/>
        <w:ind w:left="1985"/>
        <w:rPr>
          <w:rStyle w:val="TextoCar"/>
          <w:rFonts w:eastAsiaTheme="minorHAnsi"/>
        </w:rPr>
      </w:pPr>
      <w:r>
        <w:rPr>
          <w:rStyle w:val="TextoCar"/>
          <w:rFonts w:eastAsiaTheme="minorHAnsi"/>
        </w:rPr>
        <w:t>Las observaciones</w:t>
      </w:r>
      <w:r w:rsidR="00FD72A2">
        <w:rPr>
          <w:rStyle w:val="TextoCar"/>
          <w:rFonts w:eastAsiaTheme="minorHAnsi"/>
        </w:rPr>
        <w:t xml:space="preserve"> de los 10 profesores,</w:t>
      </w:r>
      <w:r>
        <w:rPr>
          <w:rStyle w:val="TextoCar"/>
          <w:rFonts w:eastAsiaTheme="minorHAnsi"/>
        </w:rPr>
        <w:t xml:space="preserve"> previas</w:t>
      </w:r>
      <w:r w:rsidR="00FD72A2">
        <w:rPr>
          <w:rStyle w:val="TextoCar"/>
          <w:rFonts w:eastAsiaTheme="minorHAnsi"/>
        </w:rPr>
        <w:t xml:space="preserve"> </w:t>
      </w:r>
      <w:r>
        <w:rPr>
          <w:rStyle w:val="TextoCar"/>
          <w:rFonts w:eastAsiaTheme="minorHAnsi"/>
        </w:rPr>
        <w:t>a la experimentación muestran que la percepción</w:t>
      </w:r>
      <w:r w:rsidR="006819E7">
        <w:rPr>
          <w:rStyle w:val="TextoCar"/>
          <w:rFonts w:eastAsiaTheme="minorHAnsi"/>
        </w:rPr>
        <w:t xml:space="preserve"> de facilidad</w:t>
      </w:r>
      <w:r>
        <w:rPr>
          <w:rStyle w:val="TextoCar"/>
          <w:rFonts w:eastAsiaTheme="minorHAnsi"/>
        </w:rPr>
        <w:t xml:space="preserve"> </w:t>
      </w:r>
      <w:r w:rsidR="006819E7">
        <w:rPr>
          <w:rStyle w:val="TextoCar"/>
          <w:rFonts w:eastAsiaTheme="minorHAnsi"/>
        </w:rPr>
        <w:t>coincide mayoritariamente</w:t>
      </w:r>
      <w:del w:id="999" w:author="Katherine Chiluiza" w:date="2015-03-12T03:53:00Z">
        <w:r w:rsidR="006819E7" w:rsidDel="00701829">
          <w:rPr>
            <w:rStyle w:val="TextoCar"/>
            <w:rFonts w:eastAsiaTheme="minorHAnsi"/>
          </w:rPr>
          <w:delText xml:space="preserve"> </w:delText>
        </w:r>
      </w:del>
      <w:r w:rsidR="006819E7">
        <w:rPr>
          <w:rStyle w:val="TextoCar"/>
          <w:rFonts w:eastAsiaTheme="minorHAnsi"/>
        </w:rPr>
        <w:t xml:space="preserve"> en el nivel </w:t>
      </w:r>
      <w:r w:rsidR="00DA5408">
        <w:rPr>
          <w:rStyle w:val="TextoCar"/>
          <w:rFonts w:eastAsiaTheme="minorHAnsi"/>
        </w:rPr>
        <w:t xml:space="preserve">calificado como </w:t>
      </w:r>
      <w:r w:rsidR="006819E7" w:rsidRPr="006819E7">
        <w:rPr>
          <w:rStyle w:val="TextoCar"/>
          <w:rFonts w:eastAsiaTheme="minorHAnsi"/>
          <w:i/>
        </w:rPr>
        <w:t>Fácil</w:t>
      </w:r>
      <w:r w:rsidR="006819E7">
        <w:rPr>
          <w:rStyle w:val="TextoCar"/>
          <w:rFonts w:eastAsiaTheme="minorHAnsi"/>
        </w:rPr>
        <w:t>.</w:t>
      </w:r>
      <w:r>
        <w:rPr>
          <w:rStyle w:val="TextoCar"/>
          <w:rFonts w:eastAsiaTheme="minorHAnsi"/>
        </w:rPr>
        <w:t xml:space="preserve"> La observación posterior mues</w:t>
      </w:r>
      <w:r w:rsidR="00B24F6A">
        <w:rPr>
          <w:rStyle w:val="TextoCar"/>
          <w:rFonts w:eastAsiaTheme="minorHAnsi"/>
        </w:rPr>
        <w:t xml:space="preserve">tra una afectación positiva </w:t>
      </w:r>
      <w:r w:rsidR="006819E7">
        <w:rPr>
          <w:rStyle w:val="TextoCar"/>
          <w:rFonts w:eastAsiaTheme="minorHAnsi"/>
        </w:rPr>
        <w:t>de esta percepción</w:t>
      </w:r>
      <w:r>
        <w:rPr>
          <w:rStyle w:val="TextoCar"/>
          <w:rFonts w:eastAsiaTheme="minorHAnsi"/>
        </w:rPr>
        <w:t xml:space="preserve">, ya que las observaciones </w:t>
      </w:r>
      <w:r w:rsidR="006819E7">
        <w:rPr>
          <w:rStyle w:val="TextoCar"/>
          <w:rFonts w:eastAsiaTheme="minorHAnsi"/>
        </w:rPr>
        <w:t xml:space="preserve">se dispersan hacia el nivel calificado como </w:t>
      </w:r>
      <w:r w:rsidRPr="006819E7">
        <w:rPr>
          <w:rStyle w:val="TextoCar"/>
          <w:rFonts w:eastAsiaTheme="minorHAnsi"/>
          <w:i/>
        </w:rPr>
        <w:t>Muy Fácil</w:t>
      </w:r>
      <w:r w:rsidR="00B01E0C">
        <w:rPr>
          <w:rStyle w:val="TextoCar"/>
          <w:rFonts w:eastAsiaTheme="minorHAnsi"/>
        </w:rPr>
        <w:t xml:space="preserve"> luego de haber experimentado con la superficie colaborativa</w:t>
      </w:r>
      <w:r w:rsidR="007C0108">
        <w:rPr>
          <w:rStyle w:val="TextoCar"/>
          <w:rFonts w:eastAsiaTheme="minorHAnsi"/>
        </w:rPr>
        <w:t xml:space="preserve"> (ver figura 5.</w:t>
      </w:r>
      <w:r w:rsidR="00714901">
        <w:rPr>
          <w:rStyle w:val="TextoCar"/>
          <w:rFonts w:eastAsiaTheme="minorHAnsi"/>
        </w:rPr>
        <w:t>2</w:t>
      </w:r>
      <w:r>
        <w:rPr>
          <w:rStyle w:val="TextoCar"/>
          <w:rFonts w:eastAsiaTheme="minorHAnsi"/>
        </w:rPr>
        <w:t xml:space="preserve">). </w:t>
      </w:r>
      <w:r w:rsidR="00AF5FDB">
        <w:rPr>
          <w:rStyle w:val="TextoCar"/>
          <w:rFonts w:eastAsiaTheme="minorHAnsi"/>
        </w:rPr>
        <w:t xml:space="preserve"> La prueba Wilcoxon mostró que las percepciones </w:t>
      </w:r>
      <w:r w:rsidR="000617A4">
        <w:rPr>
          <w:rStyle w:val="TextoCar"/>
          <w:rFonts w:eastAsiaTheme="minorHAnsi"/>
        </w:rPr>
        <w:t xml:space="preserve">en los 10 profesores acerca </w:t>
      </w:r>
      <w:r w:rsidR="00AF5FDB">
        <w:rPr>
          <w:rStyle w:val="TextoCar"/>
          <w:rFonts w:eastAsiaTheme="minorHAnsi"/>
        </w:rPr>
        <w:t xml:space="preserve">de </w:t>
      </w:r>
      <w:r w:rsidR="000617A4">
        <w:rPr>
          <w:rStyle w:val="TextoCar"/>
          <w:rFonts w:eastAsiaTheme="minorHAnsi"/>
        </w:rPr>
        <w:t xml:space="preserve">la </w:t>
      </w:r>
      <w:r w:rsidR="00AF5FDB">
        <w:rPr>
          <w:rStyle w:val="TextoCar"/>
          <w:rFonts w:eastAsiaTheme="minorHAnsi"/>
        </w:rPr>
        <w:t xml:space="preserve">facilidad de asignar una </w:t>
      </w:r>
      <w:r w:rsidR="00AF5FDB">
        <w:rPr>
          <w:rStyle w:val="TextoCar"/>
          <w:rFonts w:eastAsiaTheme="minorHAnsi"/>
        </w:rPr>
        <w:lastRenderedPageBreak/>
        <w:t xml:space="preserve">calificación </w:t>
      </w:r>
      <w:r>
        <w:rPr>
          <w:rStyle w:val="TextoCar"/>
          <w:rFonts w:eastAsiaTheme="minorHAnsi"/>
        </w:rPr>
        <w:t>grupal</w:t>
      </w:r>
      <w:r w:rsidR="00AF5FDB">
        <w:rPr>
          <w:rStyle w:val="TextoCar"/>
          <w:rFonts w:eastAsiaTheme="minorHAnsi"/>
        </w:rPr>
        <w:t xml:space="preserve"> en el post-test fueron significativamente mayores que en el pre-test Z</w:t>
      </w:r>
      <w:r w:rsidR="00AF5FDB" w:rsidRPr="00414E81">
        <w:rPr>
          <w:rStyle w:val="TextoCar"/>
          <w:rFonts w:eastAsiaTheme="minorHAnsi"/>
        </w:rPr>
        <w:t>=</w:t>
      </w:r>
      <w:r w:rsidRPr="00414E81">
        <w:t>-2,333</w:t>
      </w:r>
      <w:r w:rsidR="00AF5FDB">
        <w:rPr>
          <w:rStyle w:val="TextoCar"/>
          <w:rFonts w:eastAsiaTheme="minorHAnsi"/>
        </w:rPr>
        <w:t>, p=0.0</w:t>
      </w:r>
      <w:r>
        <w:rPr>
          <w:rStyle w:val="TextoCar"/>
          <w:rFonts w:eastAsiaTheme="minorHAnsi"/>
        </w:rPr>
        <w:t>2</w:t>
      </w:r>
      <w:r w:rsidR="002C7004">
        <w:rPr>
          <w:rStyle w:val="TextoCar"/>
          <w:rFonts w:eastAsiaTheme="minorHAnsi"/>
        </w:rPr>
        <w:t>0 (ver tabla 5.</w:t>
      </w:r>
      <w:r w:rsidR="00532C3F">
        <w:rPr>
          <w:rStyle w:val="TextoCar"/>
          <w:rFonts w:eastAsiaTheme="minorHAnsi"/>
        </w:rPr>
        <w:t>1</w:t>
      </w:r>
      <w:r w:rsidR="000774CA">
        <w:rPr>
          <w:rStyle w:val="TextoCar"/>
          <w:rFonts w:eastAsiaTheme="minorHAnsi"/>
        </w:rPr>
        <w:t>).</w:t>
      </w: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1B43A5" w14:paraId="61985E31" w14:textId="77777777" w:rsidTr="003E5F4E">
        <w:trPr>
          <w:cantSplit/>
          <w:trHeight w:val="217"/>
        </w:trPr>
        <w:tc>
          <w:tcPr>
            <w:tcW w:w="7654" w:type="dxa"/>
            <w:gridSpan w:val="2"/>
            <w:vAlign w:val="center"/>
          </w:tcPr>
          <w:p w14:paraId="6A372BCE" w14:textId="77777777" w:rsidR="001B43A5" w:rsidRPr="005960E7" w:rsidRDefault="001B43A5" w:rsidP="00094848">
            <w:pPr>
              <w:pStyle w:val="Subtitulocapitulo"/>
              <w:numPr>
                <w:ilvl w:val="0"/>
                <w:numId w:val="0"/>
              </w:numPr>
              <w:spacing w:line="240" w:lineRule="auto"/>
              <w:ind w:left="1026" w:hanging="142"/>
              <w:rPr>
                <w:rFonts w:eastAsiaTheme="minorHAnsi"/>
                <w:sz w:val="16"/>
                <w:szCs w:val="16"/>
                <w:rPrChange w:id="1000" w:author="Roger Granda" w:date="2015-03-19T03:11:00Z">
                  <w:rPr>
                    <w:rFonts w:eastAsiaTheme="minorHAnsi"/>
                    <w:sz w:val="22"/>
                    <w:szCs w:val="22"/>
                  </w:rPr>
                </w:rPrChange>
              </w:rPr>
            </w:pPr>
            <w:r w:rsidRPr="005960E7">
              <w:rPr>
                <w:sz w:val="16"/>
                <w:szCs w:val="16"/>
                <w:rPrChange w:id="1001" w:author="Roger Granda" w:date="2015-03-19T03:11:00Z">
                  <w:rPr>
                    <w:sz w:val="22"/>
                    <w:szCs w:val="22"/>
                  </w:rPr>
                </w:rPrChange>
              </w:rPr>
              <w:t xml:space="preserve">Percepción de </w:t>
            </w:r>
            <w:r w:rsidRPr="005960E7">
              <w:rPr>
                <w:rStyle w:val="TextoCar"/>
                <w:rFonts w:eastAsiaTheme="minorHAnsi"/>
                <w:sz w:val="16"/>
                <w:szCs w:val="16"/>
                <w:rPrChange w:id="1002" w:author="Roger Granda" w:date="2015-03-19T03:11:00Z">
                  <w:rPr>
                    <w:rStyle w:val="TextoCar"/>
                    <w:rFonts w:eastAsiaTheme="minorHAnsi"/>
                    <w:sz w:val="22"/>
                    <w:szCs w:val="22"/>
                  </w:rPr>
                </w:rPrChange>
              </w:rPr>
              <w:t>facilidad de asignar una calificación grupal</w:t>
            </w:r>
          </w:p>
        </w:tc>
      </w:tr>
      <w:tr w:rsidR="001B43A5" w14:paraId="412C5B9F" w14:textId="77777777" w:rsidTr="003E5F4E">
        <w:trPr>
          <w:cantSplit/>
          <w:trHeight w:val="1134"/>
        </w:trPr>
        <w:tc>
          <w:tcPr>
            <w:tcW w:w="567" w:type="dxa"/>
            <w:textDirection w:val="btLr"/>
            <w:vAlign w:val="center"/>
          </w:tcPr>
          <w:p w14:paraId="2D626E45" w14:textId="77777777" w:rsidR="001B43A5" w:rsidRDefault="001B43A5" w:rsidP="00094848">
            <w:pPr>
              <w:pStyle w:val="Texto"/>
              <w:spacing w:line="240" w:lineRule="auto"/>
              <w:ind w:left="113" w:right="113"/>
              <w:jc w:val="center"/>
              <w:rPr>
                <w:rStyle w:val="TextoCar"/>
                <w:rFonts w:eastAsiaTheme="minorHAnsi"/>
              </w:rPr>
            </w:pPr>
            <w:r>
              <w:rPr>
                <w:rStyle w:val="TextoCar"/>
                <w:rFonts w:eastAsiaTheme="minorHAnsi"/>
              </w:rPr>
              <w:t>Nivel de facilidad</w:t>
            </w:r>
          </w:p>
        </w:tc>
        <w:tc>
          <w:tcPr>
            <w:tcW w:w="7087" w:type="dxa"/>
          </w:tcPr>
          <w:p w14:paraId="7E6DB43D" w14:textId="77777777" w:rsidR="001B43A5" w:rsidRDefault="001B43A5" w:rsidP="00094848">
            <w:pPr>
              <w:autoSpaceDE w:val="0"/>
              <w:autoSpaceDN w:val="0"/>
              <w:adjustRightInd w:val="0"/>
              <w:rPr>
                <w:rStyle w:val="TextoCar"/>
                <w:rFonts w:ascii="Times New Roman" w:eastAsiaTheme="minorHAnsi" w:hAnsi="Times New Roman" w:cs="Times New Roman"/>
                <w:lang w:eastAsia="en-US"/>
              </w:rPr>
            </w:pPr>
            <w:r>
              <w:rPr>
                <w:rFonts w:ascii="Times New Roman" w:hAnsi="Times New Roman" w:cs="Times New Roman"/>
                <w:noProof/>
                <w:sz w:val="24"/>
                <w:szCs w:val="24"/>
                <w:lang w:eastAsia="es-EC"/>
              </w:rPr>
              <w:drawing>
                <wp:inline distT="0" distB="0" distL="0" distR="0" wp14:anchorId="5DC3AF0A" wp14:editId="42BFA975">
                  <wp:extent cx="3657600" cy="2928416"/>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27346" cy="2984257"/>
                          </a:xfrm>
                          <a:prstGeom prst="rect">
                            <a:avLst/>
                          </a:prstGeom>
                          <a:noFill/>
                          <a:ln>
                            <a:noFill/>
                          </a:ln>
                        </pic:spPr>
                      </pic:pic>
                    </a:graphicData>
                  </a:graphic>
                </wp:inline>
              </w:drawing>
            </w:r>
          </w:p>
          <w:p w14:paraId="342D1932" w14:textId="1E8E5388" w:rsidR="007E23FF" w:rsidRPr="00C7447E" w:rsidRDefault="007E23FF" w:rsidP="00714901">
            <w:pPr>
              <w:autoSpaceDE w:val="0"/>
              <w:autoSpaceDN w:val="0"/>
              <w:adjustRightInd w:val="0"/>
              <w:rPr>
                <w:rStyle w:val="TextoCar"/>
                <w:rFonts w:ascii="Times New Roman" w:eastAsiaTheme="minorHAnsi" w:hAnsi="Times New Roman" w:cs="Times New Roman"/>
                <w:lang w:eastAsia="en-US"/>
              </w:rPr>
            </w:pPr>
            <w:r w:rsidRPr="00C7447E">
              <w:rPr>
                <w:b/>
                <w:sz w:val="16"/>
                <w:szCs w:val="16"/>
              </w:rPr>
              <w:t xml:space="preserve">Figura </w:t>
            </w:r>
            <w:r w:rsidR="007C0108">
              <w:rPr>
                <w:b/>
                <w:sz w:val="16"/>
                <w:szCs w:val="16"/>
              </w:rPr>
              <w:t>5.</w:t>
            </w:r>
            <w:r w:rsidR="00714901">
              <w:rPr>
                <w:b/>
                <w:sz w:val="16"/>
                <w:szCs w:val="16"/>
              </w:rPr>
              <w:t>2</w:t>
            </w:r>
            <w:r w:rsidRPr="00C7447E">
              <w:rPr>
                <w:b/>
                <w:sz w:val="16"/>
                <w:szCs w:val="16"/>
              </w:rPr>
              <w:t>:</w:t>
            </w:r>
            <w:r w:rsidRPr="00C7447E">
              <w:rPr>
                <w:sz w:val="16"/>
                <w:szCs w:val="16"/>
              </w:rPr>
              <w:t xml:space="preserve"> Diagrama de cajas de las opiniones de facilidad de calificación grupal de profesores</w:t>
            </w:r>
          </w:p>
        </w:tc>
      </w:tr>
    </w:tbl>
    <w:p w14:paraId="451A6EE7" w14:textId="77777777" w:rsidR="00591A0D" w:rsidRDefault="00591A0D" w:rsidP="00D5515C">
      <w:pPr>
        <w:pStyle w:val="Subtitulocapitulo"/>
        <w:numPr>
          <w:ilvl w:val="0"/>
          <w:numId w:val="0"/>
        </w:numPr>
        <w:ind w:left="1416"/>
      </w:pPr>
    </w:p>
    <w:p w14:paraId="21346A11" w14:textId="77777777" w:rsidR="000774CA" w:rsidRDefault="000774CA" w:rsidP="00D5515C">
      <w:pPr>
        <w:pStyle w:val="Subtitulocapitulo"/>
        <w:numPr>
          <w:ilvl w:val="0"/>
          <w:numId w:val="0"/>
        </w:numPr>
        <w:ind w:left="1416"/>
      </w:pPr>
    </w:p>
    <w:p w14:paraId="644868F5" w14:textId="77777777" w:rsidR="00EC2021" w:rsidRDefault="00EC2021" w:rsidP="00D5515C">
      <w:pPr>
        <w:pStyle w:val="Subtitulocapitulo"/>
        <w:numPr>
          <w:ilvl w:val="0"/>
          <w:numId w:val="0"/>
        </w:numPr>
        <w:ind w:left="1416"/>
      </w:pPr>
    </w:p>
    <w:p w14:paraId="5998EF29" w14:textId="594ECEAE" w:rsidR="00C7447E" w:rsidRPr="002641A6" w:rsidRDefault="00D23021" w:rsidP="002641A6">
      <w:pPr>
        <w:pStyle w:val="Texto"/>
        <w:ind w:left="1985"/>
        <w:rPr>
          <w:b/>
        </w:rPr>
      </w:pPr>
      <w:r w:rsidRPr="00C610EC">
        <w:rPr>
          <w:b/>
        </w:rPr>
        <w:t>Percepción en relación a la equidad de carga de trabajo</w:t>
      </w:r>
    </w:p>
    <w:p w14:paraId="26A11AA0" w14:textId="29470516" w:rsidR="00AC0383" w:rsidRDefault="00967651" w:rsidP="00AC0383">
      <w:pPr>
        <w:pStyle w:val="Texto"/>
        <w:ind w:left="1985"/>
        <w:rPr>
          <w:rStyle w:val="TextoCar"/>
          <w:rFonts w:eastAsiaTheme="minorHAnsi"/>
        </w:rPr>
      </w:pPr>
      <w:r>
        <w:t>Las opiniones</w:t>
      </w:r>
      <w:r w:rsidR="002E47D5">
        <w:t xml:space="preserve"> </w:t>
      </w:r>
      <w:r>
        <w:t xml:space="preserve">de los </w:t>
      </w:r>
      <w:r w:rsidR="00FD72A2">
        <w:t xml:space="preserve">10 </w:t>
      </w:r>
      <w:r>
        <w:t xml:space="preserve">profesores muestran inicialmente que </w:t>
      </w:r>
      <w:r w:rsidR="002E47D5">
        <w:t xml:space="preserve">la percepción acerca de </w:t>
      </w:r>
      <w:r>
        <w:t xml:space="preserve">la equidad de carga de trabajo </w:t>
      </w:r>
      <w:r w:rsidR="002E47D5">
        <w:t xml:space="preserve">está calificada como </w:t>
      </w:r>
      <w:r w:rsidR="002E47D5" w:rsidRPr="002E47D5">
        <w:rPr>
          <w:i/>
        </w:rPr>
        <w:t xml:space="preserve">Poco Equitativa </w:t>
      </w:r>
      <w:r w:rsidR="002E47D5" w:rsidRPr="002E47D5">
        <w:t>o</w:t>
      </w:r>
      <w:r w:rsidR="002E47D5" w:rsidRPr="002E47D5">
        <w:rPr>
          <w:i/>
        </w:rPr>
        <w:t xml:space="preserve"> Nada Equitativa</w:t>
      </w:r>
      <w:r>
        <w:t xml:space="preserve">. Luego de la experimentación con la superficie colaborativa, su opinión cambia hacia </w:t>
      </w:r>
      <w:r w:rsidR="00FF40D5">
        <w:t xml:space="preserve">un valor cercano </w:t>
      </w:r>
      <w:r w:rsidR="00701829">
        <w:t xml:space="preserve">a </w:t>
      </w:r>
      <w:r w:rsidR="00FF40D5">
        <w:t xml:space="preserve"> total </w:t>
      </w:r>
      <w:r w:rsidR="00AC0383">
        <w:t>equidad d</w:t>
      </w:r>
      <w:r w:rsidR="009870AF">
        <w:t>e carga de</w:t>
      </w:r>
      <w:r w:rsidR="00714901">
        <w:t xml:space="preserve"> trabajo (ver figura 5.3</w:t>
      </w:r>
      <w:r w:rsidR="00AC0383">
        <w:t xml:space="preserve">). </w:t>
      </w:r>
      <w:r w:rsidR="00AC0383">
        <w:rPr>
          <w:rStyle w:val="TextoCar"/>
          <w:rFonts w:eastAsiaTheme="minorHAnsi"/>
        </w:rPr>
        <w:t>La prueba Wilcoxo</w:t>
      </w:r>
      <w:r w:rsidR="000617A4">
        <w:rPr>
          <w:rStyle w:val="TextoCar"/>
          <w:rFonts w:eastAsiaTheme="minorHAnsi"/>
        </w:rPr>
        <w:t xml:space="preserve">n </w:t>
      </w:r>
      <w:r w:rsidR="000617A4">
        <w:rPr>
          <w:rStyle w:val="TextoCar"/>
          <w:rFonts w:eastAsiaTheme="minorHAnsi"/>
        </w:rPr>
        <w:lastRenderedPageBreak/>
        <w:t>mostró que las percepciones  en los 10 profesores acerca</w:t>
      </w:r>
      <w:r w:rsidR="00AC0383">
        <w:rPr>
          <w:rStyle w:val="TextoCar"/>
          <w:rFonts w:eastAsiaTheme="minorHAnsi"/>
        </w:rPr>
        <w:t xml:space="preserve"> </w:t>
      </w:r>
      <w:r w:rsidR="000617A4">
        <w:rPr>
          <w:rStyle w:val="TextoCar"/>
          <w:rFonts w:eastAsiaTheme="minorHAnsi"/>
        </w:rPr>
        <w:t xml:space="preserve">de la </w:t>
      </w:r>
      <w:r w:rsidR="00AC0383">
        <w:rPr>
          <w:rStyle w:val="TextoCar"/>
          <w:rFonts w:eastAsiaTheme="minorHAnsi"/>
        </w:rPr>
        <w:t>equidad de carga de trabajo en el post-test fueron significativamente mayores que en el pre-test Z</w:t>
      </w:r>
      <w:r w:rsidR="00AC0383" w:rsidRPr="00414E81">
        <w:rPr>
          <w:rStyle w:val="TextoCar"/>
          <w:rFonts w:eastAsiaTheme="minorHAnsi"/>
        </w:rPr>
        <w:t>=</w:t>
      </w:r>
      <w:r w:rsidR="00AC0383" w:rsidRPr="00414E81">
        <w:t>-2,3</w:t>
      </w:r>
      <w:r w:rsidR="00AC0383">
        <w:t>72</w:t>
      </w:r>
      <w:r w:rsidR="002C7004">
        <w:rPr>
          <w:rStyle w:val="TextoCar"/>
          <w:rFonts w:eastAsiaTheme="minorHAnsi"/>
        </w:rPr>
        <w:t>, p=0.018 (ver tabla 5.</w:t>
      </w:r>
      <w:r w:rsidR="00532C3F">
        <w:rPr>
          <w:rStyle w:val="TextoCar"/>
          <w:rFonts w:eastAsiaTheme="minorHAnsi"/>
        </w:rPr>
        <w:t>1</w:t>
      </w:r>
      <w:r w:rsidR="00AC0383">
        <w:rPr>
          <w:rStyle w:val="TextoCar"/>
          <w:rFonts w:eastAsiaTheme="minorHAnsi"/>
        </w:rPr>
        <w:t>).</w:t>
      </w:r>
      <w:r w:rsidR="00701829">
        <w:rPr>
          <w:rStyle w:val="TextoCar"/>
          <w:rFonts w:eastAsiaTheme="minorHAnsi"/>
        </w:rPr>
        <w:t xml:space="preserve"> </w:t>
      </w:r>
    </w:p>
    <w:p w14:paraId="4DD4D3EE" w14:textId="77777777" w:rsidR="000774CA" w:rsidRDefault="000774CA" w:rsidP="00AC0383">
      <w:pPr>
        <w:pStyle w:val="Texto"/>
        <w:ind w:left="1985"/>
        <w:rPr>
          <w:rStyle w:val="TextoCar"/>
          <w:rFonts w:eastAsiaTheme="minorHAnsi"/>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0445F3" w14:paraId="2C9382F3" w14:textId="77777777" w:rsidTr="000445F3">
        <w:trPr>
          <w:cantSplit/>
          <w:trHeight w:val="217"/>
        </w:trPr>
        <w:tc>
          <w:tcPr>
            <w:tcW w:w="7654" w:type="dxa"/>
            <w:gridSpan w:val="2"/>
            <w:vAlign w:val="center"/>
          </w:tcPr>
          <w:p w14:paraId="7B1D42AB" w14:textId="77777777" w:rsidR="000445F3" w:rsidRPr="00C7447E" w:rsidRDefault="000445F3" w:rsidP="00094848">
            <w:pPr>
              <w:pStyle w:val="Texto"/>
              <w:spacing w:line="240" w:lineRule="auto"/>
              <w:rPr>
                <w:b/>
              </w:rPr>
            </w:pPr>
            <w:r w:rsidRPr="00EC2021">
              <w:rPr>
                <w:b/>
              </w:rPr>
              <w:t>Percepción en relación a</w:t>
            </w:r>
            <w:r>
              <w:rPr>
                <w:b/>
              </w:rPr>
              <w:t xml:space="preserve"> la equidad de carga de trabajo</w:t>
            </w:r>
          </w:p>
        </w:tc>
      </w:tr>
      <w:tr w:rsidR="000445F3" w14:paraId="1312868A" w14:textId="77777777" w:rsidTr="000445F3">
        <w:trPr>
          <w:cantSplit/>
          <w:trHeight w:val="1134"/>
        </w:trPr>
        <w:tc>
          <w:tcPr>
            <w:tcW w:w="567" w:type="dxa"/>
            <w:textDirection w:val="btLr"/>
            <w:vAlign w:val="center"/>
          </w:tcPr>
          <w:p w14:paraId="32135C40" w14:textId="77777777" w:rsidR="000445F3" w:rsidRDefault="000445F3" w:rsidP="00094848">
            <w:pPr>
              <w:pStyle w:val="Texto"/>
              <w:spacing w:line="240" w:lineRule="auto"/>
              <w:ind w:left="113" w:right="113"/>
              <w:jc w:val="center"/>
              <w:rPr>
                <w:rStyle w:val="TextoCar"/>
                <w:rFonts w:eastAsiaTheme="minorHAnsi"/>
              </w:rPr>
            </w:pPr>
            <w:r>
              <w:rPr>
                <w:rStyle w:val="TextoCar"/>
                <w:rFonts w:eastAsiaTheme="minorHAnsi"/>
              </w:rPr>
              <w:t>Nivel de facilidad</w:t>
            </w:r>
          </w:p>
        </w:tc>
        <w:tc>
          <w:tcPr>
            <w:tcW w:w="7087" w:type="dxa"/>
          </w:tcPr>
          <w:p w14:paraId="2BC6D107" w14:textId="77777777" w:rsidR="000445F3" w:rsidRDefault="000445F3" w:rsidP="00094848">
            <w:pPr>
              <w:autoSpaceDE w:val="0"/>
              <w:autoSpaceDN w:val="0"/>
              <w:adjustRightInd w:val="0"/>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48C01467" wp14:editId="0BDB9D12">
                  <wp:extent cx="3951605" cy="31638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64126" cy="3173830"/>
                          </a:xfrm>
                          <a:prstGeom prst="rect">
                            <a:avLst/>
                          </a:prstGeom>
                          <a:noFill/>
                          <a:ln>
                            <a:noFill/>
                          </a:ln>
                        </pic:spPr>
                      </pic:pic>
                    </a:graphicData>
                  </a:graphic>
                </wp:inline>
              </w:drawing>
            </w:r>
          </w:p>
          <w:p w14:paraId="054DC1DA" w14:textId="515EF017" w:rsidR="000445F3" w:rsidRDefault="00714901" w:rsidP="00094848">
            <w:pPr>
              <w:pStyle w:val="Texto"/>
              <w:spacing w:line="240" w:lineRule="auto"/>
              <w:ind w:left="0"/>
              <w:jc w:val="left"/>
              <w:rPr>
                <w:rStyle w:val="TextoCar"/>
                <w:rFonts w:eastAsiaTheme="minorHAnsi"/>
              </w:rPr>
            </w:pPr>
            <w:r>
              <w:rPr>
                <w:sz w:val="16"/>
                <w:szCs w:val="16"/>
              </w:rPr>
              <w:t>Figura 5.3</w:t>
            </w:r>
            <w:r w:rsidR="000445F3" w:rsidRPr="00C7447E">
              <w:rPr>
                <w:sz w:val="16"/>
                <w:szCs w:val="16"/>
              </w:rPr>
              <w:t>: Diagrama de cajas de las opiniones</w:t>
            </w:r>
            <w:r w:rsidR="000445F3">
              <w:rPr>
                <w:sz w:val="16"/>
                <w:szCs w:val="16"/>
              </w:rPr>
              <w:t xml:space="preserve"> de profesores sobre</w:t>
            </w:r>
            <w:r w:rsidR="000445F3" w:rsidRPr="00C7447E">
              <w:rPr>
                <w:sz w:val="16"/>
                <w:szCs w:val="16"/>
              </w:rPr>
              <w:t xml:space="preserve"> </w:t>
            </w:r>
            <w:r w:rsidR="000445F3">
              <w:rPr>
                <w:sz w:val="16"/>
                <w:szCs w:val="16"/>
              </w:rPr>
              <w:t>equidad de carga de trabajo</w:t>
            </w:r>
          </w:p>
        </w:tc>
      </w:tr>
    </w:tbl>
    <w:p w14:paraId="4D6DB0B6" w14:textId="77777777" w:rsidR="000445F3" w:rsidRDefault="000445F3" w:rsidP="000445F3">
      <w:pPr>
        <w:pStyle w:val="Sinespaciado"/>
      </w:pPr>
    </w:p>
    <w:p w14:paraId="5E6F9B8F" w14:textId="77777777" w:rsidR="000445F3" w:rsidRDefault="000445F3" w:rsidP="000445F3">
      <w:pPr>
        <w:pStyle w:val="Sinespaciado"/>
      </w:pPr>
    </w:p>
    <w:p w14:paraId="74EF73A5" w14:textId="77777777" w:rsidR="000774CA" w:rsidRDefault="000774CA" w:rsidP="000445F3">
      <w:pPr>
        <w:pStyle w:val="Sinespaciado"/>
      </w:pPr>
    </w:p>
    <w:p w14:paraId="7AAF92D0" w14:textId="77777777" w:rsidR="000445F3" w:rsidRPr="000445F3" w:rsidRDefault="000445F3" w:rsidP="000445F3">
      <w:pPr>
        <w:pStyle w:val="Sinespaciado"/>
      </w:pPr>
    </w:p>
    <w:p w14:paraId="3230912C" w14:textId="77777777" w:rsidR="00C75F78" w:rsidRDefault="00C75F78" w:rsidP="00437C75">
      <w:pPr>
        <w:pStyle w:val="Subtitulocapitulo"/>
        <w:numPr>
          <w:ilvl w:val="0"/>
          <w:numId w:val="0"/>
        </w:numPr>
        <w:ind w:left="792"/>
      </w:pPr>
    </w:p>
    <w:p w14:paraId="4EAAE22F" w14:textId="77777777" w:rsidR="00EC2021" w:rsidRDefault="00EC2021" w:rsidP="00437C75">
      <w:pPr>
        <w:pStyle w:val="Subtitulocapitulo"/>
        <w:numPr>
          <w:ilvl w:val="0"/>
          <w:numId w:val="0"/>
        </w:numPr>
        <w:ind w:left="792"/>
      </w:pPr>
    </w:p>
    <w:p w14:paraId="59EE8699" w14:textId="77777777" w:rsidR="000774CA" w:rsidRDefault="000774CA" w:rsidP="00437C75">
      <w:pPr>
        <w:pStyle w:val="Subtitulocapitulo"/>
        <w:numPr>
          <w:ilvl w:val="0"/>
          <w:numId w:val="0"/>
        </w:numPr>
        <w:ind w:left="792"/>
      </w:pPr>
    </w:p>
    <w:p w14:paraId="2EAE8276" w14:textId="77777777" w:rsidR="000774CA" w:rsidRDefault="000774CA" w:rsidP="00437C75">
      <w:pPr>
        <w:pStyle w:val="Subtitulocapitulo"/>
        <w:numPr>
          <w:ilvl w:val="0"/>
          <w:numId w:val="0"/>
        </w:numPr>
        <w:ind w:left="792"/>
      </w:pPr>
    </w:p>
    <w:p w14:paraId="61226899" w14:textId="77777777" w:rsidR="000774CA" w:rsidRDefault="000774CA" w:rsidP="00AA3EDB">
      <w:pPr>
        <w:pStyle w:val="Subtitulocapitulo"/>
        <w:numPr>
          <w:ilvl w:val="0"/>
          <w:numId w:val="0"/>
        </w:numPr>
        <w:ind w:left="792"/>
      </w:pPr>
    </w:p>
    <w:p w14:paraId="778D6975" w14:textId="2EA0E19F" w:rsidR="00701829" w:rsidRDefault="00437C75" w:rsidP="00AA3EDB">
      <w:pPr>
        <w:pStyle w:val="Subtitulocapitulo"/>
        <w:numPr>
          <w:ilvl w:val="0"/>
          <w:numId w:val="0"/>
        </w:numPr>
        <w:ind w:left="792"/>
        <w:rPr>
          <w:ins w:id="1003" w:author="Roger Granda" w:date="2015-03-18T20:41:00Z"/>
        </w:rPr>
      </w:pPr>
      <w:r>
        <w:lastRenderedPageBreak/>
        <w:t>Estudiantes</w:t>
      </w:r>
    </w:p>
    <w:p w14:paraId="3552E14D" w14:textId="08C28860" w:rsidR="00171E6B" w:rsidRDefault="00171E6B" w:rsidP="00171E6B">
      <w:pPr>
        <w:pStyle w:val="Texto"/>
        <w:rPr>
          <w:ins w:id="1004" w:author="Roger Granda" w:date="2015-03-18T20:41:00Z"/>
        </w:rPr>
      </w:pPr>
      <w:ins w:id="1005" w:author="Roger Granda" w:date="2015-03-18T20:41:00Z">
        <w:r>
          <w:t xml:space="preserve">Los resultados de las variables que se midieron durante la experimentación </w:t>
        </w:r>
      </w:ins>
      <w:ins w:id="1006" w:author="Roger Granda" w:date="2015-03-18T23:17:00Z">
        <w:r w:rsidR="00A83E65">
          <w:t xml:space="preserve">pre-test-post-test1–post-test-2 </w:t>
        </w:r>
      </w:ins>
      <w:ins w:id="1007" w:author="Roger Granda" w:date="2015-03-18T20:41:00Z">
        <w:r>
          <w:t xml:space="preserve">con </w:t>
        </w:r>
      </w:ins>
      <w:ins w:id="1008" w:author="Roger Granda" w:date="2015-03-18T23:16:00Z">
        <w:r w:rsidR="00A83E65">
          <w:t>estudiantes</w:t>
        </w:r>
      </w:ins>
      <w:ins w:id="1009" w:author="Roger Granda" w:date="2015-03-18T20:41:00Z">
        <w:r>
          <w:t>, se presentan en la tabla 5.</w:t>
        </w:r>
      </w:ins>
      <w:ins w:id="1010" w:author="Roger Granda" w:date="2015-03-18T23:16:00Z">
        <w:r w:rsidR="00A83E65">
          <w:t>2 y 5.3</w:t>
        </w:r>
      </w:ins>
      <w:ins w:id="1011" w:author="Roger Granda" w:date="2015-03-18T20:41:00Z">
        <w:r>
          <w:t xml:space="preserve">. </w:t>
        </w:r>
      </w:ins>
      <w:ins w:id="1012" w:author="Roger Granda" w:date="2015-03-18T23:16:00Z">
        <w:r w:rsidR="00A83E65">
          <w:t xml:space="preserve">La tabla 5.2 muestra un resumen de los resultados de la comparación intra-grupal </w:t>
        </w:r>
      </w:ins>
      <w:ins w:id="1013" w:author="Roger Granda" w:date="2015-03-18T23:17:00Z">
        <w:r w:rsidR="00A83E65">
          <w:t>de individuos que participaron</w:t>
        </w:r>
      </w:ins>
      <w:ins w:id="1014" w:author="Roger Granda" w:date="2015-03-18T23:20:00Z">
        <w:r w:rsidR="00A83E65">
          <w:t xml:space="preserve"> en el grupo experimental y de control</w:t>
        </w:r>
      </w:ins>
      <w:ins w:id="1015" w:author="Roger Granda" w:date="2015-03-18T23:18:00Z">
        <w:r w:rsidR="00A83E65">
          <w:t>. La tabla 5.3 muestra resultados obtenidos entre los grupos de experimentaci</w:t>
        </w:r>
      </w:ins>
      <w:ins w:id="1016" w:author="Roger Granda" w:date="2015-03-18T23:19:00Z">
        <w:r w:rsidR="00A83E65">
          <w:t xml:space="preserve">ón y de control. En estos dos resúmenes se muetran </w:t>
        </w:r>
      </w:ins>
      <w:ins w:id="1017" w:author="Roger Granda" w:date="2015-03-18T20:41:00Z">
        <w:r>
          <w:t>los resultados de las pruebas de hipótesis realizadas a través de la prueba Wilcoxon</w:t>
        </w:r>
      </w:ins>
      <w:ins w:id="1018" w:author="Roger Granda" w:date="2015-03-18T23:19:00Z">
        <w:r w:rsidR="00A83E65">
          <w:t xml:space="preserve"> según corresponda</w:t>
        </w:r>
      </w:ins>
      <w:ins w:id="1019" w:author="Roger Granda" w:date="2015-03-18T20:41:00Z">
        <w:r>
          <w:t xml:space="preserve">. </w:t>
        </w:r>
      </w:ins>
    </w:p>
    <w:p w14:paraId="0A441685" w14:textId="77777777" w:rsidR="00171E6B" w:rsidRDefault="00171E6B" w:rsidP="00AA3EDB">
      <w:pPr>
        <w:pStyle w:val="Subtitulocapitulo"/>
        <w:numPr>
          <w:ilvl w:val="0"/>
          <w:numId w:val="0"/>
        </w:numPr>
        <w:ind w:left="792"/>
        <w:rPr>
          <w:ins w:id="1020" w:author="Roger Granda" w:date="2015-03-18T20:40:00Z"/>
        </w:rPr>
      </w:pPr>
    </w:p>
    <w:p w14:paraId="6BAEBB0C" w14:textId="77777777" w:rsidR="009845C3" w:rsidRDefault="009845C3" w:rsidP="00AA3EDB">
      <w:pPr>
        <w:pStyle w:val="Subtitulocapitulo"/>
        <w:numPr>
          <w:ilvl w:val="0"/>
          <w:numId w:val="0"/>
        </w:numPr>
        <w:ind w:left="792"/>
        <w:rPr>
          <w:ins w:id="1021" w:author="Roger Granda" w:date="2015-03-18T22:47:00Z"/>
        </w:rPr>
        <w:sectPr w:rsidR="009845C3" w:rsidSect="00D44937">
          <w:pgSz w:w="11906" w:h="16838"/>
          <w:pgMar w:top="2268" w:right="1361" w:bottom="2268" w:left="2268" w:header="709" w:footer="709" w:gutter="0"/>
          <w:cols w:space="708"/>
          <w:docGrid w:linePitch="360"/>
        </w:sectPr>
      </w:pPr>
    </w:p>
    <w:p w14:paraId="23DB832F" w14:textId="0D47A012" w:rsidR="00BB275D" w:rsidDel="0059279C" w:rsidRDefault="00BB275D">
      <w:pPr>
        <w:pStyle w:val="Subtitulocapitulo"/>
        <w:numPr>
          <w:ilvl w:val="0"/>
          <w:numId w:val="0"/>
        </w:numPr>
        <w:ind w:left="360"/>
        <w:rPr>
          <w:del w:id="1022" w:author="Roger Granda" w:date="2015-03-18T20:26:00Z"/>
        </w:rPr>
        <w:pPrChange w:id="1023" w:author="Roger Granda" w:date="2015-03-18T20:32:00Z">
          <w:pPr>
            <w:pStyle w:val="Subtitulocapitulo"/>
            <w:numPr>
              <w:ilvl w:val="0"/>
              <w:numId w:val="0"/>
            </w:numPr>
            <w:ind w:left="0" w:firstLine="0"/>
          </w:pPr>
        </w:pPrChange>
      </w:pPr>
    </w:p>
    <w:tbl>
      <w:tblPr>
        <w:tblStyle w:val="Tablaconcuadrcula"/>
        <w:tblW w:w="12767" w:type="dxa"/>
        <w:tblInd w:w="-151" w:type="dxa"/>
        <w:tblLayout w:type="fixed"/>
        <w:tblLook w:val="04A0" w:firstRow="1" w:lastRow="0" w:firstColumn="1" w:lastColumn="0" w:noHBand="0" w:noVBand="1"/>
        <w:tblPrChange w:id="1024" w:author="Roger Granda" w:date="2015-03-18T22:57:00Z">
          <w:tblPr>
            <w:tblStyle w:val="Tablaconcuadrcula"/>
            <w:tblW w:w="12767" w:type="dxa"/>
            <w:tblInd w:w="-151" w:type="dxa"/>
            <w:tblLayout w:type="fixed"/>
            <w:tblLook w:val="04A0" w:firstRow="1" w:lastRow="0" w:firstColumn="1" w:lastColumn="0" w:noHBand="0" w:noVBand="1"/>
          </w:tblPr>
        </w:tblPrChange>
      </w:tblPr>
      <w:tblGrid>
        <w:gridCol w:w="216"/>
        <w:gridCol w:w="1636"/>
        <w:gridCol w:w="709"/>
        <w:gridCol w:w="851"/>
        <w:gridCol w:w="708"/>
        <w:gridCol w:w="851"/>
        <w:gridCol w:w="850"/>
        <w:gridCol w:w="851"/>
        <w:gridCol w:w="850"/>
        <w:gridCol w:w="993"/>
        <w:gridCol w:w="850"/>
        <w:gridCol w:w="1276"/>
        <w:gridCol w:w="2126"/>
        <w:tblGridChange w:id="1025">
          <w:tblGrid>
            <w:gridCol w:w="65"/>
            <w:gridCol w:w="151"/>
            <w:gridCol w:w="1199"/>
            <w:gridCol w:w="863"/>
            <w:gridCol w:w="283"/>
            <w:gridCol w:w="851"/>
            <w:gridCol w:w="40"/>
            <w:gridCol w:w="668"/>
            <w:gridCol w:w="754"/>
            <w:gridCol w:w="97"/>
            <w:gridCol w:w="850"/>
            <w:gridCol w:w="475"/>
            <w:gridCol w:w="376"/>
            <w:gridCol w:w="850"/>
            <w:gridCol w:w="196"/>
            <w:gridCol w:w="797"/>
            <w:gridCol w:w="269"/>
            <w:gridCol w:w="581"/>
            <w:gridCol w:w="713"/>
            <w:gridCol w:w="563"/>
            <w:gridCol w:w="1975"/>
            <w:gridCol w:w="151"/>
          </w:tblGrid>
        </w:tblGridChange>
      </w:tblGrid>
      <w:tr w:rsidR="00B44F65" w:rsidRPr="008932CC" w14:paraId="29809800" w14:textId="77777777" w:rsidTr="0008033B">
        <w:trPr>
          <w:ins w:id="1026" w:author="Roger Granda" w:date="2015-03-18T19:20:00Z"/>
        </w:trPr>
        <w:tc>
          <w:tcPr>
            <w:tcW w:w="12767" w:type="dxa"/>
            <w:gridSpan w:val="13"/>
            <w:tcBorders>
              <w:top w:val="nil"/>
              <w:left w:val="nil"/>
              <w:bottom w:val="nil"/>
              <w:right w:val="nil"/>
            </w:tcBorders>
            <w:tcPrChange w:id="1027" w:author="Roger Granda" w:date="2015-03-18T22:57:00Z">
              <w:tcPr>
                <w:tcW w:w="12767" w:type="dxa"/>
                <w:gridSpan w:val="22"/>
                <w:tcBorders>
                  <w:top w:val="nil"/>
                  <w:left w:val="nil"/>
                  <w:bottom w:val="single" w:sz="4" w:space="0" w:color="auto"/>
                </w:tcBorders>
              </w:tcPr>
            </w:tcPrChange>
          </w:tcPr>
          <w:p w14:paraId="6EF43420" w14:textId="77603CB8" w:rsidR="00B44F65" w:rsidRPr="00A47785" w:rsidRDefault="00B44F65">
            <w:pPr>
              <w:rPr>
                <w:ins w:id="1028" w:author="Roger Granda" w:date="2015-03-18T19:20:00Z"/>
                <w:sz w:val="20"/>
                <w:szCs w:val="20"/>
              </w:rPr>
              <w:pPrChange w:id="1029" w:author="Roger Granda" w:date="2015-03-18T20:28:00Z">
                <w:pPr>
                  <w:pStyle w:val="Subtitulocapitulo"/>
                  <w:numPr>
                    <w:ilvl w:val="0"/>
                    <w:numId w:val="0"/>
                  </w:numPr>
                  <w:spacing w:line="276" w:lineRule="auto"/>
                  <w:ind w:left="0" w:firstLine="0"/>
                </w:pPr>
              </w:pPrChange>
            </w:pPr>
            <w:ins w:id="1030" w:author="Roger Granda" w:date="2015-03-18T19:20:00Z">
              <w:r w:rsidRPr="00A918EE">
                <w:rPr>
                  <w:rFonts w:ascii="Arial" w:hAnsi="Arial" w:cs="Arial"/>
                  <w:b/>
                  <w:sz w:val="20"/>
                  <w:szCs w:val="20"/>
                </w:rPr>
                <w:t>Tabla 5.2</w:t>
              </w:r>
              <w:r w:rsidRPr="00F803F4">
                <w:rPr>
                  <w:rFonts w:ascii="Arial" w:hAnsi="Arial" w:cs="Arial"/>
                  <w:b/>
                  <w:sz w:val="20"/>
                  <w:szCs w:val="20"/>
                  <w:rPrChange w:id="1031" w:author="Roger Granda" w:date="2015-03-18T20:36:00Z">
                    <w:rPr>
                      <w:b w:val="0"/>
                      <w:bCs w:val="0"/>
                      <w:sz w:val="18"/>
                      <w:szCs w:val="18"/>
                    </w:rPr>
                  </w:rPrChange>
                </w:rPr>
                <w:t>:</w:t>
              </w:r>
              <w:r w:rsidR="00B40BC3" w:rsidRPr="00B40BC3">
                <w:rPr>
                  <w:rFonts w:ascii="Arial" w:hAnsi="Arial" w:cs="Arial"/>
                  <w:sz w:val="20"/>
                  <w:szCs w:val="20"/>
                </w:rPr>
                <w:t xml:space="preserve"> Resumen </w:t>
              </w:r>
            </w:ins>
            <w:ins w:id="1032" w:author="Roger Granda" w:date="2015-03-18T23:12:00Z">
              <w:r w:rsidR="00B40BC3">
                <w:rPr>
                  <w:rFonts w:ascii="Arial" w:hAnsi="Arial" w:cs="Arial"/>
                  <w:sz w:val="20"/>
                  <w:szCs w:val="20"/>
                </w:rPr>
                <w:t xml:space="preserve">de </w:t>
              </w:r>
            </w:ins>
            <w:ins w:id="1033" w:author="Roger Granda" w:date="2015-03-18T19:20:00Z">
              <w:r w:rsidRPr="00F803F4">
                <w:rPr>
                  <w:rFonts w:ascii="Arial" w:hAnsi="Arial" w:cs="Arial"/>
                  <w:sz w:val="20"/>
                  <w:szCs w:val="20"/>
                  <w:rPrChange w:id="1034" w:author="Roger Granda" w:date="2015-03-18T20:36:00Z">
                    <w:rPr>
                      <w:bCs w:val="0"/>
                      <w:sz w:val="18"/>
                      <w:szCs w:val="18"/>
                    </w:rPr>
                  </w:rPrChange>
                </w:rPr>
                <w:t xml:space="preserve">resultados </w:t>
              </w:r>
            </w:ins>
            <w:ins w:id="1035" w:author="Roger Granda" w:date="2015-03-18T20:28:00Z">
              <w:r w:rsidRPr="00F803F4">
                <w:rPr>
                  <w:rFonts w:ascii="Arial" w:hAnsi="Arial" w:cs="Arial"/>
                  <w:sz w:val="20"/>
                  <w:szCs w:val="20"/>
                  <w:rPrChange w:id="1036" w:author="Roger Granda" w:date="2015-03-18T20:36:00Z">
                    <w:rPr>
                      <w:bCs w:val="0"/>
                      <w:sz w:val="20"/>
                      <w:szCs w:val="20"/>
                    </w:rPr>
                  </w:rPrChange>
                </w:rPr>
                <w:t xml:space="preserve">intra-grupos </w:t>
              </w:r>
            </w:ins>
            <w:ins w:id="1037" w:author="Roger Granda" w:date="2015-03-18T19:20:00Z">
              <w:r w:rsidRPr="00F803F4">
                <w:rPr>
                  <w:rFonts w:ascii="Arial" w:hAnsi="Arial" w:cs="Arial"/>
                  <w:sz w:val="20"/>
                  <w:szCs w:val="20"/>
                  <w:rPrChange w:id="1038" w:author="Roger Granda" w:date="2015-03-18T20:36:00Z">
                    <w:rPr>
                      <w:bCs w:val="0"/>
                      <w:sz w:val="18"/>
                      <w:szCs w:val="18"/>
                    </w:rPr>
                  </w:rPrChange>
                </w:rPr>
                <w:t xml:space="preserve">de las variables medidas en experimentación con </w:t>
              </w:r>
            </w:ins>
            <w:ins w:id="1039" w:author="Roger Granda" w:date="2015-03-18T19:43:00Z">
              <w:r w:rsidRPr="00F803F4">
                <w:rPr>
                  <w:rFonts w:ascii="Arial" w:hAnsi="Arial" w:cs="Arial"/>
                  <w:sz w:val="20"/>
                  <w:szCs w:val="20"/>
                  <w:rPrChange w:id="1040" w:author="Roger Granda" w:date="2015-03-18T20:36:00Z">
                    <w:rPr>
                      <w:bCs w:val="0"/>
                      <w:sz w:val="20"/>
                      <w:szCs w:val="20"/>
                    </w:rPr>
                  </w:rPrChange>
                </w:rPr>
                <w:t>estudiantes en el pre-test –post-test1-post-test2</w:t>
              </w:r>
            </w:ins>
            <w:ins w:id="1041" w:author="Roger Granda" w:date="2015-03-18T19:20:00Z">
              <w:r w:rsidRPr="008932CC">
                <w:rPr>
                  <w:rFonts w:ascii="Arial" w:hAnsi="Arial" w:cs="Arial"/>
                  <w:b/>
                  <w:sz w:val="20"/>
                  <w:szCs w:val="20"/>
                  <w:rPrChange w:id="1042" w:author="Roger Granda" w:date="2015-03-18T19:35:00Z">
                    <w:rPr>
                      <w:bCs w:val="0"/>
                      <w:sz w:val="18"/>
                      <w:szCs w:val="18"/>
                    </w:rPr>
                  </w:rPrChange>
                </w:rPr>
                <w:t>.</w:t>
              </w:r>
            </w:ins>
          </w:p>
        </w:tc>
      </w:tr>
      <w:tr w:rsidR="00B44F65" w:rsidRPr="008932CC" w14:paraId="760405BC" w14:textId="77777777" w:rsidTr="00B44F65">
        <w:tblPrEx>
          <w:tblPrExChange w:id="1043" w:author="Roger Granda" w:date="2015-03-18T22:52:00Z">
            <w:tblPrEx>
              <w:tblW w:w="10078" w:type="dxa"/>
            </w:tblPrEx>
          </w:tblPrExChange>
        </w:tblPrEx>
        <w:trPr>
          <w:gridBefore w:val="1"/>
          <w:wBefore w:w="216" w:type="dxa"/>
          <w:ins w:id="1044" w:author="Roger Granda" w:date="2015-03-18T19:20:00Z"/>
          <w:trPrChange w:id="1045" w:author="Roger Granda" w:date="2015-03-18T22:52:00Z">
            <w:trPr>
              <w:gridBefore w:val="2"/>
              <w:gridAfter w:val="0"/>
              <w:wBefore w:w="216" w:type="dxa"/>
            </w:trPr>
          </w:trPrChange>
        </w:trPr>
        <w:tc>
          <w:tcPr>
            <w:tcW w:w="1636" w:type="dxa"/>
            <w:vMerge w:val="restart"/>
            <w:tcBorders>
              <w:top w:val="single" w:sz="4" w:space="0" w:color="auto"/>
            </w:tcBorders>
            <w:vAlign w:val="center"/>
            <w:tcPrChange w:id="1046" w:author="Roger Granda" w:date="2015-03-18T22:52:00Z">
              <w:tcPr>
                <w:tcW w:w="1199" w:type="dxa"/>
                <w:vMerge w:val="restart"/>
                <w:tcBorders>
                  <w:top w:val="single" w:sz="4" w:space="0" w:color="auto"/>
                </w:tcBorders>
                <w:vAlign w:val="center"/>
              </w:tcPr>
            </w:tcPrChange>
          </w:tcPr>
          <w:p w14:paraId="455412E3" w14:textId="77777777" w:rsidR="00B44F65" w:rsidRPr="00294819" w:rsidRDefault="00B44F65">
            <w:pPr>
              <w:rPr>
                <w:ins w:id="1047" w:author="Roger Granda" w:date="2015-03-18T19:20:00Z"/>
                <w:sz w:val="20"/>
                <w:szCs w:val="20"/>
                <w:rPrChange w:id="1048" w:author="Roger Granda" w:date="2015-03-18T19:44:00Z">
                  <w:rPr>
                    <w:ins w:id="1049" w:author="Roger Granda" w:date="2015-03-18T19:20:00Z"/>
                    <w:sz w:val="24"/>
                    <w:szCs w:val="24"/>
                  </w:rPr>
                </w:rPrChange>
              </w:rPr>
              <w:pPrChange w:id="1050" w:author="Roger Granda" w:date="2015-03-18T20:28:00Z">
                <w:pPr>
                  <w:pStyle w:val="Subtitulocapitulo"/>
                  <w:numPr>
                    <w:ilvl w:val="0"/>
                    <w:numId w:val="0"/>
                  </w:numPr>
                  <w:spacing w:line="276" w:lineRule="auto"/>
                  <w:ind w:left="0" w:firstLine="0"/>
                  <w:jc w:val="center"/>
                </w:pPr>
              </w:pPrChange>
            </w:pPr>
            <w:ins w:id="1051" w:author="Roger Granda" w:date="2015-03-18T19:20:00Z">
              <w:r w:rsidRPr="00294819">
                <w:rPr>
                  <w:rFonts w:ascii="Arial" w:hAnsi="Arial" w:cs="Arial"/>
                  <w:b/>
                  <w:sz w:val="20"/>
                  <w:szCs w:val="20"/>
                  <w:rPrChange w:id="1052" w:author="Roger Granda" w:date="2015-03-18T19:44:00Z">
                    <w:rPr>
                      <w:b w:val="0"/>
                      <w:bCs w:val="0"/>
                      <w:sz w:val="24"/>
                      <w:szCs w:val="24"/>
                    </w:rPr>
                  </w:rPrChange>
                </w:rPr>
                <w:t>Variables</w:t>
              </w:r>
            </w:ins>
          </w:p>
        </w:tc>
        <w:tc>
          <w:tcPr>
            <w:tcW w:w="709" w:type="dxa"/>
            <w:vMerge w:val="restart"/>
            <w:tcBorders>
              <w:top w:val="single" w:sz="4" w:space="0" w:color="auto"/>
            </w:tcBorders>
            <w:vAlign w:val="center"/>
            <w:tcPrChange w:id="1053" w:author="Roger Granda" w:date="2015-03-18T22:52:00Z">
              <w:tcPr>
                <w:tcW w:w="863" w:type="dxa"/>
                <w:vMerge w:val="restart"/>
                <w:tcBorders>
                  <w:top w:val="single" w:sz="4" w:space="0" w:color="auto"/>
                </w:tcBorders>
                <w:vAlign w:val="center"/>
              </w:tcPr>
            </w:tcPrChange>
          </w:tcPr>
          <w:p w14:paraId="25B05A3E" w14:textId="167B2458" w:rsidR="00B44F65" w:rsidRPr="0059279C" w:rsidRDefault="00B44F65">
            <w:pPr>
              <w:jc w:val="center"/>
              <w:rPr>
                <w:ins w:id="1054" w:author="Roger Granda" w:date="2015-03-18T19:25:00Z"/>
                <w:sz w:val="18"/>
                <w:szCs w:val="18"/>
                <w:rPrChange w:id="1055" w:author="Roger Granda" w:date="2015-03-18T20:30:00Z">
                  <w:rPr>
                    <w:ins w:id="1056" w:author="Roger Granda" w:date="2015-03-18T19:25:00Z"/>
                    <w:sz w:val="24"/>
                    <w:szCs w:val="24"/>
                  </w:rPr>
                </w:rPrChange>
              </w:rPr>
              <w:pPrChange w:id="1057" w:author="Roger Granda" w:date="2015-03-18T20:30:00Z">
                <w:pPr>
                  <w:pStyle w:val="Subtitulocapitulo"/>
                  <w:numPr>
                    <w:ilvl w:val="0"/>
                    <w:numId w:val="0"/>
                  </w:numPr>
                  <w:spacing w:line="276" w:lineRule="auto"/>
                  <w:ind w:left="0" w:firstLine="0"/>
                  <w:jc w:val="center"/>
                </w:pPr>
              </w:pPrChange>
            </w:pPr>
            <w:ins w:id="1058" w:author="Roger Granda" w:date="2015-03-18T19:28:00Z">
              <w:r w:rsidRPr="0059279C">
                <w:rPr>
                  <w:rFonts w:ascii="Arial" w:hAnsi="Arial" w:cs="Arial"/>
                  <w:b/>
                  <w:sz w:val="18"/>
                  <w:szCs w:val="18"/>
                  <w:rPrChange w:id="1059" w:author="Roger Granda" w:date="2015-03-18T20:30:00Z">
                    <w:rPr>
                      <w:b w:val="0"/>
                      <w:bCs w:val="0"/>
                      <w:sz w:val="20"/>
                      <w:szCs w:val="20"/>
                    </w:rPr>
                  </w:rPrChange>
                </w:rPr>
                <w:t>Grupo</w:t>
              </w:r>
            </w:ins>
          </w:p>
        </w:tc>
        <w:tc>
          <w:tcPr>
            <w:tcW w:w="1559" w:type="dxa"/>
            <w:gridSpan w:val="2"/>
            <w:tcBorders>
              <w:top w:val="single" w:sz="4" w:space="0" w:color="auto"/>
            </w:tcBorders>
            <w:vAlign w:val="center"/>
            <w:tcPrChange w:id="1060" w:author="Roger Granda" w:date="2015-03-18T22:52:00Z">
              <w:tcPr>
                <w:tcW w:w="1174" w:type="dxa"/>
                <w:gridSpan w:val="3"/>
                <w:tcBorders>
                  <w:top w:val="single" w:sz="4" w:space="0" w:color="auto"/>
                </w:tcBorders>
                <w:vAlign w:val="center"/>
              </w:tcPr>
            </w:tcPrChange>
          </w:tcPr>
          <w:p w14:paraId="456574F7" w14:textId="382763DE" w:rsidR="00B44F65" w:rsidRPr="00294819" w:rsidRDefault="00B44F65">
            <w:pPr>
              <w:jc w:val="center"/>
              <w:rPr>
                <w:ins w:id="1061" w:author="Roger Granda" w:date="2015-03-18T19:20:00Z"/>
                <w:sz w:val="20"/>
                <w:szCs w:val="20"/>
                <w:rPrChange w:id="1062" w:author="Roger Granda" w:date="2015-03-18T19:44:00Z">
                  <w:rPr>
                    <w:ins w:id="1063" w:author="Roger Granda" w:date="2015-03-18T19:20:00Z"/>
                    <w:sz w:val="24"/>
                    <w:szCs w:val="24"/>
                  </w:rPr>
                </w:rPrChange>
              </w:rPr>
              <w:pPrChange w:id="1064" w:author="Roger Granda" w:date="2015-03-18T20:28:00Z">
                <w:pPr>
                  <w:pStyle w:val="Subtitulocapitulo"/>
                  <w:numPr>
                    <w:ilvl w:val="0"/>
                    <w:numId w:val="0"/>
                  </w:numPr>
                  <w:spacing w:line="276" w:lineRule="auto"/>
                  <w:ind w:left="0" w:firstLine="0"/>
                  <w:jc w:val="center"/>
                </w:pPr>
              </w:pPrChange>
            </w:pPr>
            <w:ins w:id="1065" w:author="Roger Granda" w:date="2015-03-18T19:20:00Z">
              <w:r w:rsidRPr="00294819">
                <w:rPr>
                  <w:rFonts w:ascii="Arial" w:hAnsi="Arial" w:cs="Arial"/>
                  <w:b/>
                  <w:sz w:val="20"/>
                  <w:szCs w:val="20"/>
                  <w:rPrChange w:id="1066" w:author="Roger Granda" w:date="2015-03-18T19:44:00Z">
                    <w:rPr>
                      <w:b w:val="0"/>
                      <w:bCs w:val="0"/>
                      <w:sz w:val="24"/>
                      <w:szCs w:val="24"/>
                    </w:rPr>
                  </w:rPrChange>
                </w:rPr>
                <w:t>Pre-Test</w:t>
              </w:r>
            </w:ins>
            <w:ins w:id="1067" w:author="Roger Granda" w:date="2015-03-18T22:49:00Z">
              <w:r w:rsidRPr="0008033B">
                <w:rPr>
                  <w:rFonts w:ascii="Arial" w:hAnsi="Arial" w:cs="Arial"/>
                  <w:b/>
                  <w:sz w:val="20"/>
                  <w:szCs w:val="20"/>
                  <w:vertAlign w:val="superscript"/>
                  <w:rPrChange w:id="1068" w:author="Roger Granda" w:date="2015-03-18T22:55:00Z">
                    <w:rPr>
                      <w:bCs w:val="0"/>
                      <w:sz w:val="20"/>
                      <w:szCs w:val="20"/>
                    </w:rPr>
                  </w:rPrChange>
                </w:rPr>
                <w:t>1</w:t>
              </w:r>
            </w:ins>
          </w:p>
        </w:tc>
        <w:tc>
          <w:tcPr>
            <w:tcW w:w="1701" w:type="dxa"/>
            <w:gridSpan w:val="2"/>
            <w:tcBorders>
              <w:top w:val="single" w:sz="4" w:space="0" w:color="auto"/>
            </w:tcBorders>
            <w:vAlign w:val="center"/>
            <w:tcPrChange w:id="1069" w:author="Roger Granda" w:date="2015-03-18T22:52:00Z">
              <w:tcPr>
                <w:tcW w:w="1422" w:type="dxa"/>
                <w:gridSpan w:val="2"/>
                <w:tcBorders>
                  <w:top w:val="single" w:sz="4" w:space="0" w:color="auto"/>
                </w:tcBorders>
                <w:vAlign w:val="center"/>
              </w:tcPr>
            </w:tcPrChange>
          </w:tcPr>
          <w:p w14:paraId="60451426" w14:textId="3720AEE3" w:rsidR="00B44F65" w:rsidRPr="00294819" w:rsidRDefault="00B44F65">
            <w:pPr>
              <w:jc w:val="center"/>
              <w:rPr>
                <w:ins w:id="1070" w:author="Roger Granda" w:date="2015-03-18T19:20:00Z"/>
                <w:sz w:val="20"/>
                <w:szCs w:val="20"/>
                <w:rPrChange w:id="1071" w:author="Roger Granda" w:date="2015-03-18T19:44:00Z">
                  <w:rPr>
                    <w:ins w:id="1072" w:author="Roger Granda" w:date="2015-03-18T19:20:00Z"/>
                    <w:sz w:val="24"/>
                    <w:szCs w:val="24"/>
                  </w:rPr>
                </w:rPrChange>
              </w:rPr>
              <w:pPrChange w:id="1073" w:author="Roger Granda" w:date="2015-03-18T20:28:00Z">
                <w:pPr>
                  <w:pStyle w:val="Subtitulocapitulo"/>
                  <w:numPr>
                    <w:ilvl w:val="0"/>
                    <w:numId w:val="0"/>
                  </w:numPr>
                  <w:spacing w:line="276" w:lineRule="auto"/>
                  <w:ind w:left="0" w:firstLine="0"/>
                  <w:jc w:val="center"/>
                </w:pPr>
              </w:pPrChange>
            </w:pPr>
            <w:ins w:id="1074" w:author="Roger Granda" w:date="2015-03-18T19:20:00Z">
              <w:r w:rsidRPr="00294819">
                <w:rPr>
                  <w:rFonts w:ascii="Arial" w:hAnsi="Arial" w:cs="Arial"/>
                  <w:b/>
                  <w:sz w:val="20"/>
                  <w:szCs w:val="20"/>
                  <w:rPrChange w:id="1075" w:author="Roger Granda" w:date="2015-03-18T19:44:00Z">
                    <w:rPr>
                      <w:b w:val="0"/>
                      <w:bCs w:val="0"/>
                      <w:sz w:val="24"/>
                      <w:szCs w:val="24"/>
                    </w:rPr>
                  </w:rPrChange>
                </w:rPr>
                <w:t>Post-Test</w:t>
              </w:r>
            </w:ins>
            <w:ins w:id="1076" w:author="Roger Granda" w:date="2015-03-18T19:22:00Z">
              <w:r w:rsidRPr="00294819">
                <w:rPr>
                  <w:rFonts w:ascii="Arial" w:hAnsi="Arial" w:cs="Arial"/>
                  <w:b/>
                  <w:sz w:val="20"/>
                  <w:szCs w:val="20"/>
                  <w:rPrChange w:id="1077" w:author="Roger Granda" w:date="2015-03-18T19:44:00Z">
                    <w:rPr>
                      <w:b w:val="0"/>
                      <w:bCs w:val="0"/>
                      <w:sz w:val="24"/>
                      <w:szCs w:val="24"/>
                    </w:rPr>
                  </w:rPrChange>
                </w:rPr>
                <w:t>1</w:t>
              </w:r>
            </w:ins>
          </w:p>
        </w:tc>
        <w:tc>
          <w:tcPr>
            <w:tcW w:w="1701" w:type="dxa"/>
            <w:gridSpan w:val="2"/>
            <w:tcBorders>
              <w:top w:val="single" w:sz="4" w:space="0" w:color="auto"/>
            </w:tcBorders>
            <w:tcPrChange w:id="1078" w:author="Roger Granda" w:date="2015-03-18T22:52:00Z">
              <w:tcPr>
                <w:tcW w:w="1422" w:type="dxa"/>
                <w:gridSpan w:val="3"/>
                <w:tcBorders>
                  <w:top w:val="single" w:sz="4" w:space="0" w:color="auto"/>
                </w:tcBorders>
              </w:tcPr>
            </w:tcPrChange>
          </w:tcPr>
          <w:p w14:paraId="588B4806" w14:textId="6D836371" w:rsidR="00B44F65" w:rsidRPr="009845C3" w:rsidRDefault="00B44F65" w:rsidP="0059279C">
            <w:pPr>
              <w:jc w:val="center"/>
              <w:rPr>
                <w:ins w:id="1079" w:author="Roger Granda" w:date="2015-03-18T22:48:00Z"/>
                <w:rFonts w:ascii="Arial" w:hAnsi="Arial" w:cs="Arial"/>
                <w:b/>
                <w:sz w:val="20"/>
                <w:szCs w:val="20"/>
              </w:rPr>
            </w:pPr>
            <w:ins w:id="1080" w:author="Roger Granda" w:date="2015-03-18T22:49:00Z">
              <w:r>
                <w:rPr>
                  <w:rFonts w:ascii="Arial" w:hAnsi="Arial" w:cs="Arial"/>
                  <w:b/>
                  <w:sz w:val="20"/>
                  <w:szCs w:val="20"/>
                </w:rPr>
                <w:t>Pre-Test</w:t>
              </w:r>
              <w:r w:rsidRPr="0008033B">
                <w:rPr>
                  <w:rFonts w:ascii="Arial" w:hAnsi="Arial" w:cs="Arial"/>
                  <w:b/>
                  <w:sz w:val="20"/>
                  <w:szCs w:val="20"/>
                  <w:vertAlign w:val="superscript"/>
                  <w:rPrChange w:id="1081" w:author="Roger Granda" w:date="2015-03-18T22:55:00Z">
                    <w:rPr>
                      <w:rFonts w:ascii="Arial" w:hAnsi="Arial" w:cs="Arial"/>
                      <w:b/>
                      <w:sz w:val="20"/>
                      <w:szCs w:val="20"/>
                    </w:rPr>
                  </w:rPrChange>
                </w:rPr>
                <w:t>2</w:t>
              </w:r>
            </w:ins>
          </w:p>
        </w:tc>
        <w:tc>
          <w:tcPr>
            <w:tcW w:w="1843" w:type="dxa"/>
            <w:gridSpan w:val="2"/>
            <w:tcBorders>
              <w:top w:val="single" w:sz="4" w:space="0" w:color="auto"/>
            </w:tcBorders>
            <w:vAlign w:val="center"/>
            <w:tcPrChange w:id="1082" w:author="Roger Granda" w:date="2015-03-18T22:52:00Z">
              <w:tcPr>
                <w:tcW w:w="1422" w:type="dxa"/>
                <w:gridSpan w:val="3"/>
                <w:tcBorders>
                  <w:top w:val="single" w:sz="4" w:space="0" w:color="auto"/>
                </w:tcBorders>
                <w:vAlign w:val="center"/>
              </w:tcPr>
            </w:tcPrChange>
          </w:tcPr>
          <w:p w14:paraId="36D9CF65" w14:textId="6D5E5FBA" w:rsidR="00B44F65" w:rsidRPr="00294819" w:rsidRDefault="00B44F65">
            <w:pPr>
              <w:jc w:val="center"/>
              <w:rPr>
                <w:ins w:id="1083" w:author="Roger Granda" w:date="2015-03-18T19:22:00Z"/>
                <w:sz w:val="20"/>
                <w:szCs w:val="20"/>
                <w:rPrChange w:id="1084" w:author="Roger Granda" w:date="2015-03-18T19:44:00Z">
                  <w:rPr>
                    <w:ins w:id="1085" w:author="Roger Granda" w:date="2015-03-18T19:22:00Z"/>
                    <w:sz w:val="24"/>
                    <w:szCs w:val="24"/>
                  </w:rPr>
                </w:rPrChange>
              </w:rPr>
              <w:pPrChange w:id="1086" w:author="Roger Granda" w:date="2015-03-18T20:28:00Z">
                <w:pPr>
                  <w:pStyle w:val="Subtitulocapitulo"/>
                  <w:numPr>
                    <w:ilvl w:val="0"/>
                    <w:numId w:val="0"/>
                  </w:numPr>
                  <w:spacing w:line="276" w:lineRule="auto"/>
                  <w:ind w:left="0" w:firstLine="0"/>
                  <w:jc w:val="center"/>
                </w:pPr>
              </w:pPrChange>
            </w:pPr>
            <w:ins w:id="1087" w:author="Roger Granda" w:date="2015-03-18T19:22:00Z">
              <w:r w:rsidRPr="00294819">
                <w:rPr>
                  <w:rFonts w:ascii="Arial" w:hAnsi="Arial" w:cs="Arial"/>
                  <w:b/>
                  <w:sz w:val="20"/>
                  <w:szCs w:val="20"/>
                  <w:rPrChange w:id="1088" w:author="Roger Granda" w:date="2015-03-18T19:44:00Z">
                    <w:rPr>
                      <w:b w:val="0"/>
                      <w:bCs w:val="0"/>
                      <w:sz w:val="24"/>
                      <w:szCs w:val="24"/>
                    </w:rPr>
                  </w:rPrChange>
                </w:rPr>
                <w:t>Post-Test2</w:t>
              </w:r>
            </w:ins>
          </w:p>
        </w:tc>
        <w:tc>
          <w:tcPr>
            <w:tcW w:w="1276" w:type="dxa"/>
            <w:vMerge w:val="restart"/>
            <w:tcBorders>
              <w:top w:val="single" w:sz="4" w:space="0" w:color="auto"/>
            </w:tcBorders>
            <w:vAlign w:val="center"/>
            <w:tcPrChange w:id="1089" w:author="Roger Granda" w:date="2015-03-18T22:52:00Z">
              <w:tcPr>
                <w:tcW w:w="1066" w:type="dxa"/>
                <w:gridSpan w:val="2"/>
                <w:vMerge w:val="restart"/>
                <w:tcBorders>
                  <w:top w:val="single" w:sz="4" w:space="0" w:color="auto"/>
                </w:tcBorders>
                <w:vAlign w:val="center"/>
              </w:tcPr>
            </w:tcPrChange>
          </w:tcPr>
          <w:p w14:paraId="5522EFA3" w14:textId="6B9D5851" w:rsidR="00B44F65" w:rsidRPr="00294819" w:rsidRDefault="00B44F65">
            <w:pPr>
              <w:jc w:val="center"/>
              <w:rPr>
                <w:ins w:id="1090" w:author="Roger Granda" w:date="2015-03-18T19:20:00Z"/>
                <w:sz w:val="20"/>
                <w:szCs w:val="20"/>
                <w:rPrChange w:id="1091" w:author="Roger Granda" w:date="2015-03-18T19:44:00Z">
                  <w:rPr>
                    <w:ins w:id="1092" w:author="Roger Granda" w:date="2015-03-18T19:20:00Z"/>
                    <w:sz w:val="24"/>
                    <w:szCs w:val="24"/>
                  </w:rPr>
                </w:rPrChange>
              </w:rPr>
              <w:pPrChange w:id="1093" w:author="Roger Granda" w:date="2015-03-18T20:28:00Z">
                <w:pPr>
                  <w:pStyle w:val="Subtitulocapitulo"/>
                  <w:numPr>
                    <w:ilvl w:val="0"/>
                    <w:numId w:val="0"/>
                  </w:numPr>
                  <w:spacing w:line="276" w:lineRule="auto"/>
                  <w:ind w:left="0" w:firstLine="0"/>
                  <w:jc w:val="center"/>
                </w:pPr>
              </w:pPrChange>
            </w:pPr>
            <w:ins w:id="1094" w:author="Roger Granda" w:date="2015-03-18T19:20:00Z">
              <w:r w:rsidRPr="00294819">
                <w:rPr>
                  <w:rFonts w:ascii="Arial" w:hAnsi="Arial" w:cs="Arial"/>
                  <w:b/>
                  <w:sz w:val="20"/>
                  <w:szCs w:val="20"/>
                  <w:rPrChange w:id="1095" w:author="Roger Granda" w:date="2015-03-18T19:44:00Z">
                    <w:rPr>
                      <w:b w:val="0"/>
                      <w:bCs w:val="0"/>
                      <w:sz w:val="24"/>
                      <w:szCs w:val="24"/>
                    </w:rPr>
                  </w:rPrChange>
                </w:rPr>
                <w:t>Pureba de Hipótesis</w:t>
              </w:r>
            </w:ins>
            <w:ins w:id="1096" w:author="Roger Granda" w:date="2015-03-18T19:39:00Z">
              <w:r w:rsidRPr="00294819">
                <w:rPr>
                  <w:rFonts w:ascii="Arial" w:hAnsi="Arial" w:cs="Arial"/>
                  <w:b/>
                  <w:sz w:val="20"/>
                  <w:szCs w:val="20"/>
                  <w:rPrChange w:id="1097" w:author="Roger Granda" w:date="2015-03-18T19:44:00Z">
                    <w:rPr>
                      <w:b w:val="0"/>
                      <w:bCs w:val="0"/>
                      <w:sz w:val="20"/>
                      <w:szCs w:val="20"/>
                    </w:rPr>
                  </w:rPrChange>
                </w:rPr>
                <w:t xml:space="preserve"> Post1-Pre</w:t>
              </w:r>
            </w:ins>
          </w:p>
        </w:tc>
        <w:tc>
          <w:tcPr>
            <w:tcW w:w="2126" w:type="dxa"/>
            <w:vMerge w:val="restart"/>
            <w:tcBorders>
              <w:top w:val="single" w:sz="4" w:space="0" w:color="auto"/>
            </w:tcBorders>
            <w:vAlign w:val="center"/>
            <w:tcPrChange w:id="1098" w:author="Roger Granda" w:date="2015-03-18T22:52:00Z">
              <w:tcPr>
                <w:tcW w:w="1294" w:type="dxa"/>
                <w:gridSpan w:val="2"/>
                <w:vMerge w:val="restart"/>
                <w:tcBorders>
                  <w:top w:val="single" w:sz="4" w:space="0" w:color="auto"/>
                </w:tcBorders>
                <w:vAlign w:val="center"/>
              </w:tcPr>
            </w:tcPrChange>
          </w:tcPr>
          <w:p w14:paraId="38502764" w14:textId="7FFA66DD" w:rsidR="00B44F65" w:rsidRPr="00294819" w:rsidRDefault="00B44F65">
            <w:pPr>
              <w:jc w:val="center"/>
              <w:rPr>
                <w:ins w:id="1099" w:author="Roger Granda" w:date="2015-03-18T19:20:00Z"/>
                <w:sz w:val="20"/>
                <w:szCs w:val="20"/>
                <w:rPrChange w:id="1100" w:author="Roger Granda" w:date="2015-03-18T19:44:00Z">
                  <w:rPr>
                    <w:ins w:id="1101" w:author="Roger Granda" w:date="2015-03-18T19:20:00Z"/>
                    <w:sz w:val="24"/>
                    <w:szCs w:val="24"/>
                  </w:rPr>
                </w:rPrChange>
              </w:rPr>
              <w:pPrChange w:id="1102" w:author="Roger Granda" w:date="2015-03-18T20:28:00Z">
                <w:pPr>
                  <w:pStyle w:val="Subtitulocapitulo"/>
                  <w:numPr>
                    <w:ilvl w:val="0"/>
                    <w:numId w:val="0"/>
                  </w:numPr>
                  <w:spacing w:line="276" w:lineRule="auto"/>
                  <w:ind w:left="0" w:firstLine="0"/>
                  <w:jc w:val="center"/>
                </w:pPr>
              </w:pPrChange>
            </w:pPr>
            <w:ins w:id="1103" w:author="Roger Granda" w:date="2015-03-18T19:40:00Z">
              <w:r w:rsidRPr="00294819">
                <w:rPr>
                  <w:rFonts w:ascii="Arial" w:hAnsi="Arial" w:cs="Arial"/>
                  <w:b/>
                  <w:sz w:val="20"/>
                  <w:szCs w:val="20"/>
                  <w:rPrChange w:id="1104" w:author="Roger Granda" w:date="2015-03-18T19:44:00Z">
                    <w:rPr>
                      <w:b w:val="0"/>
                      <w:bCs w:val="0"/>
                      <w:sz w:val="20"/>
                      <w:szCs w:val="20"/>
                    </w:rPr>
                  </w:rPrChange>
                </w:rPr>
                <w:t>Pureba de Hipótesis Post2-Pre</w:t>
              </w:r>
            </w:ins>
          </w:p>
        </w:tc>
      </w:tr>
      <w:tr w:rsidR="00B44F65" w:rsidRPr="00294819" w14:paraId="2C8F6E4D" w14:textId="77777777" w:rsidTr="00B44F65">
        <w:trPr>
          <w:gridBefore w:val="1"/>
          <w:wBefore w:w="216" w:type="dxa"/>
          <w:ins w:id="1105" w:author="Roger Granda" w:date="2015-03-18T19:20:00Z"/>
          <w:trPrChange w:id="1106" w:author="Roger Granda" w:date="2015-03-18T22:52:00Z">
            <w:trPr>
              <w:gridBefore w:val="2"/>
              <w:wBefore w:w="216" w:type="dxa"/>
            </w:trPr>
          </w:trPrChange>
        </w:trPr>
        <w:tc>
          <w:tcPr>
            <w:tcW w:w="1636" w:type="dxa"/>
            <w:vMerge/>
            <w:vAlign w:val="center"/>
            <w:tcPrChange w:id="1107" w:author="Roger Granda" w:date="2015-03-18T22:52:00Z">
              <w:tcPr>
                <w:tcW w:w="1199" w:type="dxa"/>
                <w:vMerge/>
                <w:vAlign w:val="center"/>
              </w:tcPr>
            </w:tcPrChange>
          </w:tcPr>
          <w:p w14:paraId="135CF868" w14:textId="77777777" w:rsidR="00B44F65" w:rsidRPr="008932CC" w:rsidRDefault="00B44F65">
            <w:pPr>
              <w:rPr>
                <w:ins w:id="1108" w:author="Roger Granda" w:date="2015-03-18T19:20:00Z"/>
                <w:sz w:val="20"/>
                <w:szCs w:val="20"/>
                <w:rPrChange w:id="1109" w:author="Roger Granda" w:date="2015-03-18T19:35:00Z">
                  <w:rPr>
                    <w:ins w:id="1110" w:author="Roger Granda" w:date="2015-03-18T19:20:00Z"/>
                    <w:sz w:val="20"/>
                    <w:szCs w:val="20"/>
                  </w:rPr>
                </w:rPrChange>
              </w:rPr>
              <w:pPrChange w:id="1111" w:author="Roger Granda" w:date="2015-03-18T20:28:00Z">
                <w:pPr>
                  <w:pStyle w:val="Subtitulocapitulo"/>
                  <w:numPr>
                    <w:ilvl w:val="0"/>
                    <w:numId w:val="0"/>
                  </w:numPr>
                  <w:spacing w:line="276" w:lineRule="auto"/>
                  <w:ind w:left="0" w:firstLine="0"/>
                  <w:jc w:val="center"/>
                </w:pPr>
              </w:pPrChange>
            </w:pPr>
          </w:p>
        </w:tc>
        <w:tc>
          <w:tcPr>
            <w:tcW w:w="709" w:type="dxa"/>
            <w:vMerge/>
            <w:vAlign w:val="center"/>
            <w:tcPrChange w:id="1112" w:author="Roger Granda" w:date="2015-03-18T22:52:00Z">
              <w:tcPr>
                <w:tcW w:w="1146" w:type="dxa"/>
                <w:gridSpan w:val="2"/>
                <w:vMerge/>
                <w:vAlign w:val="center"/>
              </w:tcPr>
            </w:tcPrChange>
          </w:tcPr>
          <w:p w14:paraId="2A190E76" w14:textId="77777777" w:rsidR="00B44F65" w:rsidRPr="008932CC" w:rsidRDefault="00B44F65">
            <w:pPr>
              <w:jc w:val="center"/>
              <w:rPr>
                <w:ins w:id="1113" w:author="Roger Granda" w:date="2015-03-18T19:25:00Z"/>
                <w:sz w:val="20"/>
                <w:szCs w:val="20"/>
                <w:rPrChange w:id="1114" w:author="Roger Granda" w:date="2015-03-18T19:35:00Z">
                  <w:rPr>
                    <w:ins w:id="1115" w:author="Roger Granda" w:date="2015-03-18T19:25:00Z"/>
                    <w:sz w:val="20"/>
                    <w:szCs w:val="20"/>
                  </w:rPr>
                </w:rPrChange>
              </w:rPr>
              <w:pPrChange w:id="1116" w:author="Roger Granda" w:date="2015-03-18T20:28:00Z">
                <w:pPr>
                  <w:pStyle w:val="Subtitulocapitulo"/>
                  <w:numPr>
                    <w:ilvl w:val="0"/>
                    <w:numId w:val="0"/>
                  </w:numPr>
                  <w:spacing w:line="276" w:lineRule="auto"/>
                  <w:ind w:left="0" w:firstLine="0"/>
                  <w:jc w:val="center"/>
                </w:pPr>
              </w:pPrChange>
            </w:pPr>
          </w:p>
        </w:tc>
        <w:tc>
          <w:tcPr>
            <w:tcW w:w="851" w:type="dxa"/>
            <w:vAlign w:val="center"/>
            <w:tcPrChange w:id="1117" w:author="Roger Granda" w:date="2015-03-18T22:52:00Z">
              <w:tcPr>
                <w:tcW w:w="851" w:type="dxa"/>
                <w:vAlign w:val="center"/>
              </w:tcPr>
            </w:tcPrChange>
          </w:tcPr>
          <w:p w14:paraId="70B2720A" w14:textId="7982CDAB" w:rsidR="00B44F65" w:rsidRPr="00F803F4" w:rsidRDefault="00B44F65">
            <w:pPr>
              <w:jc w:val="center"/>
              <w:rPr>
                <w:ins w:id="1118" w:author="Roger Granda" w:date="2015-03-18T19:20:00Z"/>
                <w:sz w:val="16"/>
                <w:szCs w:val="16"/>
                <w:rPrChange w:id="1119" w:author="Roger Granda" w:date="2015-03-18T20:33:00Z">
                  <w:rPr>
                    <w:ins w:id="1120" w:author="Roger Granda" w:date="2015-03-18T19:20:00Z"/>
                    <w:sz w:val="20"/>
                    <w:szCs w:val="20"/>
                  </w:rPr>
                </w:rPrChange>
              </w:rPr>
              <w:pPrChange w:id="1121" w:author="Roger Granda" w:date="2015-03-18T20:28:00Z">
                <w:pPr>
                  <w:pStyle w:val="Subtitulocapitulo"/>
                  <w:numPr>
                    <w:ilvl w:val="0"/>
                    <w:numId w:val="0"/>
                  </w:numPr>
                  <w:spacing w:line="276" w:lineRule="auto"/>
                  <w:ind w:left="0" w:firstLine="0"/>
                  <w:jc w:val="center"/>
                </w:pPr>
              </w:pPrChange>
            </w:pPr>
            <w:ins w:id="1122" w:author="Roger Granda" w:date="2015-03-18T19:20:00Z">
              <w:r w:rsidRPr="00F803F4">
                <w:rPr>
                  <w:rFonts w:ascii="Arial" w:hAnsi="Arial" w:cs="Arial"/>
                  <w:sz w:val="16"/>
                  <w:szCs w:val="16"/>
                  <w:rPrChange w:id="1123" w:author="Roger Granda" w:date="2015-03-18T20:33:00Z">
                    <w:rPr>
                      <w:b w:val="0"/>
                      <w:bCs w:val="0"/>
                      <w:sz w:val="20"/>
                      <w:szCs w:val="20"/>
                    </w:rPr>
                  </w:rPrChange>
                </w:rPr>
                <w:t>Mediana</w:t>
              </w:r>
            </w:ins>
          </w:p>
        </w:tc>
        <w:tc>
          <w:tcPr>
            <w:tcW w:w="708" w:type="dxa"/>
            <w:vAlign w:val="center"/>
            <w:tcPrChange w:id="1124" w:author="Roger Granda" w:date="2015-03-18T22:52:00Z">
              <w:tcPr>
                <w:tcW w:w="708" w:type="dxa"/>
                <w:gridSpan w:val="2"/>
                <w:vAlign w:val="center"/>
              </w:tcPr>
            </w:tcPrChange>
          </w:tcPr>
          <w:p w14:paraId="08CDD5AF" w14:textId="77777777" w:rsidR="00B44F65" w:rsidRPr="00F803F4" w:rsidRDefault="00B44F65">
            <w:pPr>
              <w:jc w:val="center"/>
              <w:rPr>
                <w:ins w:id="1125" w:author="Roger Granda" w:date="2015-03-18T19:20:00Z"/>
                <w:sz w:val="16"/>
                <w:szCs w:val="16"/>
                <w:rPrChange w:id="1126" w:author="Roger Granda" w:date="2015-03-18T20:33:00Z">
                  <w:rPr>
                    <w:ins w:id="1127" w:author="Roger Granda" w:date="2015-03-18T19:20:00Z"/>
                    <w:sz w:val="20"/>
                    <w:szCs w:val="20"/>
                  </w:rPr>
                </w:rPrChange>
              </w:rPr>
              <w:pPrChange w:id="1128" w:author="Roger Granda" w:date="2015-03-18T20:28:00Z">
                <w:pPr>
                  <w:pStyle w:val="Subtitulocapitulo"/>
                  <w:numPr>
                    <w:ilvl w:val="0"/>
                    <w:numId w:val="0"/>
                  </w:numPr>
                  <w:spacing w:line="276" w:lineRule="auto"/>
                  <w:ind w:left="0" w:firstLine="0"/>
                  <w:jc w:val="center"/>
                </w:pPr>
              </w:pPrChange>
            </w:pPr>
            <w:ins w:id="1129" w:author="Roger Granda" w:date="2015-03-18T19:20:00Z">
              <w:r w:rsidRPr="00F803F4">
                <w:rPr>
                  <w:rFonts w:ascii="Arial" w:hAnsi="Arial" w:cs="Arial"/>
                  <w:sz w:val="16"/>
                  <w:szCs w:val="16"/>
                  <w:rPrChange w:id="1130" w:author="Roger Granda" w:date="2015-03-18T20:33:00Z">
                    <w:rPr>
                      <w:b w:val="0"/>
                      <w:bCs w:val="0"/>
                      <w:sz w:val="20"/>
                      <w:szCs w:val="20"/>
                    </w:rPr>
                  </w:rPrChange>
                </w:rPr>
                <w:t>Media</w:t>
              </w:r>
            </w:ins>
          </w:p>
        </w:tc>
        <w:tc>
          <w:tcPr>
            <w:tcW w:w="851" w:type="dxa"/>
            <w:vAlign w:val="center"/>
            <w:tcPrChange w:id="1131" w:author="Roger Granda" w:date="2015-03-18T22:52:00Z">
              <w:tcPr>
                <w:tcW w:w="851" w:type="dxa"/>
                <w:gridSpan w:val="2"/>
                <w:vAlign w:val="center"/>
              </w:tcPr>
            </w:tcPrChange>
          </w:tcPr>
          <w:p w14:paraId="5B8B4B5A" w14:textId="77777777" w:rsidR="00B44F65" w:rsidRPr="00F803F4" w:rsidRDefault="00B44F65">
            <w:pPr>
              <w:jc w:val="center"/>
              <w:rPr>
                <w:ins w:id="1132" w:author="Roger Granda" w:date="2015-03-18T19:20:00Z"/>
                <w:sz w:val="16"/>
                <w:szCs w:val="16"/>
                <w:rPrChange w:id="1133" w:author="Roger Granda" w:date="2015-03-18T20:33:00Z">
                  <w:rPr>
                    <w:ins w:id="1134" w:author="Roger Granda" w:date="2015-03-18T19:20:00Z"/>
                    <w:sz w:val="20"/>
                    <w:szCs w:val="20"/>
                  </w:rPr>
                </w:rPrChange>
              </w:rPr>
              <w:pPrChange w:id="1135" w:author="Roger Granda" w:date="2015-03-18T20:28:00Z">
                <w:pPr>
                  <w:pStyle w:val="Subtitulocapitulo"/>
                  <w:numPr>
                    <w:ilvl w:val="0"/>
                    <w:numId w:val="0"/>
                  </w:numPr>
                  <w:spacing w:line="276" w:lineRule="auto"/>
                  <w:ind w:left="0" w:firstLine="0"/>
                  <w:jc w:val="center"/>
                </w:pPr>
              </w:pPrChange>
            </w:pPr>
            <w:ins w:id="1136" w:author="Roger Granda" w:date="2015-03-18T19:20:00Z">
              <w:r w:rsidRPr="00F803F4">
                <w:rPr>
                  <w:rFonts w:ascii="Arial" w:hAnsi="Arial" w:cs="Arial"/>
                  <w:sz w:val="16"/>
                  <w:szCs w:val="16"/>
                  <w:rPrChange w:id="1137" w:author="Roger Granda" w:date="2015-03-18T20:33:00Z">
                    <w:rPr>
                      <w:b w:val="0"/>
                      <w:bCs w:val="0"/>
                      <w:sz w:val="20"/>
                      <w:szCs w:val="20"/>
                    </w:rPr>
                  </w:rPrChange>
                </w:rPr>
                <w:t>Mediana</w:t>
              </w:r>
            </w:ins>
          </w:p>
        </w:tc>
        <w:tc>
          <w:tcPr>
            <w:tcW w:w="850" w:type="dxa"/>
            <w:vAlign w:val="center"/>
            <w:tcPrChange w:id="1138" w:author="Roger Granda" w:date="2015-03-18T22:52:00Z">
              <w:tcPr>
                <w:tcW w:w="850" w:type="dxa"/>
                <w:vAlign w:val="center"/>
              </w:tcPr>
            </w:tcPrChange>
          </w:tcPr>
          <w:p w14:paraId="09D69F0E" w14:textId="77777777" w:rsidR="00B44F65" w:rsidRPr="00F803F4" w:rsidRDefault="00B44F65">
            <w:pPr>
              <w:jc w:val="center"/>
              <w:rPr>
                <w:ins w:id="1139" w:author="Roger Granda" w:date="2015-03-18T19:20:00Z"/>
                <w:sz w:val="16"/>
                <w:szCs w:val="16"/>
                <w:rPrChange w:id="1140" w:author="Roger Granda" w:date="2015-03-18T20:33:00Z">
                  <w:rPr>
                    <w:ins w:id="1141" w:author="Roger Granda" w:date="2015-03-18T19:20:00Z"/>
                    <w:sz w:val="20"/>
                    <w:szCs w:val="20"/>
                  </w:rPr>
                </w:rPrChange>
              </w:rPr>
              <w:pPrChange w:id="1142" w:author="Roger Granda" w:date="2015-03-18T20:28:00Z">
                <w:pPr>
                  <w:pStyle w:val="Subtitulocapitulo"/>
                  <w:numPr>
                    <w:ilvl w:val="0"/>
                    <w:numId w:val="0"/>
                  </w:numPr>
                  <w:spacing w:line="276" w:lineRule="auto"/>
                  <w:ind w:left="0" w:firstLine="0"/>
                  <w:jc w:val="center"/>
                </w:pPr>
              </w:pPrChange>
            </w:pPr>
            <w:ins w:id="1143" w:author="Roger Granda" w:date="2015-03-18T19:20:00Z">
              <w:r w:rsidRPr="00F803F4">
                <w:rPr>
                  <w:rFonts w:ascii="Arial" w:hAnsi="Arial" w:cs="Arial"/>
                  <w:sz w:val="16"/>
                  <w:szCs w:val="16"/>
                  <w:rPrChange w:id="1144" w:author="Roger Granda" w:date="2015-03-18T20:33:00Z">
                    <w:rPr>
                      <w:b w:val="0"/>
                      <w:bCs w:val="0"/>
                      <w:sz w:val="20"/>
                      <w:szCs w:val="20"/>
                    </w:rPr>
                  </w:rPrChange>
                </w:rPr>
                <w:t>Media</w:t>
              </w:r>
            </w:ins>
          </w:p>
        </w:tc>
        <w:tc>
          <w:tcPr>
            <w:tcW w:w="851" w:type="dxa"/>
            <w:tcPrChange w:id="1145" w:author="Roger Granda" w:date="2015-03-18T22:52:00Z">
              <w:tcPr>
                <w:tcW w:w="851" w:type="dxa"/>
                <w:gridSpan w:val="2"/>
              </w:tcPr>
            </w:tcPrChange>
          </w:tcPr>
          <w:p w14:paraId="51E5EC48" w14:textId="79583EB7" w:rsidR="00B44F65" w:rsidRPr="009845C3" w:rsidRDefault="00B44F65" w:rsidP="0059279C">
            <w:pPr>
              <w:jc w:val="center"/>
              <w:rPr>
                <w:ins w:id="1146" w:author="Roger Granda" w:date="2015-03-18T22:48:00Z"/>
                <w:rFonts w:ascii="Arial" w:hAnsi="Arial" w:cs="Arial"/>
                <w:sz w:val="16"/>
                <w:szCs w:val="16"/>
              </w:rPr>
            </w:pPr>
            <w:ins w:id="1147" w:author="Roger Granda" w:date="2015-03-18T22:50:00Z">
              <w:r>
                <w:rPr>
                  <w:rFonts w:ascii="Arial" w:hAnsi="Arial" w:cs="Arial"/>
                  <w:sz w:val="16"/>
                  <w:szCs w:val="16"/>
                </w:rPr>
                <w:t>Mediana</w:t>
              </w:r>
            </w:ins>
          </w:p>
        </w:tc>
        <w:tc>
          <w:tcPr>
            <w:tcW w:w="850" w:type="dxa"/>
            <w:tcPrChange w:id="1148" w:author="Roger Granda" w:date="2015-03-18T22:52:00Z">
              <w:tcPr>
                <w:tcW w:w="850" w:type="dxa"/>
              </w:tcPr>
            </w:tcPrChange>
          </w:tcPr>
          <w:p w14:paraId="0ABF5D1D" w14:textId="6D7ACC2A" w:rsidR="00B44F65" w:rsidRPr="009845C3" w:rsidRDefault="00B44F65" w:rsidP="0059279C">
            <w:pPr>
              <w:jc w:val="center"/>
              <w:rPr>
                <w:ins w:id="1149" w:author="Roger Granda" w:date="2015-03-18T22:48:00Z"/>
                <w:rFonts w:ascii="Arial" w:hAnsi="Arial" w:cs="Arial"/>
                <w:sz w:val="16"/>
                <w:szCs w:val="16"/>
              </w:rPr>
            </w:pPr>
            <w:ins w:id="1150" w:author="Roger Granda" w:date="2015-03-18T22:51:00Z">
              <w:r>
                <w:rPr>
                  <w:rFonts w:ascii="Arial" w:hAnsi="Arial" w:cs="Arial"/>
                  <w:sz w:val="16"/>
                  <w:szCs w:val="16"/>
                </w:rPr>
                <w:t>Media</w:t>
              </w:r>
            </w:ins>
          </w:p>
        </w:tc>
        <w:tc>
          <w:tcPr>
            <w:tcW w:w="993" w:type="dxa"/>
            <w:vAlign w:val="center"/>
            <w:tcPrChange w:id="1151" w:author="Roger Granda" w:date="2015-03-18T22:52:00Z">
              <w:tcPr>
                <w:tcW w:w="993" w:type="dxa"/>
                <w:gridSpan w:val="2"/>
                <w:vAlign w:val="center"/>
              </w:tcPr>
            </w:tcPrChange>
          </w:tcPr>
          <w:p w14:paraId="629D4B91" w14:textId="7256E5EB" w:rsidR="00B44F65" w:rsidRPr="00F803F4" w:rsidRDefault="00B44F65">
            <w:pPr>
              <w:jc w:val="center"/>
              <w:rPr>
                <w:ins w:id="1152" w:author="Roger Granda" w:date="2015-03-18T19:22:00Z"/>
                <w:sz w:val="16"/>
                <w:szCs w:val="16"/>
                <w:rPrChange w:id="1153" w:author="Roger Granda" w:date="2015-03-18T20:33:00Z">
                  <w:rPr>
                    <w:ins w:id="1154" w:author="Roger Granda" w:date="2015-03-18T19:22:00Z"/>
                    <w:sz w:val="20"/>
                    <w:szCs w:val="20"/>
                  </w:rPr>
                </w:rPrChange>
              </w:rPr>
              <w:pPrChange w:id="1155" w:author="Roger Granda" w:date="2015-03-18T20:28:00Z">
                <w:pPr>
                  <w:pStyle w:val="Subtitulocapitulo"/>
                  <w:numPr>
                    <w:ilvl w:val="0"/>
                    <w:numId w:val="0"/>
                  </w:numPr>
                  <w:spacing w:line="276" w:lineRule="auto"/>
                  <w:ind w:left="0" w:firstLine="0"/>
                  <w:jc w:val="center"/>
                </w:pPr>
              </w:pPrChange>
            </w:pPr>
            <w:ins w:id="1156" w:author="Roger Granda" w:date="2015-03-18T19:22:00Z">
              <w:r w:rsidRPr="00F803F4">
                <w:rPr>
                  <w:rFonts w:ascii="Arial" w:hAnsi="Arial" w:cs="Arial"/>
                  <w:sz w:val="16"/>
                  <w:szCs w:val="16"/>
                  <w:rPrChange w:id="1157" w:author="Roger Granda" w:date="2015-03-18T20:33:00Z">
                    <w:rPr>
                      <w:b w:val="0"/>
                      <w:bCs w:val="0"/>
                      <w:sz w:val="20"/>
                      <w:szCs w:val="20"/>
                    </w:rPr>
                  </w:rPrChange>
                </w:rPr>
                <w:t>Mediana</w:t>
              </w:r>
            </w:ins>
          </w:p>
        </w:tc>
        <w:tc>
          <w:tcPr>
            <w:tcW w:w="850" w:type="dxa"/>
            <w:vAlign w:val="center"/>
            <w:tcPrChange w:id="1158" w:author="Roger Granda" w:date="2015-03-18T22:52:00Z">
              <w:tcPr>
                <w:tcW w:w="850" w:type="dxa"/>
                <w:gridSpan w:val="2"/>
                <w:vAlign w:val="center"/>
              </w:tcPr>
            </w:tcPrChange>
          </w:tcPr>
          <w:p w14:paraId="67C47188" w14:textId="040F3E6F" w:rsidR="00B44F65" w:rsidRPr="00F803F4" w:rsidRDefault="00B44F65">
            <w:pPr>
              <w:jc w:val="center"/>
              <w:rPr>
                <w:ins w:id="1159" w:author="Roger Granda" w:date="2015-03-18T19:22:00Z"/>
                <w:sz w:val="16"/>
                <w:szCs w:val="16"/>
                <w:rPrChange w:id="1160" w:author="Roger Granda" w:date="2015-03-18T20:33:00Z">
                  <w:rPr>
                    <w:ins w:id="1161" w:author="Roger Granda" w:date="2015-03-18T19:22:00Z"/>
                    <w:sz w:val="20"/>
                    <w:szCs w:val="20"/>
                  </w:rPr>
                </w:rPrChange>
              </w:rPr>
              <w:pPrChange w:id="1162" w:author="Roger Granda" w:date="2015-03-18T20:28:00Z">
                <w:pPr>
                  <w:pStyle w:val="Subtitulocapitulo"/>
                  <w:numPr>
                    <w:ilvl w:val="0"/>
                    <w:numId w:val="0"/>
                  </w:numPr>
                  <w:spacing w:line="276" w:lineRule="auto"/>
                  <w:ind w:left="0" w:firstLine="0"/>
                  <w:jc w:val="center"/>
                </w:pPr>
              </w:pPrChange>
            </w:pPr>
            <w:ins w:id="1163" w:author="Roger Granda" w:date="2015-03-18T19:22:00Z">
              <w:r w:rsidRPr="00F803F4">
                <w:rPr>
                  <w:rFonts w:ascii="Arial" w:hAnsi="Arial" w:cs="Arial"/>
                  <w:sz w:val="16"/>
                  <w:szCs w:val="16"/>
                  <w:rPrChange w:id="1164" w:author="Roger Granda" w:date="2015-03-18T20:33:00Z">
                    <w:rPr>
                      <w:b w:val="0"/>
                      <w:bCs w:val="0"/>
                      <w:sz w:val="20"/>
                      <w:szCs w:val="20"/>
                    </w:rPr>
                  </w:rPrChange>
                </w:rPr>
                <w:t>Media</w:t>
              </w:r>
            </w:ins>
          </w:p>
        </w:tc>
        <w:tc>
          <w:tcPr>
            <w:tcW w:w="1276" w:type="dxa"/>
            <w:vMerge/>
            <w:vAlign w:val="center"/>
            <w:tcPrChange w:id="1165" w:author="Roger Granda" w:date="2015-03-18T22:52:00Z">
              <w:tcPr>
                <w:tcW w:w="1276" w:type="dxa"/>
                <w:gridSpan w:val="2"/>
                <w:vMerge/>
                <w:vAlign w:val="center"/>
              </w:tcPr>
            </w:tcPrChange>
          </w:tcPr>
          <w:p w14:paraId="09A08A05" w14:textId="5CF6165A" w:rsidR="00B44F65" w:rsidRPr="008932CC" w:rsidRDefault="00B44F65">
            <w:pPr>
              <w:jc w:val="center"/>
              <w:rPr>
                <w:ins w:id="1166" w:author="Roger Granda" w:date="2015-03-18T19:20:00Z"/>
                <w:sz w:val="20"/>
                <w:szCs w:val="20"/>
                <w:rPrChange w:id="1167" w:author="Roger Granda" w:date="2015-03-18T19:35:00Z">
                  <w:rPr>
                    <w:ins w:id="1168" w:author="Roger Granda" w:date="2015-03-18T19:20:00Z"/>
                    <w:sz w:val="20"/>
                    <w:szCs w:val="20"/>
                  </w:rPr>
                </w:rPrChange>
              </w:rPr>
              <w:pPrChange w:id="1169" w:author="Roger Granda" w:date="2015-03-18T20:28:00Z">
                <w:pPr>
                  <w:pStyle w:val="Subtitulocapitulo"/>
                  <w:numPr>
                    <w:ilvl w:val="0"/>
                    <w:numId w:val="0"/>
                  </w:numPr>
                  <w:spacing w:line="276" w:lineRule="auto"/>
                  <w:ind w:left="0" w:firstLine="0"/>
                  <w:jc w:val="center"/>
                </w:pPr>
              </w:pPrChange>
            </w:pPr>
          </w:p>
        </w:tc>
        <w:tc>
          <w:tcPr>
            <w:tcW w:w="2126" w:type="dxa"/>
            <w:vMerge/>
            <w:vAlign w:val="center"/>
            <w:tcPrChange w:id="1170" w:author="Roger Granda" w:date="2015-03-18T22:52:00Z">
              <w:tcPr>
                <w:tcW w:w="2126" w:type="dxa"/>
                <w:gridSpan w:val="2"/>
                <w:vMerge/>
                <w:vAlign w:val="center"/>
              </w:tcPr>
            </w:tcPrChange>
          </w:tcPr>
          <w:p w14:paraId="6EDBA28D" w14:textId="77777777" w:rsidR="00B44F65" w:rsidRPr="008932CC" w:rsidRDefault="00B44F65">
            <w:pPr>
              <w:jc w:val="center"/>
              <w:rPr>
                <w:ins w:id="1171" w:author="Roger Granda" w:date="2015-03-18T19:20:00Z"/>
                <w:sz w:val="20"/>
                <w:szCs w:val="20"/>
                <w:rPrChange w:id="1172" w:author="Roger Granda" w:date="2015-03-18T19:35:00Z">
                  <w:rPr>
                    <w:ins w:id="1173" w:author="Roger Granda" w:date="2015-03-18T19:20:00Z"/>
                    <w:sz w:val="20"/>
                    <w:szCs w:val="20"/>
                  </w:rPr>
                </w:rPrChange>
              </w:rPr>
              <w:pPrChange w:id="1174" w:author="Roger Granda" w:date="2015-03-18T20:28:00Z">
                <w:pPr>
                  <w:pStyle w:val="Subtitulocapitulo"/>
                  <w:numPr>
                    <w:ilvl w:val="0"/>
                    <w:numId w:val="0"/>
                  </w:numPr>
                  <w:spacing w:line="276" w:lineRule="auto"/>
                  <w:ind w:left="0" w:firstLine="0"/>
                  <w:jc w:val="center"/>
                </w:pPr>
              </w:pPrChange>
            </w:pPr>
          </w:p>
        </w:tc>
      </w:tr>
      <w:tr w:rsidR="00B44F65" w:rsidRPr="008932CC" w14:paraId="56908F85" w14:textId="77777777" w:rsidTr="00723197">
        <w:trPr>
          <w:gridBefore w:val="1"/>
          <w:wBefore w:w="216" w:type="dxa"/>
          <w:trHeight w:val="736"/>
          <w:ins w:id="1175" w:author="Roger Granda" w:date="2015-03-18T19:20:00Z"/>
          <w:trPrChange w:id="1176" w:author="Roger Granda" w:date="2015-03-18T23:05:00Z">
            <w:trPr>
              <w:gridBefore w:val="2"/>
              <w:wBefore w:w="216" w:type="dxa"/>
              <w:trHeight w:val="969"/>
            </w:trPr>
          </w:trPrChange>
        </w:trPr>
        <w:tc>
          <w:tcPr>
            <w:tcW w:w="1636" w:type="dxa"/>
            <w:vMerge w:val="restart"/>
            <w:vAlign w:val="center"/>
            <w:tcPrChange w:id="1177" w:author="Roger Granda" w:date="2015-03-18T23:05:00Z">
              <w:tcPr>
                <w:tcW w:w="1199" w:type="dxa"/>
                <w:vMerge w:val="restart"/>
                <w:vAlign w:val="center"/>
              </w:tcPr>
            </w:tcPrChange>
          </w:tcPr>
          <w:p w14:paraId="16195A7C" w14:textId="4F7B4A0C" w:rsidR="00B44F65" w:rsidRPr="0059279C" w:rsidRDefault="00B44F65">
            <w:pPr>
              <w:rPr>
                <w:ins w:id="1178" w:author="Roger Granda" w:date="2015-03-18T19:20:00Z"/>
                <w:b/>
                <w:sz w:val="18"/>
                <w:szCs w:val="18"/>
                <w:rPrChange w:id="1179" w:author="Roger Granda" w:date="2015-03-18T20:31:00Z">
                  <w:rPr>
                    <w:ins w:id="1180" w:author="Roger Granda" w:date="2015-03-18T19:20:00Z"/>
                    <w:b w:val="0"/>
                    <w:sz w:val="18"/>
                    <w:szCs w:val="18"/>
                  </w:rPr>
                </w:rPrChange>
              </w:rPr>
              <w:pPrChange w:id="1181" w:author="Roger Granda" w:date="2015-03-18T20:28:00Z">
                <w:pPr>
                  <w:pStyle w:val="Subtitulocapitulo"/>
                  <w:numPr>
                    <w:ilvl w:val="0"/>
                    <w:numId w:val="0"/>
                  </w:numPr>
                  <w:spacing w:line="276" w:lineRule="auto"/>
                  <w:ind w:left="0" w:firstLine="0"/>
                  <w:jc w:val="center"/>
                </w:pPr>
              </w:pPrChange>
            </w:pPr>
            <w:ins w:id="1182" w:author="Roger Granda" w:date="2015-03-18T19:21:00Z">
              <w:r w:rsidRPr="0059279C">
                <w:rPr>
                  <w:rFonts w:ascii="Arial" w:hAnsi="Arial" w:cs="Arial"/>
                  <w:b/>
                  <w:sz w:val="18"/>
                  <w:szCs w:val="18"/>
                  <w:rPrChange w:id="1183" w:author="Roger Granda" w:date="2015-03-18T20:31:00Z">
                    <w:rPr>
                      <w:bCs w:val="0"/>
                    </w:rPr>
                  </w:rPrChange>
                </w:rPr>
                <w:t>Percepción en relación a la equidad de carga de trabajo</w:t>
              </w:r>
            </w:ins>
          </w:p>
        </w:tc>
        <w:tc>
          <w:tcPr>
            <w:tcW w:w="709" w:type="dxa"/>
            <w:vAlign w:val="center"/>
            <w:tcPrChange w:id="1184" w:author="Roger Granda" w:date="2015-03-18T23:05:00Z">
              <w:tcPr>
                <w:tcW w:w="1146" w:type="dxa"/>
                <w:gridSpan w:val="2"/>
                <w:vAlign w:val="center"/>
              </w:tcPr>
            </w:tcPrChange>
          </w:tcPr>
          <w:p w14:paraId="794C7BA2" w14:textId="2FD3103E" w:rsidR="00B44F65" w:rsidRPr="008932CC" w:rsidRDefault="00B44F65">
            <w:pPr>
              <w:jc w:val="center"/>
              <w:rPr>
                <w:ins w:id="1185" w:author="Roger Granda" w:date="2015-03-18T19:25:00Z"/>
                <w:b/>
                <w:sz w:val="20"/>
                <w:szCs w:val="20"/>
                <w:rPrChange w:id="1186" w:author="Roger Granda" w:date="2015-03-18T19:35:00Z">
                  <w:rPr>
                    <w:ins w:id="1187" w:author="Roger Granda" w:date="2015-03-18T19:25:00Z"/>
                    <w:b w:val="0"/>
                    <w:sz w:val="24"/>
                    <w:szCs w:val="24"/>
                  </w:rPr>
                </w:rPrChange>
              </w:rPr>
              <w:pPrChange w:id="1188" w:author="Roger Granda" w:date="2015-03-18T20:28:00Z">
                <w:pPr>
                  <w:pStyle w:val="Subtitulocapitulo"/>
                  <w:numPr>
                    <w:ilvl w:val="0"/>
                    <w:numId w:val="0"/>
                  </w:numPr>
                  <w:spacing w:line="276" w:lineRule="auto"/>
                  <w:ind w:left="0" w:firstLine="0"/>
                  <w:jc w:val="center"/>
                </w:pPr>
              </w:pPrChange>
            </w:pPr>
            <w:ins w:id="1189" w:author="Roger Granda" w:date="2015-03-18T19:35:00Z">
              <w:r w:rsidRPr="008932CC">
                <w:rPr>
                  <w:rFonts w:ascii="Arial" w:hAnsi="Arial" w:cs="Arial"/>
                  <w:b/>
                  <w:sz w:val="20"/>
                  <w:szCs w:val="20"/>
                </w:rPr>
                <w:t>Exp.</w:t>
              </w:r>
            </w:ins>
          </w:p>
        </w:tc>
        <w:tc>
          <w:tcPr>
            <w:tcW w:w="851" w:type="dxa"/>
            <w:vAlign w:val="center"/>
            <w:tcPrChange w:id="1190" w:author="Roger Granda" w:date="2015-03-18T23:05:00Z">
              <w:tcPr>
                <w:tcW w:w="851" w:type="dxa"/>
                <w:vAlign w:val="center"/>
              </w:tcPr>
            </w:tcPrChange>
          </w:tcPr>
          <w:p w14:paraId="65B111E6" w14:textId="5FF15664" w:rsidR="00B44F65" w:rsidRPr="00723197" w:rsidRDefault="00B44F65">
            <w:pPr>
              <w:jc w:val="center"/>
              <w:rPr>
                <w:ins w:id="1191" w:author="Roger Granda" w:date="2015-03-18T19:20:00Z"/>
                <w:b/>
                <w:sz w:val="20"/>
                <w:szCs w:val="20"/>
                <w:rPrChange w:id="1192" w:author="Roger Granda" w:date="2015-03-18T23:05:00Z">
                  <w:rPr>
                    <w:ins w:id="1193" w:author="Roger Granda" w:date="2015-03-18T19:20:00Z"/>
                    <w:b w:val="0"/>
                    <w:sz w:val="24"/>
                    <w:szCs w:val="24"/>
                  </w:rPr>
                </w:rPrChange>
              </w:rPr>
              <w:pPrChange w:id="1194" w:author="Roger Granda" w:date="2015-03-18T23:05:00Z">
                <w:pPr>
                  <w:pStyle w:val="Subtitulocapitulo"/>
                  <w:numPr>
                    <w:ilvl w:val="0"/>
                    <w:numId w:val="0"/>
                  </w:numPr>
                  <w:spacing w:line="276" w:lineRule="auto"/>
                  <w:ind w:left="0" w:firstLine="0"/>
                  <w:jc w:val="center"/>
                </w:pPr>
              </w:pPrChange>
            </w:pPr>
            <w:ins w:id="1195" w:author="Roger Granda" w:date="2015-03-18T19:50:00Z">
              <w:r w:rsidRPr="00723197">
                <w:rPr>
                  <w:rFonts w:ascii="Arial" w:hAnsi="Arial" w:cs="Arial"/>
                  <w:sz w:val="20"/>
                  <w:szCs w:val="20"/>
                  <w:rPrChange w:id="1196" w:author="Roger Granda" w:date="2015-03-18T23:05:00Z">
                    <w:rPr>
                      <w:b w:val="0"/>
                      <w:bCs w:val="0"/>
                      <w:sz w:val="20"/>
                      <w:szCs w:val="20"/>
                    </w:rPr>
                  </w:rPrChange>
                </w:rPr>
                <w:t>3</w:t>
              </w:r>
            </w:ins>
          </w:p>
        </w:tc>
        <w:tc>
          <w:tcPr>
            <w:tcW w:w="708" w:type="dxa"/>
            <w:vAlign w:val="center"/>
            <w:tcPrChange w:id="1197" w:author="Roger Granda" w:date="2015-03-18T23:05:00Z">
              <w:tcPr>
                <w:tcW w:w="708" w:type="dxa"/>
                <w:gridSpan w:val="2"/>
                <w:vAlign w:val="center"/>
              </w:tcPr>
            </w:tcPrChange>
          </w:tcPr>
          <w:p w14:paraId="55089000" w14:textId="4BED646C" w:rsidR="00B44F65" w:rsidRPr="00723197" w:rsidRDefault="00B44F65">
            <w:pPr>
              <w:jc w:val="center"/>
              <w:rPr>
                <w:ins w:id="1198" w:author="Roger Granda" w:date="2015-03-18T19:20:00Z"/>
                <w:b/>
                <w:sz w:val="20"/>
                <w:szCs w:val="20"/>
                <w:rPrChange w:id="1199" w:author="Roger Granda" w:date="2015-03-18T23:05:00Z">
                  <w:rPr>
                    <w:ins w:id="1200" w:author="Roger Granda" w:date="2015-03-18T19:20:00Z"/>
                    <w:b w:val="0"/>
                    <w:sz w:val="24"/>
                    <w:szCs w:val="24"/>
                  </w:rPr>
                </w:rPrChange>
              </w:rPr>
              <w:pPrChange w:id="1201" w:author="Roger Granda" w:date="2015-03-18T23:05:00Z">
                <w:pPr>
                  <w:pStyle w:val="Subtitulocapitulo"/>
                  <w:numPr>
                    <w:ilvl w:val="0"/>
                    <w:numId w:val="0"/>
                  </w:numPr>
                  <w:spacing w:line="276" w:lineRule="auto"/>
                  <w:ind w:left="0" w:firstLine="0"/>
                  <w:jc w:val="center"/>
                </w:pPr>
              </w:pPrChange>
            </w:pPr>
            <w:ins w:id="1202" w:author="Roger Granda" w:date="2015-03-18T19:49:00Z">
              <w:r w:rsidRPr="00723197">
                <w:rPr>
                  <w:rFonts w:ascii="Arial" w:hAnsi="Arial" w:cs="Arial"/>
                  <w:sz w:val="20"/>
                  <w:szCs w:val="20"/>
                  <w:rPrChange w:id="1203" w:author="Roger Granda" w:date="2015-03-18T23:05:00Z">
                    <w:rPr>
                      <w:b w:val="0"/>
                      <w:bCs w:val="0"/>
                      <w:sz w:val="20"/>
                      <w:szCs w:val="20"/>
                    </w:rPr>
                  </w:rPrChange>
                </w:rPr>
                <w:t>3.0</w:t>
              </w:r>
            </w:ins>
          </w:p>
        </w:tc>
        <w:tc>
          <w:tcPr>
            <w:tcW w:w="851" w:type="dxa"/>
            <w:vAlign w:val="center"/>
            <w:tcPrChange w:id="1204" w:author="Roger Granda" w:date="2015-03-18T23:05:00Z">
              <w:tcPr>
                <w:tcW w:w="851" w:type="dxa"/>
                <w:gridSpan w:val="2"/>
                <w:vAlign w:val="center"/>
              </w:tcPr>
            </w:tcPrChange>
          </w:tcPr>
          <w:p w14:paraId="44893BF9" w14:textId="357C0C9B" w:rsidR="00B44F65" w:rsidRPr="00723197" w:rsidRDefault="00B44F65">
            <w:pPr>
              <w:jc w:val="center"/>
              <w:rPr>
                <w:ins w:id="1205" w:author="Roger Granda" w:date="2015-03-18T19:20:00Z"/>
                <w:b/>
                <w:sz w:val="20"/>
                <w:szCs w:val="20"/>
                <w:rPrChange w:id="1206" w:author="Roger Granda" w:date="2015-03-18T23:05:00Z">
                  <w:rPr>
                    <w:ins w:id="1207" w:author="Roger Granda" w:date="2015-03-18T19:20:00Z"/>
                    <w:b w:val="0"/>
                    <w:sz w:val="24"/>
                    <w:szCs w:val="24"/>
                  </w:rPr>
                </w:rPrChange>
              </w:rPr>
              <w:pPrChange w:id="1208" w:author="Roger Granda" w:date="2015-03-18T23:05:00Z">
                <w:pPr>
                  <w:pStyle w:val="Subtitulocapitulo"/>
                  <w:numPr>
                    <w:ilvl w:val="0"/>
                    <w:numId w:val="0"/>
                  </w:numPr>
                  <w:spacing w:line="276" w:lineRule="auto"/>
                  <w:ind w:left="0" w:firstLine="0"/>
                  <w:jc w:val="center"/>
                </w:pPr>
              </w:pPrChange>
            </w:pPr>
            <w:ins w:id="1209" w:author="Roger Granda" w:date="2015-03-18T19:50:00Z">
              <w:r w:rsidRPr="00723197">
                <w:rPr>
                  <w:rFonts w:ascii="Arial" w:hAnsi="Arial" w:cs="Arial"/>
                  <w:sz w:val="20"/>
                  <w:szCs w:val="20"/>
                  <w:rPrChange w:id="1210" w:author="Roger Granda" w:date="2015-03-18T23:05:00Z">
                    <w:rPr>
                      <w:b w:val="0"/>
                      <w:bCs w:val="0"/>
                      <w:sz w:val="20"/>
                      <w:szCs w:val="20"/>
                    </w:rPr>
                  </w:rPrChange>
                </w:rPr>
                <w:t>5</w:t>
              </w:r>
            </w:ins>
          </w:p>
        </w:tc>
        <w:tc>
          <w:tcPr>
            <w:tcW w:w="850" w:type="dxa"/>
            <w:vAlign w:val="center"/>
            <w:tcPrChange w:id="1211" w:author="Roger Granda" w:date="2015-03-18T23:05:00Z">
              <w:tcPr>
                <w:tcW w:w="850" w:type="dxa"/>
                <w:vAlign w:val="center"/>
              </w:tcPr>
            </w:tcPrChange>
          </w:tcPr>
          <w:p w14:paraId="5FCE8F7B" w14:textId="572B7CA6" w:rsidR="00B44F65" w:rsidRPr="00723197" w:rsidRDefault="00B44F65">
            <w:pPr>
              <w:jc w:val="center"/>
              <w:rPr>
                <w:ins w:id="1212" w:author="Roger Granda" w:date="2015-03-18T19:20:00Z"/>
                <w:b/>
                <w:sz w:val="20"/>
                <w:szCs w:val="20"/>
                <w:rPrChange w:id="1213" w:author="Roger Granda" w:date="2015-03-18T23:05:00Z">
                  <w:rPr>
                    <w:ins w:id="1214" w:author="Roger Granda" w:date="2015-03-18T19:20:00Z"/>
                    <w:b w:val="0"/>
                    <w:sz w:val="24"/>
                    <w:szCs w:val="24"/>
                  </w:rPr>
                </w:rPrChange>
              </w:rPr>
              <w:pPrChange w:id="1215" w:author="Roger Granda" w:date="2015-03-18T23:05:00Z">
                <w:pPr>
                  <w:pStyle w:val="Subtitulocapitulo"/>
                  <w:numPr>
                    <w:ilvl w:val="0"/>
                    <w:numId w:val="0"/>
                  </w:numPr>
                  <w:spacing w:line="276" w:lineRule="auto"/>
                  <w:ind w:left="0" w:firstLine="0"/>
                  <w:jc w:val="center"/>
                </w:pPr>
              </w:pPrChange>
            </w:pPr>
            <w:ins w:id="1216" w:author="Roger Granda" w:date="2015-03-18T19:49:00Z">
              <w:r w:rsidRPr="00723197">
                <w:rPr>
                  <w:rFonts w:ascii="Arial" w:hAnsi="Arial" w:cs="Arial"/>
                  <w:sz w:val="20"/>
                  <w:szCs w:val="20"/>
                  <w:rPrChange w:id="1217" w:author="Roger Granda" w:date="2015-03-18T23:05:00Z">
                    <w:rPr>
                      <w:b w:val="0"/>
                      <w:bCs w:val="0"/>
                      <w:sz w:val="20"/>
                      <w:szCs w:val="20"/>
                    </w:rPr>
                  </w:rPrChange>
                </w:rPr>
                <w:t>4.55</w:t>
              </w:r>
            </w:ins>
          </w:p>
        </w:tc>
        <w:tc>
          <w:tcPr>
            <w:tcW w:w="851" w:type="dxa"/>
            <w:vAlign w:val="center"/>
            <w:tcPrChange w:id="1218" w:author="Roger Granda" w:date="2015-03-18T23:05:00Z">
              <w:tcPr>
                <w:tcW w:w="851" w:type="dxa"/>
                <w:gridSpan w:val="2"/>
              </w:tcPr>
            </w:tcPrChange>
          </w:tcPr>
          <w:p w14:paraId="4C9C364C" w14:textId="785D1929" w:rsidR="00B44F65" w:rsidRPr="00723197" w:rsidRDefault="00723197" w:rsidP="00723197">
            <w:pPr>
              <w:jc w:val="center"/>
              <w:rPr>
                <w:ins w:id="1219" w:author="Roger Granda" w:date="2015-03-18T22:48:00Z"/>
                <w:rStyle w:val="TextoCar"/>
                <w:rFonts w:eastAsiaTheme="minorHAnsi"/>
                <w:sz w:val="20"/>
                <w:szCs w:val="20"/>
              </w:rPr>
            </w:pPr>
            <w:ins w:id="1220" w:author="Roger Granda" w:date="2015-03-18T23:02:00Z">
              <w:r w:rsidRPr="00723197">
                <w:rPr>
                  <w:rStyle w:val="TextoCar"/>
                  <w:rFonts w:eastAsiaTheme="minorHAnsi"/>
                  <w:sz w:val="20"/>
                  <w:szCs w:val="20"/>
                </w:rPr>
                <w:t>4</w:t>
              </w:r>
            </w:ins>
          </w:p>
        </w:tc>
        <w:tc>
          <w:tcPr>
            <w:tcW w:w="850" w:type="dxa"/>
            <w:vAlign w:val="center"/>
            <w:tcPrChange w:id="1221" w:author="Roger Granda" w:date="2015-03-18T23:05:00Z">
              <w:tcPr>
                <w:tcW w:w="850" w:type="dxa"/>
              </w:tcPr>
            </w:tcPrChange>
          </w:tcPr>
          <w:p w14:paraId="12EFA5C4" w14:textId="1DD1622A" w:rsidR="00B44F65" w:rsidRPr="00723197" w:rsidRDefault="00723197" w:rsidP="00723197">
            <w:pPr>
              <w:jc w:val="center"/>
              <w:rPr>
                <w:ins w:id="1222" w:author="Roger Granda" w:date="2015-03-18T22:48:00Z"/>
                <w:rStyle w:val="TextoCar"/>
                <w:rFonts w:eastAsiaTheme="minorHAnsi"/>
                <w:sz w:val="20"/>
                <w:szCs w:val="20"/>
              </w:rPr>
            </w:pPr>
            <w:ins w:id="1223" w:author="Roger Granda" w:date="2015-03-18T23:02:00Z">
              <w:r w:rsidRPr="00723197">
                <w:rPr>
                  <w:rStyle w:val="TextoCar"/>
                  <w:rFonts w:eastAsiaTheme="minorHAnsi"/>
                  <w:sz w:val="20"/>
                  <w:szCs w:val="20"/>
                </w:rPr>
                <w:t>3.80</w:t>
              </w:r>
            </w:ins>
          </w:p>
        </w:tc>
        <w:tc>
          <w:tcPr>
            <w:tcW w:w="993" w:type="dxa"/>
            <w:vAlign w:val="center"/>
            <w:tcPrChange w:id="1224" w:author="Roger Granda" w:date="2015-03-18T23:05:00Z">
              <w:tcPr>
                <w:tcW w:w="993" w:type="dxa"/>
                <w:gridSpan w:val="2"/>
                <w:vAlign w:val="center"/>
              </w:tcPr>
            </w:tcPrChange>
          </w:tcPr>
          <w:p w14:paraId="1ED17ABC" w14:textId="6A63D502" w:rsidR="00B44F65" w:rsidRPr="00723197" w:rsidRDefault="00B44F65">
            <w:pPr>
              <w:jc w:val="center"/>
              <w:rPr>
                <w:ins w:id="1225" w:author="Roger Granda" w:date="2015-03-18T19:22:00Z"/>
                <w:rStyle w:val="TextoCar"/>
                <w:rFonts w:eastAsiaTheme="minorHAnsi"/>
                <w:b/>
                <w:bCs/>
                <w:sz w:val="20"/>
                <w:szCs w:val="20"/>
                <w:rPrChange w:id="1226" w:author="Roger Granda" w:date="2015-03-18T23:05:00Z">
                  <w:rPr>
                    <w:ins w:id="1227" w:author="Roger Granda" w:date="2015-03-18T19:22:00Z"/>
                    <w:rStyle w:val="TextoCar"/>
                    <w:rFonts w:eastAsiaTheme="minorHAnsi"/>
                    <w:b w:val="0"/>
                    <w:bCs w:val="0"/>
                    <w:color w:val="auto"/>
                  </w:rPr>
                </w:rPrChange>
              </w:rPr>
              <w:pPrChange w:id="1228" w:author="Roger Granda" w:date="2015-03-18T23:05:00Z">
                <w:pPr>
                  <w:pStyle w:val="Subtitulocapitulo"/>
                  <w:numPr>
                    <w:ilvl w:val="0"/>
                    <w:numId w:val="0"/>
                  </w:numPr>
                  <w:spacing w:line="276" w:lineRule="auto"/>
                  <w:ind w:left="0" w:firstLine="0"/>
                  <w:jc w:val="center"/>
                </w:pPr>
              </w:pPrChange>
            </w:pPr>
            <w:ins w:id="1229" w:author="Roger Granda" w:date="2015-03-18T20:04:00Z">
              <w:r w:rsidRPr="00723197">
                <w:rPr>
                  <w:rStyle w:val="TextoCar"/>
                  <w:rFonts w:eastAsiaTheme="minorHAnsi"/>
                  <w:sz w:val="20"/>
                  <w:szCs w:val="20"/>
                </w:rPr>
                <w:t>4.5</w:t>
              </w:r>
            </w:ins>
          </w:p>
        </w:tc>
        <w:tc>
          <w:tcPr>
            <w:tcW w:w="850" w:type="dxa"/>
            <w:vAlign w:val="center"/>
            <w:tcPrChange w:id="1230" w:author="Roger Granda" w:date="2015-03-18T23:05:00Z">
              <w:tcPr>
                <w:tcW w:w="850" w:type="dxa"/>
                <w:gridSpan w:val="2"/>
                <w:vAlign w:val="center"/>
              </w:tcPr>
            </w:tcPrChange>
          </w:tcPr>
          <w:p w14:paraId="350D2521" w14:textId="42CBAC59" w:rsidR="00B44F65" w:rsidRPr="00723197" w:rsidRDefault="00B44F65">
            <w:pPr>
              <w:jc w:val="center"/>
              <w:rPr>
                <w:ins w:id="1231" w:author="Roger Granda" w:date="2015-03-18T19:22:00Z"/>
                <w:rStyle w:val="TextoCar"/>
                <w:rFonts w:eastAsiaTheme="minorHAnsi"/>
                <w:b/>
                <w:sz w:val="20"/>
                <w:szCs w:val="20"/>
                <w:rPrChange w:id="1232" w:author="Roger Granda" w:date="2015-03-18T23:05:00Z">
                  <w:rPr>
                    <w:ins w:id="1233" w:author="Roger Granda" w:date="2015-03-18T19:22:00Z"/>
                    <w:rStyle w:val="TextoCar"/>
                    <w:rFonts w:eastAsiaTheme="minorHAnsi"/>
                    <w:b w:val="0"/>
                  </w:rPr>
                </w:rPrChange>
              </w:rPr>
              <w:pPrChange w:id="1234" w:author="Roger Granda" w:date="2015-03-18T23:05:00Z">
                <w:pPr>
                  <w:pStyle w:val="Subtitulocapitulo"/>
                  <w:numPr>
                    <w:ilvl w:val="0"/>
                    <w:numId w:val="0"/>
                  </w:numPr>
                  <w:spacing w:line="276" w:lineRule="auto"/>
                  <w:ind w:left="0" w:firstLine="0"/>
                  <w:jc w:val="center"/>
                </w:pPr>
              </w:pPrChange>
            </w:pPr>
            <w:ins w:id="1235" w:author="Roger Granda" w:date="2015-03-18T20:04:00Z">
              <w:r w:rsidRPr="00723197">
                <w:rPr>
                  <w:rStyle w:val="TextoCar"/>
                  <w:rFonts w:eastAsiaTheme="minorHAnsi"/>
                  <w:sz w:val="20"/>
                  <w:szCs w:val="20"/>
                </w:rPr>
                <w:t>4.40</w:t>
              </w:r>
            </w:ins>
          </w:p>
        </w:tc>
        <w:tc>
          <w:tcPr>
            <w:tcW w:w="1276" w:type="dxa"/>
            <w:vAlign w:val="center"/>
            <w:tcPrChange w:id="1236" w:author="Roger Granda" w:date="2015-03-18T23:05:00Z">
              <w:tcPr>
                <w:tcW w:w="1276" w:type="dxa"/>
                <w:gridSpan w:val="2"/>
                <w:vAlign w:val="center"/>
              </w:tcPr>
            </w:tcPrChange>
          </w:tcPr>
          <w:p w14:paraId="5D42AEA7" w14:textId="66EC849F" w:rsidR="00B44F65" w:rsidRPr="00A47785" w:rsidRDefault="00B44F65">
            <w:pPr>
              <w:jc w:val="center"/>
              <w:rPr>
                <w:ins w:id="1237" w:author="Roger Granda" w:date="2015-03-18T19:52:00Z"/>
                <w:sz w:val="20"/>
                <w:szCs w:val="20"/>
              </w:rPr>
              <w:pPrChange w:id="1238" w:author="Roger Granda" w:date="2015-03-18T23:05:00Z">
                <w:pPr>
                  <w:pStyle w:val="Subtitulocapitulo"/>
                  <w:numPr>
                    <w:ilvl w:val="0"/>
                    <w:numId w:val="0"/>
                  </w:numPr>
                  <w:spacing w:line="276" w:lineRule="auto"/>
                  <w:ind w:left="0" w:firstLine="0"/>
                  <w:jc w:val="center"/>
                </w:pPr>
              </w:pPrChange>
            </w:pPr>
            <w:ins w:id="1239" w:author="Roger Granda" w:date="2015-03-18T19:40:00Z">
              <w:r w:rsidRPr="00723197">
                <w:rPr>
                  <w:rFonts w:ascii="Arial" w:hAnsi="Arial" w:cs="Arial"/>
                  <w:sz w:val="20"/>
                  <w:szCs w:val="20"/>
                  <w:rPrChange w:id="1240" w:author="Roger Granda" w:date="2015-03-18T23:05:00Z">
                    <w:rPr>
                      <w:b w:val="0"/>
                      <w:bCs w:val="0"/>
                      <w:sz w:val="20"/>
                      <w:szCs w:val="20"/>
                    </w:rPr>
                  </w:rPrChange>
                </w:rPr>
                <w:t>O3=O1</w:t>
              </w:r>
            </w:ins>
          </w:p>
          <w:p w14:paraId="12633B3A" w14:textId="0B0B1B16" w:rsidR="00B44F65" w:rsidRPr="00723197" w:rsidRDefault="00B44F65">
            <w:pPr>
              <w:jc w:val="center"/>
              <w:rPr>
                <w:ins w:id="1241" w:author="Roger Granda" w:date="2015-03-18T19:20:00Z"/>
                <w:b/>
                <w:sz w:val="20"/>
                <w:szCs w:val="20"/>
                <w:rPrChange w:id="1242" w:author="Roger Granda" w:date="2015-03-18T23:05:00Z">
                  <w:rPr>
                    <w:ins w:id="1243" w:author="Roger Granda" w:date="2015-03-18T19:20:00Z"/>
                    <w:b w:val="0"/>
                    <w:sz w:val="24"/>
                    <w:szCs w:val="24"/>
                  </w:rPr>
                </w:rPrChange>
              </w:rPr>
              <w:pPrChange w:id="1244" w:author="Roger Granda" w:date="2015-03-18T23:05:00Z">
                <w:pPr>
                  <w:pStyle w:val="Subtitulocapitulo"/>
                  <w:numPr>
                    <w:ilvl w:val="0"/>
                    <w:numId w:val="0"/>
                  </w:numPr>
                  <w:spacing w:line="276" w:lineRule="auto"/>
                  <w:ind w:left="0" w:firstLine="0"/>
                  <w:jc w:val="center"/>
                </w:pPr>
              </w:pPrChange>
            </w:pPr>
            <w:ins w:id="1245" w:author="Roger Granda" w:date="2015-03-18T19:52:00Z">
              <w:r w:rsidRPr="00723197">
                <w:rPr>
                  <w:rFonts w:ascii="Arial" w:hAnsi="Arial" w:cs="Arial"/>
                  <w:sz w:val="20"/>
                  <w:szCs w:val="20"/>
                  <w:rPrChange w:id="1246" w:author="Roger Granda" w:date="2015-03-18T23:05:00Z">
                    <w:rPr>
                      <w:b w:val="0"/>
                      <w:bCs w:val="0"/>
                      <w:sz w:val="20"/>
                      <w:szCs w:val="20"/>
                    </w:rPr>
                  </w:rPrChange>
                </w:rPr>
                <w:t>Z=-2.54, p=0.011</w:t>
              </w:r>
            </w:ins>
          </w:p>
        </w:tc>
        <w:tc>
          <w:tcPr>
            <w:tcW w:w="2126" w:type="dxa"/>
            <w:vAlign w:val="center"/>
            <w:tcPrChange w:id="1247" w:author="Roger Granda" w:date="2015-03-18T23:05:00Z">
              <w:tcPr>
                <w:tcW w:w="2126" w:type="dxa"/>
                <w:gridSpan w:val="2"/>
                <w:vAlign w:val="center"/>
              </w:tcPr>
            </w:tcPrChange>
          </w:tcPr>
          <w:p w14:paraId="3F9B06A6" w14:textId="77777777" w:rsidR="00B44F65" w:rsidRPr="00A47785" w:rsidRDefault="00B44F65">
            <w:pPr>
              <w:jc w:val="center"/>
              <w:rPr>
                <w:ins w:id="1248" w:author="Roger Granda" w:date="2015-03-18T20:05:00Z"/>
                <w:sz w:val="20"/>
                <w:szCs w:val="20"/>
              </w:rPr>
              <w:pPrChange w:id="1249" w:author="Roger Granda" w:date="2015-03-18T23:05:00Z">
                <w:pPr>
                  <w:pStyle w:val="Subtitulocapitulo"/>
                  <w:numPr>
                    <w:ilvl w:val="0"/>
                    <w:numId w:val="0"/>
                  </w:numPr>
                  <w:spacing w:line="276" w:lineRule="auto"/>
                  <w:ind w:left="0" w:firstLine="0"/>
                  <w:jc w:val="center"/>
                </w:pPr>
              </w:pPrChange>
            </w:pPr>
            <w:ins w:id="1250" w:author="Roger Granda" w:date="2015-03-18T19:41:00Z">
              <w:r w:rsidRPr="00723197">
                <w:rPr>
                  <w:rFonts w:ascii="Arial" w:hAnsi="Arial" w:cs="Arial"/>
                  <w:sz w:val="20"/>
                  <w:szCs w:val="20"/>
                  <w:rPrChange w:id="1251" w:author="Roger Granda" w:date="2015-03-18T23:05:00Z">
                    <w:rPr>
                      <w:b w:val="0"/>
                      <w:bCs w:val="0"/>
                      <w:sz w:val="20"/>
                      <w:szCs w:val="20"/>
                    </w:rPr>
                  </w:rPrChange>
                </w:rPr>
                <w:t>O5=O1</w:t>
              </w:r>
            </w:ins>
          </w:p>
          <w:p w14:paraId="5CD2251C" w14:textId="5EC88889" w:rsidR="00B44F65" w:rsidRPr="00A47785" w:rsidRDefault="00B44F65">
            <w:pPr>
              <w:jc w:val="center"/>
              <w:rPr>
                <w:ins w:id="1252" w:author="Roger Granda" w:date="2015-03-18T20:01:00Z"/>
                <w:sz w:val="20"/>
                <w:szCs w:val="20"/>
              </w:rPr>
              <w:pPrChange w:id="1253" w:author="Roger Granda" w:date="2015-03-18T23:05:00Z">
                <w:pPr>
                  <w:pStyle w:val="Subtitulocapitulo"/>
                  <w:numPr>
                    <w:ilvl w:val="0"/>
                    <w:numId w:val="0"/>
                  </w:numPr>
                  <w:spacing w:line="276" w:lineRule="auto"/>
                  <w:ind w:left="0" w:firstLine="0"/>
                  <w:jc w:val="center"/>
                </w:pPr>
              </w:pPrChange>
            </w:pPr>
            <w:ins w:id="1254" w:author="Roger Granda" w:date="2015-03-18T20:05:00Z">
              <w:r w:rsidRPr="00723197">
                <w:rPr>
                  <w:rFonts w:ascii="Arial" w:hAnsi="Arial" w:cs="Arial"/>
                  <w:sz w:val="20"/>
                  <w:szCs w:val="20"/>
                  <w:rPrChange w:id="1255" w:author="Roger Granda" w:date="2015-03-18T23:05:00Z">
                    <w:rPr>
                      <w:b w:val="0"/>
                      <w:bCs w:val="0"/>
                      <w:sz w:val="20"/>
                      <w:szCs w:val="20"/>
                    </w:rPr>
                  </w:rPrChange>
                </w:rPr>
                <w:t>Z=-</w:t>
              </w:r>
            </w:ins>
            <w:ins w:id="1256" w:author="Roger Granda" w:date="2015-03-18T20:13:00Z">
              <w:r w:rsidRPr="00723197">
                <w:rPr>
                  <w:rFonts w:ascii="Arial" w:hAnsi="Arial" w:cs="Arial"/>
                  <w:sz w:val="20"/>
                  <w:szCs w:val="20"/>
                  <w:rPrChange w:id="1257" w:author="Roger Granda" w:date="2015-03-18T23:05:00Z">
                    <w:rPr>
                      <w:b w:val="0"/>
                      <w:bCs w:val="0"/>
                      <w:sz w:val="20"/>
                      <w:szCs w:val="20"/>
                    </w:rPr>
                  </w:rPrChange>
                </w:rPr>
                <w:t>1.24</w:t>
              </w:r>
            </w:ins>
            <w:ins w:id="1258" w:author="Roger Granda" w:date="2015-03-18T20:05:00Z">
              <w:r w:rsidRPr="00723197">
                <w:rPr>
                  <w:rFonts w:ascii="Arial" w:hAnsi="Arial" w:cs="Arial"/>
                  <w:sz w:val="20"/>
                  <w:szCs w:val="20"/>
                  <w:rPrChange w:id="1259" w:author="Roger Granda" w:date="2015-03-18T23:05:00Z">
                    <w:rPr>
                      <w:b w:val="0"/>
                      <w:bCs w:val="0"/>
                      <w:sz w:val="20"/>
                      <w:szCs w:val="20"/>
                    </w:rPr>
                  </w:rPrChange>
                </w:rPr>
                <w:t xml:space="preserve"> p=0.</w:t>
              </w:r>
            </w:ins>
            <w:ins w:id="1260" w:author="Roger Granda" w:date="2015-03-18T20:14:00Z">
              <w:r w:rsidRPr="00723197">
                <w:rPr>
                  <w:rFonts w:ascii="Arial" w:hAnsi="Arial" w:cs="Arial"/>
                  <w:sz w:val="20"/>
                  <w:szCs w:val="20"/>
                  <w:rPrChange w:id="1261" w:author="Roger Granda" w:date="2015-03-18T23:05:00Z">
                    <w:rPr>
                      <w:b w:val="0"/>
                      <w:bCs w:val="0"/>
                      <w:sz w:val="20"/>
                      <w:szCs w:val="20"/>
                    </w:rPr>
                  </w:rPrChange>
                </w:rPr>
                <w:t>216</w:t>
              </w:r>
            </w:ins>
          </w:p>
          <w:p w14:paraId="03E3D5DF" w14:textId="712CCE92" w:rsidR="00B44F65" w:rsidRPr="00723197" w:rsidRDefault="00B44F65">
            <w:pPr>
              <w:jc w:val="center"/>
              <w:rPr>
                <w:ins w:id="1262" w:author="Roger Granda" w:date="2015-03-18T19:20:00Z"/>
                <w:b/>
                <w:sz w:val="20"/>
                <w:szCs w:val="20"/>
                <w:rPrChange w:id="1263" w:author="Roger Granda" w:date="2015-03-18T23:05:00Z">
                  <w:rPr>
                    <w:ins w:id="1264" w:author="Roger Granda" w:date="2015-03-18T19:20:00Z"/>
                    <w:b w:val="0"/>
                    <w:sz w:val="24"/>
                    <w:szCs w:val="24"/>
                  </w:rPr>
                </w:rPrChange>
              </w:rPr>
              <w:pPrChange w:id="1265" w:author="Roger Granda" w:date="2015-03-18T23:05:00Z">
                <w:pPr>
                  <w:pStyle w:val="Subtitulocapitulo"/>
                  <w:numPr>
                    <w:ilvl w:val="0"/>
                    <w:numId w:val="0"/>
                  </w:numPr>
                  <w:spacing w:line="276" w:lineRule="auto"/>
                  <w:ind w:left="0" w:firstLine="0"/>
                  <w:jc w:val="center"/>
                </w:pPr>
              </w:pPrChange>
            </w:pPr>
          </w:p>
        </w:tc>
      </w:tr>
      <w:tr w:rsidR="00B44F65" w:rsidRPr="008932CC" w14:paraId="7FFAA33F" w14:textId="77777777" w:rsidTr="00723197">
        <w:trPr>
          <w:gridBefore w:val="1"/>
          <w:wBefore w:w="216" w:type="dxa"/>
          <w:trHeight w:val="748"/>
          <w:ins w:id="1266" w:author="Roger Granda" w:date="2015-03-18T19:32:00Z"/>
          <w:trPrChange w:id="1267" w:author="Roger Granda" w:date="2015-03-18T23:05:00Z">
            <w:trPr>
              <w:gridBefore w:val="2"/>
              <w:wBefore w:w="216" w:type="dxa"/>
              <w:trHeight w:val="1320"/>
            </w:trPr>
          </w:trPrChange>
        </w:trPr>
        <w:tc>
          <w:tcPr>
            <w:tcW w:w="1636" w:type="dxa"/>
            <w:vMerge/>
            <w:vAlign w:val="center"/>
            <w:tcPrChange w:id="1268" w:author="Roger Granda" w:date="2015-03-18T23:05:00Z">
              <w:tcPr>
                <w:tcW w:w="1199" w:type="dxa"/>
                <w:vMerge/>
                <w:vAlign w:val="center"/>
              </w:tcPr>
            </w:tcPrChange>
          </w:tcPr>
          <w:p w14:paraId="2ECF7997" w14:textId="49BE68CB" w:rsidR="00B44F65" w:rsidRPr="0059279C" w:rsidRDefault="00B44F65">
            <w:pPr>
              <w:rPr>
                <w:ins w:id="1269" w:author="Roger Granda" w:date="2015-03-18T19:32:00Z"/>
                <w:b/>
                <w:sz w:val="18"/>
                <w:szCs w:val="18"/>
                <w:rPrChange w:id="1270" w:author="Roger Granda" w:date="2015-03-18T20:31:00Z">
                  <w:rPr>
                    <w:ins w:id="1271" w:author="Roger Granda" w:date="2015-03-18T19:32:00Z"/>
                    <w:b w:val="0"/>
                    <w:sz w:val="20"/>
                    <w:szCs w:val="20"/>
                  </w:rPr>
                </w:rPrChange>
              </w:rPr>
              <w:pPrChange w:id="1272" w:author="Roger Granda" w:date="2015-03-18T20:28:00Z">
                <w:pPr>
                  <w:pStyle w:val="Subtitulocapitulo"/>
                  <w:numPr>
                    <w:ilvl w:val="0"/>
                    <w:numId w:val="0"/>
                  </w:numPr>
                  <w:spacing w:line="240" w:lineRule="auto"/>
                  <w:ind w:left="0" w:firstLine="0"/>
                  <w:jc w:val="center"/>
                </w:pPr>
              </w:pPrChange>
            </w:pPr>
          </w:p>
        </w:tc>
        <w:tc>
          <w:tcPr>
            <w:tcW w:w="709" w:type="dxa"/>
            <w:vAlign w:val="center"/>
            <w:tcPrChange w:id="1273" w:author="Roger Granda" w:date="2015-03-18T23:05:00Z">
              <w:tcPr>
                <w:tcW w:w="1146" w:type="dxa"/>
                <w:gridSpan w:val="2"/>
                <w:vAlign w:val="center"/>
              </w:tcPr>
            </w:tcPrChange>
          </w:tcPr>
          <w:p w14:paraId="68786D85" w14:textId="4451D8EF" w:rsidR="00B44F65" w:rsidRPr="00A47785" w:rsidRDefault="00B44F65">
            <w:pPr>
              <w:jc w:val="center"/>
              <w:rPr>
                <w:ins w:id="1274" w:author="Roger Granda" w:date="2015-03-18T19:32:00Z"/>
                <w:sz w:val="20"/>
                <w:szCs w:val="20"/>
              </w:rPr>
              <w:pPrChange w:id="1275" w:author="Roger Granda" w:date="2015-03-18T20:28:00Z">
                <w:pPr>
                  <w:pStyle w:val="Subtitulocapitulo"/>
                  <w:numPr>
                    <w:ilvl w:val="0"/>
                    <w:numId w:val="0"/>
                  </w:numPr>
                  <w:spacing w:line="240" w:lineRule="auto"/>
                  <w:ind w:left="360" w:firstLine="0"/>
                  <w:jc w:val="center"/>
                </w:pPr>
              </w:pPrChange>
            </w:pPr>
            <w:ins w:id="1276" w:author="Roger Granda" w:date="2015-03-18T19:35:00Z">
              <w:r>
                <w:rPr>
                  <w:rFonts w:ascii="Arial" w:hAnsi="Arial" w:cs="Arial"/>
                  <w:b/>
                  <w:sz w:val="20"/>
                  <w:szCs w:val="20"/>
                </w:rPr>
                <w:t>Ctrl.</w:t>
              </w:r>
            </w:ins>
          </w:p>
        </w:tc>
        <w:tc>
          <w:tcPr>
            <w:tcW w:w="851" w:type="dxa"/>
            <w:vAlign w:val="center"/>
            <w:tcPrChange w:id="1277" w:author="Roger Granda" w:date="2015-03-18T23:05:00Z">
              <w:tcPr>
                <w:tcW w:w="851" w:type="dxa"/>
                <w:vAlign w:val="center"/>
              </w:tcPr>
            </w:tcPrChange>
          </w:tcPr>
          <w:p w14:paraId="6F0E7515" w14:textId="46E27D55" w:rsidR="00B44F65" w:rsidRPr="00A47785" w:rsidRDefault="00B44F65">
            <w:pPr>
              <w:jc w:val="center"/>
              <w:rPr>
                <w:ins w:id="1278" w:author="Roger Granda" w:date="2015-03-18T19:32:00Z"/>
                <w:sz w:val="20"/>
                <w:szCs w:val="20"/>
              </w:rPr>
              <w:pPrChange w:id="1279" w:author="Roger Granda" w:date="2015-03-18T23:05:00Z">
                <w:pPr>
                  <w:pStyle w:val="Subtitulocapitulo"/>
                  <w:numPr>
                    <w:ilvl w:val="0"/>
                    <w:numId w:val="0"/>
                  </w:numPr>
                  <w:spacing w:line="240" w:lineRule="auto"/>
                  <w:ind w:left="0" w:firstLine="0"/>
                  <w:jc w:val="center"/>
                </w:pPr>
              </w:pPrChange>
            </w:pPr>
            <w:ins w:id="1280" w:author="Roger Granda" w:date="2015-03-18T19:56:00Z">
              <w:r w:rsidRPr="00723197">
                <w:rPr>
                  <w:rFonts w:ascii="Arial" w:hAnsi="Arial" w:cs="Arial"/>
                  <w:sz w:val="20"/>
                  <w:szCs w:val="20"/>
                  <w:rPrChange w:id="1281" w:author="Roger Granda" w:date="2015-03-18T23:05:00Z">
                    <w:rPr>
                      <w:bCs w:val="0"/>
                      <w:sz w:val="20"/>
                      <w:szCs w:val="20"/>
                    </w:rPr>
                  </w:rPrChange>
                </w:rPr>
                <w:t>4</w:t>
              </w:r>
            </w:ins>
          </w:p>
        </w:tc>
        <w:tc>
          <w:tcPr>
            <w:tcW w:w="708" w:type="dxa"/>
            <w:vAlign w:val="center"/>
            <w:tcPrChange w:id="1282" w:author="Roger Granda" w:date="2015-03-18T23:05:00Z">
              <w:tcPr>
                <w:tcW w:w="708" w:type="dxa"/>
                <w:gridSpan w:val="2"/>
                <w:vAlign w:val="center"/>
              </w:tcPr>
            </w:tcPrChange>
          </w:tcPr>
          <w:p w14:paraId="18AEAACE" w14:textId="6C390000" w:rsidR="00B44F65" w:rsidRPr="00A47785" w:rsidRDefault="00B44F65">
            <w:pPr>
              <w:jc w:val="center"/>
              <w:rPr>
                <w:ins w:id="1283" w:author="Roger Granda" w:date="2015-03-18T19:32:00Z"/>
                <w:sz w:val="20"/>
                <w:szCs w:val="20"/>
              </w:rPr>
              <w:pPrChange w:id="1284" w:author="Roger Granda" w:date="2015-03-18T23:05:00Z">
                <w:pPr>
                  <w:pStyle w:val="Subtitulocapitulo"/>
                  <w:numPr>
                    <w:ilvl w:val="0"/>
                    <w:numId w:val="0"/>
                  </w:numPr>
                  <w:spacing w:line="240" w:lineRule="auto"/>
                  <w:ind w:left="0" w:firstLine="0"/>
                  <w:jc w:val="center"/>
                </w:pPr>
              </w:pPrChange>
            </w:pPr>
            <w:ins w:id="1285" w:author="Roger Granda" w:date="2015-03-18T19:55:00Z">
              <w:r w:rsidRPr="00723197">
                <w:rPr>
                  <w:rFonts w:ascii="Arial" w:hAnsi="Arial" w:cs="Arial"/>
                  <w:sz w:val="20"/>
                  <w:szCs w:val="20"/>
                  <w:rPrChange w:id="1286" w:author="Roger Granda" w:date="2015-03-18T23:05:00Z">
                    <w:rPr>
                      <w:bCs w:val="0"/>
                      <w:sz w:val="20"/>
                      <w:szCs w:val="20"/>
                    </w:rPr>
                  </w:rPrChange>
                </w:rPr>
                <w:t>3.82</w:t>
              </w:r>
            </w:ins>
          </w:p>
        </w:tc>
        <w:tc>
          <w:tcPr>
            <w:tcW w:w="851" w:type="dxa"/>
            <w:vAlign w:val="center"/>
            <w:tcPrChange w:id="1287" w:author="Roger Granda" w:date="2015-03-18T23:05:00Z">
              <w:tcPr>
                <w:tcW w:w="851" w:type="dxa"/>
                <w:gridSpan w:val="2"/>
                <w:vAlign w:val="center"/>
              </w:tcPr>
            </w:tcPrChange>
          </w:tcPr>
          <w:p w14:paraId="7FDB6431" w14:textId="648DD300" w:rsidR="00B44F65" w:rsidRPr="00A47785" w:rsidRDefault="00B44F65">
            <w:pPr>
              <w:jc w:val="center"/>
              <w:rPr>
                <w:ins w:id="1288" w:author="Roger Granda" w:date="2015-03-18T19:32:00Z"/>
                <w:sz w:val="20"/>
                <w:szCs w:val="20"/>
              </w:rPr>
              <w:pPrChange w:id="1289" w:author="Roger Granda" w:date="2015-03-18T23:05:00Z">
                <w:pPr>
                  <w:pStyle w:val="Subtitulocapitulo"/>
                  <w:numPr>
                    <w:ilvl w:val="0"/>
                    <w:numId w:val="0"/>
                  </w:numPr>
                  <w:spacing w:line="240" w:lineRule="auto"/>
                  <w:ind w:left="0" w:firstLine="0"/>
                  <w:jc w:val="center"/>
                </w:pPr>
              </w:pPrChange>
            </w:pPr>
            <w:ins w:id="1290" w:author="Roger Granda" w:date="2015-03-18T19:56:00Z">
              <w:r w:rsidRPr="00723197">
                <w:rPr>
                  <w:rFonts w:ascii="Arial" w:hAnsi="Arial" w:cs="Arial"/>
                  <w:sz w:val="20"/>
                  <w:szCs w:val="20"/>
                  <w:rPrChange w:id="1291" w:author="Roger Granda" w:date="2015-03-18T23:05:00Z">
                    <w:rPr>
                      <w:bCs w:val="0"/>
                      <w:sz w:val="20"/>
                      <w:szCs w:val="20"/>
                    </w:rPr>
                  </w:rPrChange>
                </w:rPr>
                <w:t>4</w:t>
              </w:r>
            </w:ins>
          </w:p>
        </w:tc>
        <w:tc>
          <w:tcPr>
            <w:tcW w:w="850" w:type="dxa"/>
            <w:vAlign w:val="center"/>
            <w:tcPrChange w:id="1292" w:author="Roger Granda" w:date="2015-03-18T23:05:00Z">
              <w:tcPr>
                <w:tcW w:w="850" w:type="dxa"/>
                <w:vAlign w:val="center"/>
              </w:tcPr>
            </w:tcPrChange>
          </w:tcPr>
          <w:p w14:paraId="1E9FB752" w14:textId="501E86F9" w:rsidR="00B44F65" w:rsidRPr="00A47785" w:rsidRDefault="00B44F65">
            <w:pPr>
              <w:jc w:val="center"/>
              <w:rPr>
                <w:ins w:id="1293" w:author="Roger Granda" w:date="2015-03-18T19:32:00Z"/>
                <w:sz w:val="20"/>
                <w:szCs w:val="20"/>
              </w:rPr>
              <w:pPrChange w:id="1294" w:author="Roger Granda" w:date="2015-03-18T23:05:00Z">
                <w:pPr>
                  <w:pStyle w:val="Subtitulocapitulo"/>
                  <w:numPr>
                    <w:ilvl w:val="0"/>
                    <w:numId w:val="0"/>
                  </w:numPr>
                  <w:spacing w:line="240" w:lineRule="auto"/>
                  <w:ind w:left="0" w:firstLine="0"/>
                  <w:jc w:val="center"/>
                </w:pPr>
              </w:pPrChange>
            </w:pPr>
            <w:ins w:id="1295" w:author="Roger Granda" w:date="2015-03-18T19:55:00Z">
              <w:r w:rsidRPr="00723197">
                <w:rPr>
                  <w:rFonts w:ascii="Arial" w:hAnsi="Arial" w:cs="Arial"/>
                  <w:sz w:val="20"/>
                  <w:szCs w:val="20"/>
                  <w:rPrChange w:id="1296" w:author="Roger Granda" w:date="2015-03-18T23:05:00Z">
                    <w:rPr>
                      <w:bCs w:val="0"/>
                      <w:sz w:val="20"/>
                      <w:szCs w:val="20"/>
                    </w:rPr>
                  </w:rPrChange>
                </w:rPr>
                <w:t>4.33</w:t>
              </w:r>
            </w:ins>
          </w:p>
        </w:tc>
        <w:tc>
          <w:tcPr>
            <w:tcW w:w="851" w:type="dxa"/>
            <w:vAlign w:val="center"/>
            <w:tcPrChange w:id="1297" w:author="Roger Granda" w:date="2015-03-18T23:05:00Z">
              <w:tcPr>
                <w:tcW w:w="851" w:type="dxa"/>
                <w:gridSpan w:val="2"/>
              </w:tcPr>
            </w:tcPrChange>
          </w:tcPr>
          <w:p w14:paraId="0A695D5F" w14:textId="6621590B" w:rsidR="00B44F65" w:rsidRPr="00723197" w:rsidRDefault="00723197" w:rsidP="00723197">
            <w:pPr>
              <w:jc w:val="center"/>
              <w:rPr>
                <w:ins w:id="1298" w:author="Roger Granda" w:date="2015-03-18T22:48:00Z"/>
                <w:rStyle w:val="TextoCar"/>
                <w:rFonts w:eastAsiaTheme="minorHAnsi"/>
                <w:sz w:val="20"/>
                <w:szCs w:val="20"/>
              </w:rPr>
            </w:pPr>
            <w:ins w:id="1299" w:author="Roger Granda" w:date="2015-03-18T23:05:00Z">
              <w:r w:rsidRPr="00723197">
                <w:rPr>
                  <w:rStyle w:val="TextoCar"/>
                  <w:rFonts w:eastAsiaTheme="minorHAnsi"/>
                  <w:sz w:val="20"/>
                  <w:szCs w:val="20"/>
                </w:rPr>
                <w:t>3</w:t>
              </w:r>
            </w:ins>
          </w:p>
        </w:tc>
        <w:tc>
          <w:tcPr>
            <w:tcW w:w="850" w:type="dxa"/>
            <w:vAlign w:val="center"/>
            <w:tcPrChange w:id="1300" w:author="Roger Granda" w:date="2015-03-18T23:05:00Z">
              <w:tcPr>
                <w:tcW w:w="850" w:type="dxa"/>
              </w:tcPr>
            </w:tcPrChange>
          </w:tcPr>
          <w:p w14:paraId="1E03BCA9" w14:textId="5E19E576" w:rsidR="00B44F65" w:rsidRPr="00723197" w:rsidRDefault="00723197" w:rsidP="00723197">
            <w:pPr>
              <w:jc w:val="center"/>
              <w:rPr>
                <w:ins w:id="1301" w:author="Roger Granda" w:date="2015-03-18T22:48:00Z"/>
                <w:rStyle w:val="TextoCar"/>
                <w:rFonts w:eastAsiaTheme="minorHAnsi"/>
                <w:sz w:val="20"/>
                <w:szCs w:val="20"/>
              </w:rPr>
            </w:pPr>
            <w:ins w:id="1302" w:author="Roger Granda" w:date="2015-03-18T23:04:00Z">
              <w:r w:rsidRPr="00723197">
                <w:rPr>
                  <w:rStyle w:val="TextoCar"/>
                  <w:rFonts w:eastAsiaTheme="minorHAnsi"/>
                  <w:sz w:val="20"/>
                  <w:szCs w:val="20"/>
                </w:rPr>
                <w:t>3.08</w:t>
              </w:r>
            </w:ins>
          </w:p>
        </w:tc>
        <w:tc>
          <w:tcPr>
            <w:tcW w:w="993" w:type="dxa"/>
            <w:vAlign w:val="center"/>
            <w:tcPrChange w:id="1303" w:author="Roger Granda" w:date="2015-03-18T23:05:00Z">
              <w:tcPr>
                <w:tcW w:w="993" w:type="dxa"/>
                <w:gridSpan w:val="2"/>
                <w:vAlign w:val="center"/>
              </w:tcPr>
            </w:tcPrChange>
          </w:tcPr>
          <w:p w14:paraId="704880A7" w14:textId="0EB7033C" w:rsidR="00B44F65" w:rsidRPr="00723197" w:rsidRDefault="00B44F65">
            <w:pPr>
              <w:jc w:val="center"/>
              <w:rPr>
                <w:ins w:id="1304" w:author="Roger Granda" w:date="2015-03-18T19:32:00Z"/>
                <w:rStyle w:val="TextoCar"/>
                <w:rFonts w:eastAsiaTheme="minorHAnsi"/>
                <w:b/>
                <w:bCs/>
                <w:sz w:val="20"/>
                <w:szCs w:val="20"/>
              </w:rPr>
              <w:pPrChange w:id="1305" w:author="Roger Granda" w:date="2015-03-18T23:05:00Z">
                <w:pPr>
                  <w:pStyle w:val="Subtitulocapitulo"/>
                  <w:numPr>
                    <w:ilvl w:val="0"/>
                    <w:numId w:val="0"/>
                  </w:numPr>
                  <w:spacing w:line="240" w:lineRule="auto"/>
                  <w:ind w:left="0" w:firstLine="0"/>
                  <w:jc w:val="center"/>
                </w:pPr>
              </w:pPrChange>
            </w:pPr>
            <w:ins w:id="1306" w:author="Roger Granda" w:date="2015-03-18T20:01:00Z">
              <w:r w:rsidRPr="00723197">
                <w:rPr>
                  <w:rStyle w:val="TextoCar"/>
                  <w:rFonts w:eastAsiaTheme="minorHAnsi"/>
                  <w:sz w:val="20"/>
                  <w:szCs w:val="20"/>
                </w:rPr>
                <w:t>4</w:t>
              </w:r>
            </w:ins>
          </w:p>
        </w:tc>
        <w:tc>
          <w:tcPr>
            <w:tcW w:w="850" w:type="dxa"/>
            <w:vAlign w:val="center"/>
            <w:tcPrChange w:id="1307" w:author="Roger Granda" w:date="2015-03-18T23:05:00Z">
              <w:tcPr>
                <w:tcW w:w="850" w:type="dxa"/>
                <w:gridSpan w:val="2"/>
                <w:vAlign w:val="center"/>
              </w:tcPr>
            </w:tcPrChange>
          </w:tcPr>
          <w:p w14:paraId="287C8BE4" w14:textId="5CB2727B" w:rsidR="00B44F65" w:rsidRPr="00723197" w:rsidRDefault="00B44F65">
            <w:pPr>
              <w:jc w:val="center"/>
              <w:rPr>
                <w:ins w:id="1308" w:author="Roger Granda" w:date="2015-03-18T19:32:00Z"/>
                <w:rStyle w:val="TextoCar"/>
                <w:rFonts w:eastAsiaTheme="minorHAnsi"/>
                <w:sz w:val="20"/>
                <w:szCs w:val="20"/>
              </w:rPr>
              <w:pPrChange w:id="1309" w:author="Roger Granda" w:date="2015-03-18T23:05:00Z">
                <w:pPr>
                  <w:pStyle w:val="Subtitulocapitulo"/>
                  <w:numPr>
                    <w:ilvl w:val="0"/>
                    <w:numId w:val="0"/>
                  </w:numPr>
                  <w:spacing w:line="240" w:lineRule="auto"/>
                  <w:ind w:left="0" w:firstLine="0"/>
                  <w:jc w:val="center"/>
                </w:pPr>
              </w:pPrChange>
            </w:pPr>
            <w:ins w:id="1310" w:author="Roger Granda" w:date="2015-03-18T20:01:00Z">
              <w:r w:rsidRPr="00723197">
                <w:rPr>
                  <w:rStyle w:val="TextoCar"/>
                  <w:rFonts w:eastAsiaTheme="minorHAnsi"/>
                  <w:sz w:val="20"/>
                  <w:szCs w:val="20"/>
                </w:rPr>
                <w:t>4.25</w:t>
              </w:r>
            </w:ins>
          </w:p>
        </w:tc>
        <w:tc>
          <w:tcPr>
            <w:tcW w:w="1276" w:type="dxa"/>
            <w:vAlign w:val="center"/>
            <w:tcPrChange w:id="1311" w:author="Roger Granda" w:date="2015-03-18T23:05:00Z">
              <w:tcPr>
                <w:tcW w:w="1276" w:type="dxa"/>
                <w:gridSpan w:val="2"/>
                <w:vAlign w:val="center"/>
              </w:tcPr>
            </w:tcPrChange>
          </w:tcPr>
          <w:p w14:paraId="484CE708" w14:textId="77777777" w:rsidR="00B44F65" w:rsidRPr="00A47785" w:rsidRDefault="00B44F65">
            <w:pPr>
              <w:jc w:val="center"/>
              <w:rPr>
                <w:ins w:id="1312" w:author="Roger Granda" w:date="2015-03-18T19:57:00Z"/>
                <w:sz w:val="20"/>
                <w:szCs w:val="20"/>
              </w:rPr>
              <w:pPrChange w:id="1313" w:author="Roger Granda" w:date="2015-03-18T23:05:00Z">
                <w:pPr>
                  <w:pStyle w:val="Subtitulocapitulo"/>
                  <w:numPr>
                    <w:ilvl w:val="0"/>
                    <w:numId w:val="0"/>
                  </w:numPr>
                  <w:spacing w:line="240" w:lineRule="auto"/>
                  <w:ind w:left="0" w:firstLine="0"/>
                  <w:jc w:val="center"/>
                </w:pPr>
              </w:pPrChange>
            </w:pPr>
            <w:ins w:id="1314" w:author="Roger Granda" w:date="2015-03-18T19:40:00Z">
              <w:r w:rsidRPr="00723197">
                <w:rPr>
                  <w:rFonts w:ascii="Arial" w:hAnsi="Arial" w:cs="Arial"/>
                  <w:sz w:val="20"/>
                  <w:szCs w:val="20"/>
                  <w:rPrChange w:id="1315" w:author="Roger Granda" w:date="2015-03-18T23:05:00Z">
                    <w:rPr>
                      <w:b w:val="0"/>
                      <w:bCs w:val="0"/>
                      <w:sz w:val="20"/>
                      <w:szCs w:val="20"/>
                    </w:rPr>
                  </w:rPrChange>
                </w:rPr>
                <w:t>O4=O2</w:t>
              </w:r>
            </w:ins>
          </w:p>
          <w:p w14:paraId="4D0F822B" w14:textId="11F04E53" w:rsidR="00B44F65" w:rsidRPr="00A47785" w:rsidRDefault="00B44F65">
            <w:pPr>
              <w:jc w:val="center"/>
              <w:rPr>
                <w:ins w:id="1316" w:author="Roger Granda" w:date="2015-03-18T19:32:00Z"/>
                <w:sz w:val="20"/>
                <w:szCs w:val="20"/>
              </w:rPr>
              <w:pPrChange w:id="1317" w:author="Roger Granda" w:date="2015-03-18T23:05:00Z">
                <w:pPr>
                  <w:pStyle w:val="Subtitulocapitulo"/>
                  <w:numPr>
                    <w:ilvl w:val="0"/>
                    <w:numId w:val="0"/>
                  </w:numPr>
                  <w:spacing w:line="240" w:lineRule="auto"/>
                  <w:ind w:left="0" w:firstLine="0"/>
                  <w:jc w:val="center"/>
                </w:pPr>
              </w:pPrChange>
            </w:pPr>
            <w:ins w:id="1318" w:author="Roger Granda" w:date="2015-03-18T19:57:00Z">
              <w:r w:rsidRPr="00723197">
                <w:rPr>
                  <w:rFonts w:ascii="Arial" w:hAnsi="Arial" w:cs="Arial"/>
                  <w:sz w:val="20"/>
                  <w:szCs w:val="20"/>
                  <w:rPrChange w:id="1319" w:author="Roger Granda" w:date="2015-03-18T23:05:00Z">
                    <w:rPr>
                      <w:b w:val="0"/>
                      <w:bCs w:val="0"/>
                      <w:sz w:val="20"/>
                      <w:szCs w:val="20"/>
                    </w:rPr>
                  </w:rPrChange>
                </w:rPr>
                <w:t>Z=</w:t>
              </w:r>
            </w:ins>
            <w:ins w:id="1320" w:author="Roger Granda" w:date="2015-03-18T19:58:00Z">
              <w:r w:rsidRPr="00723197">
                <w:rPr>
                  <w:rFonts w:ascii="Arial" w:hAnsi="Arial" w:cs="Arial"/>
                  <w:sz w:val="20"/>
                  <w:szCs w:val="20"/>
                  <w:rPrChange w:id="1321" w:author="Roger Granda" w:date="2015-03-18T23:05:00Z">
                    <w:rPr>
                      <w:b w:val="0"/>
                      <w:bCs w:val="0"/>
                      <w:sz w:val="20"/>
                      <w:szCs w:val="20"/>
                    </w:rPr>
                  </w:rPrChange>
                </w:rPr>
                <w:t>-0.63, p=0.527</w:t>
              </w:r>
            </w:ins>
          </w:p>
        </w:tc>
        <w:tc>
          <w:tcPr>
            <w:tcW w:w="2126" w:type="dxa"/>
            <w:vAlign w:val="center"/>
            <w:tcPrChange w:id="1322" w:author="Roger Granda" w:date="2015-03-18T23:05:00Z">
              <w:tcPr>
                <w:tcW w:w="2126" w:type="dxa"/>
                <w:gridSpan w:val="2"/>
                <w:vAlign w:val="center"/>
              </w:tcPr>
            </w:tcPrChange>
          </w:tcPr>
          <w:p w14:paraId="2532CEA8" w14:textId="77777777" w:rsidR="00B44F65" w:rsidRPr="00A47785" w:rsidRDefault="00B44F65">
            <w:pPr>
              <w:jc w:val="center"/>
              <w:rPr>
                <w:ins w:id="1323" w:author="Roger Granda" w:date="2015-03-18T20:01:00Z"/>
                <w:sz w:val="20"/>
                <w:szCs w:val="20"/>
              </w:rPr>
              <w:pPrChange w:id="1324" w:author="Roger Granda" w:date="2015-03-18T23:05:00Z">
                <w:pPr>
                  <w:pStyle w:val="Subtitulocapitulo"/>
                  <w:numPr>
                    <w:ilvl w:val="0"/>
                    <w:numId w:val="0"/>
                  </w:numPr>
                  <w:spacing w:line="240" w:lineRule="auto"/>
                  <w:ind w:left="0" w:firstLine="0"/>
                  <w:jc w:val="center"/>
                </w:pPr>
              </w:pPrChange>
            </w:pPr>
            <w:ins w:id="1325" w:author="Roger Granda" w:date="2015-03-18T19:41:00Z">
              <w:r w:rsidRPr="00723197">
                <w:rPr>
                  <w:rFonts w:ascii="Arial" w:hAnsi="Arial" w:cs="Arial"/>
                  <w:sz w:val="20"/>
                  <w:szCs w:val="20"/>
                  <w:rPrChange w:id="1326" w:author="Roger Granda" w:date="2015-03-18T23:05:00Z">
                    <w:rPr>
                      <w:b w:val="0"/>
                      <w:bCs w:val="0"/>
                      <w:sz w:val="20"/>
                      <w:szCs w:val="20"/>
                    </w:rPr>
                  </w:rPrChange>
                </w:rPr>
                <w:t>O6=O</w:t>
              </w:r>
            </w:ins>
            <w:ins w:id="1327" w:author="Roger Granda" w:date="2015-03-18T19:42:00Z">
              <w:r w:rsidRPr="00723197">
                <w:rPr>
                  <w:rFonts w:ascii="Arial" w:hAnsi="Arial" w:cs="Arial"/>
                  <w:sz w:val="20"/>
                  <w:szCs w:val="20"/>
                  <w:rPrChange w:id="1328" w:author="Roger Granda" w:date="2015-03-18T23:05:00Z">
                    <w:rPr>
                      <w:b w:val="0"/>
                      <w:bCs w:val="0"/>
                      <w:sz w:val="20"/>
                      <w:szCs w:val="20"/>
                    </w:rPr>
                  </w:rPrChange>
                </w:rPr>
                <w:t>2</w:t>
              </w:r>
            </w:ins>
          </w:p>
          <w:p w14:paraId="67018B61" w14:textId="70BC8DC5" w:rsidR="00B44F65" w:rsidRPr="00A47785" w:rsidRDefault="00B44F65">
            <w:pPr>
              <w:jc w:val="center"/>
              <w:rPr>
                <w:ins w:id="1329" w:author="Roger Granda" w:date="2015-03-18T19:32:00Z"/>
                <w:sz w:val="20"/>
                <w:szCs w:val="20"/>
              </w:rPr>
              <w:pPrChange w:id="1330" w:author="Roger Granda" w:date="2015-03-18T23:05:00Z">
                <w:pPr>
                  <w:pStyle w:val="Subtitulocapitulo"/>
                  <w:numPr>
                    <w:ilvl w:val="0"/>
                    <w:numId w:val="0"/>
                  </w:numPr>
                  <w:spacing w:line="240" w:lineRule="auto"/>
                  <w:ind w:left="0" w:firstLine="0"/>
                  <w:jc w:val="center"/>
                </w:pPr>
              </w:pPrChange>
            </w:pPr>
            <w:ins w:id="1331" w:author="Roger Granda" w:date="2015-03-18T20:01:00Z">
              <w:r w:rsidRPr="00723197">
                <w:rPr>
                  <w:rFonts w:ascii="Arial" w:hAnsi="Arial" w:cs="Arial"/>
                  <w:sz w:val="20"/>
                  <w:szCs w:val="20"/>
                  <w:rPrChange w:id="1332" w:author="Roger Granda" w:date="2015-03-18T23:05:00Z">
                    <w:rPr>
                      <w:b w:val="0"/>
                      <w:bCs w:val="0"/>
                      <w:sz w:val="20"/>
                      <w:szCs w:val="20"/>
                    </w:rPr>
                  </w:rPrChange>
                </w:rPr>
                <w:t>Z=-2.</w:t>
              </w:r>
            </w:ins>
            <w:ins w:id="1333" w:author="Roger Granda" w:date="2015-03-18T20:16:00Z">
              <w:r w:rsidRPr="00723197">
                <w:rPr>
                  <w:rFonts w:ascii="Arial" w:hAnsi="Arial" w:cs="Arial"/>
                  <w:sz w:val="20"/>
                  <w:szCs w:val="20"/>
                  <w:rPrChange w:id="1334" w:author="Roger Granda" w:date="2015-03-18T23:05:00Z">
                    <w:rPr>
                      <w:b w:val="0"/>
                      <w:bCs w:val="0"/>
                      <w:sz w:val="20"/>
                      <w:szCs w:val="20"/>
                    </w:rPr>
                  </w:rPrChange>
                </w:rPr>
                <w:t>59</w:t>
              </w:r>
            </w:ins>
            <w:ins w:id="1335" w:author="Roger Granda" w:date="2015-03-18T20:01:00Z">
              <w:r w:rsidRPr="00723197">
                <w:rPr>
                  <w:rFonts w:ascii="Arial" w:hAnsi="Arial" w:cs="Arial"/>
                  <w:sz w:val="20"/>
                  <w:szCs w:val="20"/>
                  <w:rPrChange w:id="1336" w:author="Roger Granda" w:date="2015-03-18T23:05:00Z">
                    <w:rPr>
                      <w:b w:val="0"/>
                      <w:bCs w:val="0"/>
                      <w:sz w:val="20"/>
                      <w:szCs w:val="20"/>
                    </w:rPr>
                  </w:rPrChange>
                </w:rPr>
                <w:t>, p=0.01</w:t>
              </w:r>
            </w:ins>
          </w:p>
        </w:tc>
      </w:tr>
      <w:tr w:rsidR="00B44F65" w:rsidRPr="00676FAD" w14:paraId="107BC90F" w14:textId="77777777" w:rsidTr="00723197">
        <w:trPr>
          <w:gridBefore w:val="1"/>
          <w:wBefore w:w="216" w:type="dxa"/>
          <w:trHeight w:val="798"/>
          <w:ins w:id="1337" w:author="Roger Granda" w:date="2015-03-18T19:20:00Z"/>
          <w:trPrChange w:id="1338" w:author="Roger Granda" w:date="2015-03-18T23:05:00Z">
            <w:trPr>
              <w:gridBefore w:val="2"/>
              <w:wBefore w:w="216" w:type="dxa"/>
              <w:trHeight w:val="1316"/>
            </w:trPr>
          </w:trPrChange>
        </w:trPr>
        <w:tc>
          <w:tcPr>
            <w:tcW w:w="1636" w:type="dxa"/>
            <w:vMerge w:val="restart"/>
            <w:vAlign w:val="center"/>
            <w:tcPrChange w:id="1339" w:author="Roger Granda" w:date="2015-03-18T23:05:00Z">
              <w:tcPr>
                <w:tcW w:w="1199" w:type="dxa"/>
                <w:vMerge w:val="restart"/>
                <w:vAlign w:val="center"/>
              </w:tcPr>
            </w:tcPrChange>
          </w:tcPr>
          <w:p w14:paraId="02DED469" w14:textId="27114253" w:rsidR="00B44F65" w:rsidRPr="00A47785" w:rsidRDefault="00B44F65">
            <w:pPr>
              <w:rPr>
                <w:ins w:id="1340" w:author="Roger Granda" w:date="2015-03-18T19:20:00Z"/>
                <w:sz w:val="18"/>
                <w:szCs w:val="18"/>
              </w:rPr>
              <w:pPrChange w:id="1341" w:author="Roger Granda" w:date="2015-03-19T01:46:00Z">
                <w:pPr>
                  <w:pStyle w:val="Subtitulocapitulo"/>
                  <w:numPr>
                    <w:ilvl w:val="0"/>
                    <w:numId w:val="0"/>
                  </w:numPr>
                  <w:spacing w:line="276" w:lineRule="auto"/>
                  <w:ind w:left="0" w:firstLine="0"/>
                  <w:jc w:val="center"/>
                </w:pPr>
              </w:pPrChange>
            </w:pPr>
            <w:ins w:id="1342" w:author="Roger Granda" w:date="2015-03-18T19:22:00Z">
              <w:r w:rsidRPr="0059279C">
                <w:rPr>
                  <w:rFonts w:ascii="Arial" w:hAnsi="Arial" w:cs="Arial"/>
                  <w:b/>
                  <w:sz w:val="18"/>
                  <w:szCs w:val="18"/>
                  <w:rPrChange w:id="1343" w:author="Roger Granda" w:date="2015-03-18T20:31:00Z">
                    <w:rPr>
                      <w:bCs w:val="0"/>
                    </w:rPr>
                  </w:rPrChange>
                </w:rPr>
                <w:t>Capacidad  de herramientas  para reflejar el aporte real.</w:t>
              </w:r>
            </w:ins>
          </w:p>
        </w:tc>
        <w:tc>
          <w:tcPr>
            <w:tcW w:w="709" w:type="dxa"/>
            <w:vAlign w:val="center"/>
            <w:tcPrChange w:id="1344" w:author="Roger Granda" w:date="2015-03-18T23:05:00Z">
              <w:tcPr>
                <w:tcW w:w="1146" w:type="dxa"/>
                <w:gridSpan w:val="2"/>
                <w:vAlign w:val="center"/>
              </w:tcPr>
            </w:tcPrChange>
          </w:tcPr>
          <w:p w14:paraId="7961046F" w14:textId="1B350756" w:rsidR="00B44F65" w:rsidRPr="008932CC" w:rsidRDefault="00B44F65">
            <w:pPr>
              <w:jc w:val="center"/>
              <w:rPr>
                <w:ins w:id="1345" w:author="Roger Granda" w:date="2015-03-18T19:25:00Z"/>
                <w:b/>
                <w:sz w:val="20"/>
                <w:szCs w:val="20"/>
                <w:rPrChange w:id="1346" w:author="Roger Granda" w:date="2015-03-18T19:35:00Z">
                  <w:rPr>
                    <w:ins w:id="1347" w:author="Roger Granda" w:date="2015-03-18T19:25:00Z"/>
                    <w:b w:val="0"/>
                    <w:sz w:val="24"/>
                    <w:szCs w:val="24"/>
                  </w:rPr>
                </w:rPrChange>
              </w:rPr>
              <w:pPrChange w:id="1348" w:author="Roger Granda" w:date="2015-03-18T20:28:00Z">
                <w:pPr>
                  <w:pStyle w:val="Subtitulocapitulo"/>
                  <w:numPr>
                    <w:ilvl w:val="0"/>
                    <w:numId w:val="0"/>
                  </w:numPr>
                  <w:spacing w:line="276" w:lineRule="auto"/>
                  <w:ind w:left="0" w:firstLine="0"/>
                  <w:jc w:val="center"/>
                </w:pPr>
              </w:pPrChange>
            </w:pPr>
            <w:ins w:id="1349" w:author="Roger Granda" w:date="2015-03-18T19:36:00Z">
              <w:r w:rsidRPr="008932CC">
                <w:rPr>
                  <w:rFonts w:ascii="Arial" w:hAnsi="Arial" w:cs="Arial"/>
                  <w:b/>
                  <w:sz w:val="20"/>
                  <w:szCs w:val="20"/>
                </w:rPr>
                <w:t>Exp.</w:t>
              </w:r>
            </w:ins>
          </w:p>
        </w:tc>
        <w:tc>
          <w:tcPr>
            <w:tcW w:w="851" w:type="dxa"/>
            <w:vAlign w:val="center"/>
            <w:tcPrChange w:id="1350" w:author="Roger Granda" w:date="2015-03-18T23:05:00Z">
              <w:tcPr>
                <w:tcW w:w="851" w:type="dxa"/>
                <w:vAlign w:val="center"/>
              </w:tcPr>
            </w:tcPrChange>
          </w:tcPr>
          <w:p w14:paraId="3987739F" w14:textId="08BA6489" w:rsidR="00B44F65" w:rsidRPr="00723197" w:rsidRDefault="00B44F65">
            <w:pPr>
              <w:jc w:val="center"/>
              <w:rPr>
                <w:ins w:id="1351" w:author="Roger Granda" w:date="2015-03-18T19:20:00Z"/>
                <w:b/>
                <w:sz w:val="20"/>
                <w:szCs w:val="20"/>
                <w:rPrChange w:id="1352" w:author="Roger Granda" w:date="2015-03-18T23:05:00Z">
                  <w:rPr>
                    <w:ins w:id="1353" w:author="Roger Granda" w:date="2015-03-18T19:20:00Z"/>
                    <w:b w:val="0"/>
                    <w:sz w:val="24"/>
                    <w:szCs w:val="24"/>
                  </w:rPr>
                </w:rPrChange>
              </w:rPr>
              <w:pPrChange w:id="1354" w:author="Roger Granda" w:date="2015-03-18T23:05:00Z">
                <w:pPr>
                  <w:pStyle w:val="Subtitulocapitulo"/>
                  <w:numPr>
                    <w:ilvl w:val="0"/>
                    <w:numId w:val="0"/>
                  </w:numPr>
                  <w:spacing w:line="276" w:lineRule="auto"/>
                  <w:ind w:left="0" w:firstLine="0"/>
                  <w:jc w:val="center"/>
                </w:pPr>
              </w:pPrChange>
            </w:pPr>
            <w:ins w:id="1355" w:author="Roger Granda" w:date="2015-03-18T19:50:00Z">
              <w:r w:rsidRPr="00723197">
                <w:rPr>
                  <w:rFonts w:ascii="Arial" w:hAnsi="Arial" w:cs="Arial"/>
                  <w:sz w:val="20"/>
                  <w:szCs w:val="20"/>
                  <w:rPrChange w:id="1356" w:author="Roger Granda" w:date="2015-03-18T23:05:00Z">
                    <w:rPr>
                      <w:b w:val="0"/>
                      <w:bCs w:val="0"/>
                      <w:sz w:val="20"/>
                      <w:szCs w:val="20"/>
                    </w:rPr>
                  </w:rPrChange>
                </w:rPr>
                <w:t>4</w:t>
              </w:r>
            </w:ins>
          </w:p>
        </w:tc>
        <w:tc>
          <w:tcPr>
            <w:tcW w:w="708" w:type="dxa"/>
            <w:vAlign w:val="center"/>
            <w:tcPrChange w:id="1357" w:author="Roger Granda" w:date="2015-03-18T23:05:00Z">
              <w:tcPr>
                <w:tcW w:w="708" w:type="dxa"/>
                <w:gridSpan w:val="2"/>
                <w:vAlign w:val="center"/>
              </w:tcPr>
            </w:tcPrChange>
          </w:tcPr>
          <w:p w14:paraId="1C6B6C70" w14:textId="11EB22F6" w:rsidR="00B44F65" w:rsidRPr="00723197" w:rsidRDefault="00B44F65">
            <w:pPr>
              <w:jc w:val="center"/>
              <w:rPr>
                <w:ins w:id="1358" w:author="Roger Granda" w:date="2015-03-18T19:20:00Z"/>
                <w:b/>
                <w:sz w:val="20"/>
                <w:szCs w:val="20"/>
                <w:rPrChange w:id="1359" w:author="Roger Granda" w:date="2015-03-18T23:05:00Z">
                  <w:rPr>
                    <w:ins w:id="1360" w:author="Roger Granda" w:date="2015-03-18T19:20:00Z"/>
                    <w:b w:val="0"/>
                    <w:sz w:val="24"/>
                    <w:szCs w:val="24"/>
                  </w:rPr>
                </w:rPrChange>
              </w:rPr>
              <w:pPrChange w:id="1361" w:author="Roger Granda" w:date="2015-03-18T23:05:00Z">
                <w:pPr>
                  <w:pStyle w:val="Subtitulocapitulo"/>
                  <w:numPr>
                    <w:ilvl w:val="0"/>
                    <w:numId w:val="0"/>
                  </w:numPr>
                  <w:spacing w:line="276" w:lineRule="auto"/>
                  <w:ind w:left="0" w:firstLine="0"/>
                  <w:jc w:val="center"/>
                </w:pPr>
              </w:pPrChange>
            </w:pPr>
            <w:ins w:id="1362" w:author="Roger Granda" w:date="2015-03-18T19:49:00Z">
              <w:r w:rsidRPr="00723197">
                <w:rPr>
                  <w:rFonts w:ascii="Arial" w:hAnsi="Arial" w:cs="Arial"/>
                  <w:sz w:val="20"/>
                  <w:szCs w:val="20"/>
                  <w:rPrChange w:id="1363" w:author="Roger Granda" w:date="2015-03-18T23:05:00Z">
                    <w:rPr>
                      <w:b w:val="0"/>
                      <w:bCs w:val="0"/>
                      <w:sz w:val="20"/>
                      <w:szCs w:val="20"/>
                    </w:rPr>
                  </w:rPrChange>
                </w:rPr>
                <w:t>3.82</w:t>
              </w:r>
            </w:ins>
          </w:p>
        </w:tc>
        <w:tc>
          <w:tcPr>
            <w:tcW w:w="851" w:type="dxa"/>
            <w:vAlign w:val="center"/>
            <w:tcPrChange w:id="1364" w:author="Roger Granda" w:date="2015-03-18T23:05:00Z">
              <w:tcPr>
                <w:tcW w:w="851" w:type="dxa"/>
                <w:gridSpan w:val="2"/>
                <w:vAlign w:val="center"/>
              </w:tcPr>
            </w:tcPrChange>
          </w:tcPr>
          <w:p w14:paraId="602BCEB7" w14:textId="574860AB" w:rsidR="00B44F65" w:rsidRPr="00723197" w:rsidRDefault="00B44F65">
            <w:pPr>
              <w:jc w:val="center"/>
              <w:rPr>
                <w:ins w:id="1365" w:author="Roger Granda" w:date="2015-03-18T19:20:00Z"/>
                <w:b/>
                <w:sz w:val="20"/>
                <w:szCs w:val="20"/>
                <w:rPrChange w:id="1366" w:author="Roger Granda" w:date="2015-03-18T23:05:00Z">
                  <w:rPr>
                    <w:ins w:id="1367" w:author="Roger Granda" w:date="2015-03-18T19:20:00Z"/>
                    <w:b w:val="0"/>
                    <w:sz w:val="24"/>
                    <w:szCs w:val="24"/>
                  </w:rPr>
                </w:rPrChange>
              </w:rPr>
              <w:pPrChange w:id="1368" w:author="Roger Granda" w:date="2015-03-18T23:05:00Z">
                <w:pPr>
                  <w:pStyle w:val="Subtitulocapitulo"/>
                  <w:numPr>
                    <w:ilvl w:val="0"/>
                    <w:numId w:val="0"/>
                  </w:numPr>
                  <w:spacing w:line="276" w:lineRule="auto"/>
                  <w:ind w:left="0" w:firstLine="0"/>
                  <w:jc w:val="center"/>
                </w:pPr>
              </w:pPrChange>
            </w:pPr>
            <w:ins w:id="1369" w:author="Roger Granda" w:date="2015-03-18T19:50:00Z">
              <w:r w:rsidRPr="00723197">
                <w:rPr>
                  <w:rFonts w:ascii="Arial" w:hAnsi="Arial" w:cs="Arial"/>
                  <w:sz w:val="20"/>
                  <w:szCs w:val="20"/>
                  <w:rPrChange w:id="1370" w:author="Roger Granda" w:date="2015-03-18T23:05:00Z">
                    <w:rPr>
                      <w:b w:val="0"/>
                      <w:bCs w:val="0"/>
                      <w:sz w:val="20"/>
                      <w:szCs w:val="20"/>
                    </w:rPr>
                  </w:rPrChange>
                </w:rPr>
                <w:t>5</w:t>
              </w:r>
            </w:ins>
          </w:p>
        </w:tc>
        <w:tc>
          <w:tcPr>
            <w:tcW w:w="850" w:type="dxa"/>
            <w:vAlign w:val="center"/>
            <w:tcPrChange w:id="1371" w:author="Roger Granda" w:date="2015-03-18T23:05:00Z">
              <w:tcPr>
                <w:tcW w:w="850" w:type="dxa"/>
                <w:vAlign w:val="center"/>
              </w:tcPr>
            </w:tcPrChange>
          </w:tcPr>
          <w:p w14:paraId="0BA62E02" w14:textId="33193433" w:rsidR="00B44F65" w:rsidRPr="00723197" w:rsidRDefault="00B44F65">
            <w:pPr>
              <w:jc w:val="center"/>
              <w:rPr>
                <w:ins w:id="1372" w:author="Roger Granda" w:date="2015-03-18T19:20:00Z"/>
                <w:b/>
                <w:sz w:val="20"/>
                <w:szCs w:val="20"/>
                <w:rPrChange w:id="1373" w:author="Roger Granda" w:date="2015-03-18T23:05:00Z">
                  <w:rPr>
                    <w:ins w:id="1374" w:author="Roger Granda" w:date="2015-03-18T19:20:00Z"/>
                    <w:b w:val="0"/>
                    <w:sz w:val="24"/>
                    <w:szCs w:val="24"/>
                  </w:rPr>
                </w:rPrChange>
              </w:rPr>
              <w:pPrChange w:id="1375" w:author="Roger Granda" w:date="2015-03-18T23:05:00Z">
                <w:pPr>
                  <w:pStyle w:val="Subtitulocapitulo"/>
                  <w:numPr>
                    <w:ilvl w:val="0"/>
                    <w:numId w:val="0"/>
                  </w:numPr>
                  <w:spacing w:line="276" w:lineRule="auto"/>
                  <w:ind w:left="0" w:firstLine="0"/>
                  <w:jc w:val="center"/>
                </w:pPr>
              </w:pPrChange>
            </w:pPr>
            <w:ins w:id="1376" w:author="Roger Granda" w:date="2015-03-18T19:49:00Z">
              <w:r w:rsidRPr="00723197">
                <w:rPr>
                  <w:rFonts w:ascii="Arial" w:hAnsi="Arial" w:cs="Arial"/>
                  <w:sz w:val="20"/>
                  <w:szCs w:val="20"/>
                  <w:rPrChange w:id="1377" w:author="Roger Granda" w:date="2015-03-18T23:05:00Z">
                    <w:rPr>
                      <w:b w:val="0"/>
                      <w:bCs w:val="0"/>
                      <w:sz w:val="20"/>
                      <w:szCs w:val="20"/>
                    </w:rPr>
                  </w:rPrChange>
                </w:rPr>
                <w:t>4.91</w:t>
              </w:r>
            </w:ins>
          </w:p>
        </w:tc>
        <w:tc>
          <w:tcPr>
            <w:tcW w:w="851" w:type="dxa"/>
            <w:vAlign w:val="center"/>
            <w:tcPrChange w:id="1378" w:author="Roger Granda" w:date="2015-03-18T23:05:00Z">
              <w:tcPr>
                <w:tcW w:w="851" w:type="dxa"/>
                <w:gridSpan w:val="2"/>
              </w:tcPr>
            </w:tcPrChange>
          </w:tcPr>
          <w:p w14:paraId="6D72BF71" w14:textId="294E4A37" w:rsidR="00B44F65" w:rsidRPr="00723197" w:rsidRDefault="00723197" w:rsidP="00723197">
            <w:pPr>
              <w:jc w:val="center"/>
              <w:rPr>
                <w:ins w:id="1379" w:author="Roger Granda" w:date="2015-03-18T22:48:00Z"/>
                <w:rStyle w:val="TextoCar"/>
                <w:rFonts w:eastAsiaTheme="minorHAnsi"/>
                <w:sz w:val="20"/>
                <w:szCs w:val="20"/>
              </w:rPr>
            </w:pPr>
            <w:ins w:id="1380" w:author="Roger Granda" w:date="2015-03-18T23:02:00Z">
              <w:r w:rsidRPr="00723197">
                <w:rPr>
                  <w:rStyle w:val="TextoCar"/>
                  <w:rFonts w:eastAsiaTheme="minorHAnsi"/>
                  <w:sz w:val="20"/>
                  <w:szCs w:val="20"/>
                </w:rPr>
                <w:t>4</w:t>
              </w:r>
            </w:ins>
          </w:p>
        </w:tc>
        <w:tc>
          <w:tcPr>
            <w:tcW w:w="850" w:type="dxa"/>
            <w:vAlign w:val="center"/>
            <w:tcPrChange w:id="1381" w:author="Roger Granda" w:date="2015-03-18T23:05:00Z">
              <w:tcPr>
                <w:tcW w:w="850" w:type="dxa"/>
              </w:tcPr>
            </w:tcPrChange>
          </w:tcPr>
          <w:p w14:paraId="37405CC8" w14:textId="64CADF1D" w:rsidR="00B44F65" w:rsidRPr="00723197" w:rsidRDefault="00723197" w:rsidP="00723197">
            <w:pPr>
              <w:jc w:val="center"/>
              <w:rPr>
                <w:ins w:id="1382" w:author="Roger Granda" w:date="2015-03-18T22:48:00Z"/>
                <w:rStyle w:val="TextoCar"/>
                <w:rFonts w:eastAsiaTheme="minorHAnsi"/>
                <w:sz w:val="20"/>
                <w:szCs w:val="20"/>
              </w:rPr>
            </w:pPr>
            <w:ins w:id="1383" w:author="Roger Granda" w:date="2015-03-18T23:02:00Z">
              <w:r w:rsidRPr="00723197">
                <w:rPr>
                  <w:rStyle w:val="TextoCar"/>
                  <w:rFonts w:eastAsiaTheme="minorHAnsi"/>
                  <w:sz w:val="20"/>
                  <w:szCs w:val="20"/>
                </w:rPr>
                <w:t>4</w:t>
              </w:r>
            </w:ins>
          </w:p>
        </w:tc>
        <w:tc>
          <w:tcPr>
            <w:tcW w:w="993" w:type="dxa"/>
            <w:vAlign w:val="center"/>
            <w:tcPrChange w:id="1384" w:author="Roger Granda" w:date="2015-03-18T23:05:00Z">
              <w:tcPr>
                <w:tcW w:w="993" w:type="dxa"/>
                <w:gridSpan w:val="2"/>
                <w:vAlign w:val="center"/>
              </w:tcPr>
            </w:tcPrChange>
          </w:tcPr>
          <w:p w14:paraId="6C9C4896" w14:textId="10696B26" w:rsidR="00B44F65" w:rsidRPr="00723197" w:rsidRDefault="00B44F65">
            <w:pPr>
              <w:jc w:val="center"/>
              <w:rPr>
                <w:ins w:id="1385" w:author="Roger Granda" w:date="2015-03-18T19:22:00Z"/>
                <w:rStyle w:val="TextoCar"/>
                <w:rFonts w:eastAsiaTheme="minorHAnsi"/>
                <w:b/>
                <w:bCs/>
                <w:sz w:val="20"/>
                <w:szCs w:val="20"/>
                <w:rPrChange w:id="1386" w:author="Roger Granda" w:date="2015-03-18T23:05:00Z">
                  <w:rPr>
                    <w:ins w:id="1387" w:author="Roger Granda" w:date="2015-03-18T19:22:00Z"/>
                    <w:rStyle w:val="TextoCar"/>
                    <w:rFonts w:eastAsiaTheme="minorHAnsi"/>
                    <w:b w:val="0"/>
                    <w:bCs w:val="0"/>
                    <w:color w:val="auto"/>
                  </w:rPr>
                </w:rPrChange>
              </w:rPr>
              <w:pPrChange w:id="1388" w:author="Roger Granda" w:date="2015-03-18T23:05:00Z">
                <w:pPr>
                  <w:pStyle w:val="Subtitulocapitulo"/>
                  <w:numPr>
                    <w:ilvl w:val="0"/>
                    <w:numId w:val="0"/>
                  </w:numPr>
                  <w:spacing w:line="276" w:lineRule="auto"/>
                  <w:ind w:left="0" w:firstLine="0"/>
                  <w:jc w:val="center"/>
                </w:pPr>
              </w:pPrChange>
            </w:pPr>
            <w:ins w:id="1389" w:author="Roger Granda" w:date="2015-03-18T20:04:00Z">
              <w:r w:rsidRPr="00723197">
                <w:rPr>
                  <w:rStyle w:val="TextoCar"/>
                  <w:rFonts w:eastAsiaTheme="minorHAnsi"/>
                  <w:sz w:val="20"/>
                  <w:szCs w:val="20"/>
                </w:rPr>
                <w:t>5</w:t>
              </w:r>
            </w:ins>
          </w:p>
        </w:tc>
        <w:tc>
          <w:tcPr>
            <w:tcW w:w="850" w:type="dxa"/>
            <w:vAlign w:val="center"/>
            <w:tcPrChange w:id="1390" w:author="Roger Granda" w:date="2015-03-18T23:05:00Z">
              <w:tcPr>
                <w:tcW w:w="850" w:type="dxa"/>
                <w:gridSpan w:val="2"/>
                <w:vAlign w:val="center"/>
              </w:tcPr>
            </w:tcPrChange>
          </w:tcPr>
          <w:p w14:paraId="0866055A" w14:textId="277B3B51" w:rsidR="00B44F65" w:rsidRPr="00723197" w:rsidRDefault="00B44F65">
            <w:pPr>
              <w:jc w:val="center"/>
              <w:rPr>
                <w:ins w:id="1391" w:author="Roger Granda" w:date="2015-03-18T19:22:00Z"/>
                <w:rStyle w:val="TextoCar"/>
                <w:rFonts w:eastAsiaTheme="minorHAnsi"/>
                <w:b/>
                <w:sz w:val="20"/>
                <w:szCs w:val="20"/>
                <w:rPrChange w:id="1392" w:author="Roger Granda" w:date="2015-03-18T23:05:00Z">
                  <w:rPr>
                    <w:ins w:id="1393" w:author="Roger Granda" w:date="2015-03-18T19:22:00Z"/>
                    <w:rStyle w:val="TextoCar"/>
                    <w:rFonts w:eastAsiaTheme="minorHAnsi"/>
                    <w:b w:val="0"/>
                  </w:rPr>
                </w:rPrChange>
              </w:rPr>
              <w:pPrChange w:id="1394" w:author="Roger Granda" w:date="2015-03-18T23:05:00Z">
                <w:pPr>
                  <w:pStyle w:val="Subtitulocapitulo"/>
                  <w:numPr>
                    <w:ilvl w:val="0"/>
                    <w:numId w:val="0"/>
                  </w:numPr>
                  <w:spacing w:line="276" w:lineRule="auto"/>
                  <w:ind w:left="0" w:firstLine="0"/>
                  <w:jc w:val="center"/>
                </w:pPr>
              </w:pPrChange>
            </w:pPr>
            <w:ins w:id="1395" w:author="Roger Granda" w:date="2015-03-18T20:04:00Z">
              <w:r w:rsidRPr="00723197">
                <w:rPr>
                  <w:rStyle w:val="TextoCar"/>
                  <w:rFonts w:eastAsiaTheme="minorHAnsi"/>
                  <w:sz w:val="20"/>
                  <w:szCs w:val="20"/>
                </w:rPr>
                <w:t>4.2</w:t>
              </w:r>
            </w:ins>
            <w:ins w:id="1396" w:author="Roger Granda" w:date="2015-03-18T20:12:00Z">
              <w:r w:rsidRPr="00723197">
                <w:rPr>
                  <w:rStyle w:val="TextoCar"/>
                  <w:rFonts w:eastAsiaTheme="minorHAnsi"/>
                  <w:sz w:val="20"/>
                  <w:szCs w:val="20"/>
                </w:rPr>
                <w:t>0</w:t>
              </w:r>
            </w:ins>
          </w:p>
        </w:tc>
        <w:tc>
          <w:tcPr>
            <w:tcW w:w="1276" w:type="dxa"/>
            <w:vAlign w:val="center"/>
            <w:tcPrChange w:id="1397" w:author="Roger Granda" w:date="2015-03-18T23:05:00Z">
              <w:tcPr>
                <w:tcW w:w="1276" w:type="dxa"/>
                <w:gridSpan w:val="2"/>
                <w:vAlign w:val="center"/>
              </w:tcPr>
            </w:tcPrChange>
          </w:tcPr>
          <w:p w14:paraId="43E23D08" w14:textId="77777777" w:rsidR="00B44F65" w:rsidRPr="00A47785" w:rsidRDefault="00B44F65">
            <w:pPr>
              <w:jc w:val="center"/>
              <w:rPr>
                <w:ins w:id="1398" w:author="Roger Granda" w:date="2015-03-18T19:52:00Z"/>
                <w:sz w:val="20"/>
                <w:szCs w:val="20"/>
              </w:rPr>
              <w:pPrChange w:id="1399" w:author="Roger Granda" w:date="2015-03-18T23:05:00Z">
                <w:pPr>
                  <w:pStyle w:val="Subtitulocapitulo"/>
                  <w:numPr>
                    <w:ilvl w:val="0"/>
                    <w:numId w:val="0"/>
                  </w:numPr>
                  <w:spacing w:line="276" w:lineRule="auto"/>
                  <w:ind w:left="0" w:firstLine="0"/>
                  <w:jc w:val="center"/>
                </w:pPr>
              </w:pPrChange>
            </w:pPr>
            <w:ins w:id="1400" w:author="Roger Granda" w:date="2015-03-18T19:40:00Z">
              <w:r w:rsidRPr="00723197">
                <w:rPr>
                  <w:rFonts w:ascii="Arial" w:hAnsi="Arial" w:cs="Arial"/>
                  <w:sz w:val="20"/>
                  <w:szCs w:val="20"/>
                  <w:rPrChange w:id="1401" w:author="Roger Granda" w:date="2015-03-18T23:05:00Z">
                    <w:rPr>
                      <w:b w:val="0"/>
                      <w:bCs w:val="0"/>
                      <w:sz w:val="20"/>
                      <w:szCs w:val="20"/>
                    </w:rPr>
                  </w:rPrChange>
                </w:rPr>
                <w:t>O3=O1</w:t>
              </w:r>
            </w:ins>
          </w:p>
          <w:p w14:paraId="013FA8F2" w14:textId="4EF2B724" w:rsidR="00B44F65" w:rsidRPr="00723197" w:rsidRDefault="00B44F65">
            <w:pPr>
              <w:jc w:val="center"/>
              <w:rPr>
                <w:ins w:id="1402" w:author="Roger Granda" w:date="2015-03-18T19:20:00Z"/>
                <w:b/>
                <w:sz w:val="20"/>
                <w:szCs w:val="20"/>
                <w:rPrChange w:id="1403" w:author="Roger Granda" w:date="2015-03-18T23:05:00Z">
                  <w:rPr>
                    <w:ins w:id="1404" w:author="Roger Granda" w:date="2015-03-18T19:20:00Z"/>
                    <w:b w:val="0"/>
                    <w:sz w:val="24"/>
                    <w:szCs w:val="24"/>
                  </w:rPr>
                </w:rPrChange>
              </w:rPr>
              <w:pPrChange w:id="1405" w:author="Roger Granda" w:date="2015-03-18T23:05:00Z">
                <w:pPr>
                  <w:pStyle w:val="Subtitulocapitulo"/>
                  <w:numPr>
                    <w:ilvl w:val="0"/>
                    <w:numId w:val="0"/>
                  </w:numPr>
                  <w:spacing w:line="276" w:lineRule="auto"/>
                  <w:ind w:left="0" w:firstLine="0"/>
                  <w:jc w:val="center"/>
                </w:pPr>
              </w:pPrChange>
            </w:pPr>
            <w:ins w:id="1406" w:author="Roger Granda" w:date="2015-03-18T19:53:00Z">
              <w:r w:rsidRPr="00723197">
                <w:rPr>
                  <w:rFonts w:ascii="Arial" w:hAnsi="Arial" w:cs="Arial"/>
                  <w:sz w:val="20"/>
                  <w:szCs w:val="20"/>
                  <w:rPrChange w:id="1407" w:author="Roger Granda" w:date="2015-03-18T23:05:00Z">
                    <w:rPr>
                      <w:b w:val="0"/>
                      <w:bCs w:val="0"/>
                      <w:sz w:val="20"/>
                      <w:szCs w:val="20"/>
                    </w:rPr>
                  </w:rPrChange>
                </w:rPr>
                <w:t>Z=-2.97, p=0.003</w:t>
              </w:r>
            </w:ins>
          </w:p>
        </w:tc>
        <w:tc>
          <w:tcPr>
            <w:tcW w:w="2126" w:type="dxa"/>
            <w:vAlign w:val="center"/>
            <w:tcPrChange w:id="1408" w:author="Roger Granda" w:date="2015-03-18T23:05:00Z">
              <w:tcPr>
                <w:tcW w:w="2126" w:type="dxa"/>
                <w:gridSpan w:val="2"/>
                <w:vAlign w:val="center"/>
              </w:tcPr>
            </w:tcPrChange>
          </w:tcPr>
          <w:p w14:paraId="708342D4" w14:textId="77777777" w:rsidR="00B44F65" w:rsidRPr="00A47785" w:rsidRDefault="00B44F65">
            <w:pPr>
              <w:jc w:val="center"/>
              <w:rPr>
                <w:ins w:id="1409" w:author="Roger Granda" w:date="2015-03-18T20:05:00Z"/>
                <w:sz w:val="20"/>
                <w:szCs w:val="20"/>
              </w:rPr>
              <w:pPrChange w:id="1410" w:author="Roger Granda" w:date="2015-03-18T23:05:00Z">
                <w:pPr>
                  <w:pStyle w:val="Subtitulocapitulo"/>
                  <w:numPr>
                    <w:ilvl w:val="0"/>
                    <w:numId w:val="0"/>
                  </w:numPr>
                  <w:spacing w:line="276" w:lineRule="auto"/>
                  <w:ind w:left="0" w:firstLine="0"/>
                  <w:jc w:val="center"/>
                </w:pPr>
              </w:pPrChange>
            </w:pPr>
            <w:ins w:id="1411" w:author="Roger Granda" w:date="2015-03-18T19:41:00Z">
              <w:r w:rsidRPr="00723197">
                <w:rPr>
                  <w:rFonts w:ascii="Arial" w:hAnsi="Arial" w:cs="Arial"/>
                  <w:sz w:val="20"/>
                  <w:szCs w:val="20"/>
                  <w:rPrChange w:id="1412" w:author="Roger Granda" w:date="2015-03-18T23:05:00Z">
                    <w:rPr>
                      <w:b w:val="0"/>
                      <w:bCs w:val="0"/>
                      <w:sz w:val="20"/>
                      <w:szCs w:val="20"/>
                    </w:rPr>
                  </w:rPrChange>
                </w:rPr>
                <w:t>O5=O1</w:t>
              </w:r>
            </w:ins>
          </w:p>
          <w:p w14:paraId="0240F175" w14:textId="752AE1B9" w:rsidR="00B44F65" w:rsidRPr="00723197" w:rsidRDefault="00B44F65">
            <w:pPr>
              <w:jc w:val="center"/>
              <w:rPr>
                <w:ins w:id="1413" w:author="Roger Granda" w:date="2015-03-18T19:20:00Z"/>
                <w:b/>
                <w:sz w:val="20"/>
                <w:szCs w:val="20"/>
                <w:rPrChange w:id="1414" w:author="Roger Granda" w:date="2015-03-18T23:05:00Z">
                  <w:rPr>
                    <w:ins w:id="1415" w:author="Roger Granda" w:date="2015-03-18T19:20:00Z"/>
                    <w:b w:val="0"/>
                    <w:sz w:val="24"/>
                    <w:szCs w:val="24"/>
                  </w:rPr>
                </w:rPrChange>
              </w:rPr>
              <w:pPrChange w:id="1416" w:author="Roger Granda" w:date="2015-03-18T23:05:00Z">
                <w:pPr>
                  <w:pStyle w:val="Subtitulocapitulo"/>
                  <w:numPr>
                    <w:ilvl w:val="0"/>
                    <w:numId w:val="0"/>
                  </w:numPr>
                  <w:spacing w:line="276" w:lineRule="auto"/>
                  <w:ind w:left="0" w:firstLine="0"/>
                  <w:jc w:val="center"/>
                </w:pPr>
              </w:pPrChange>
            </w:pPr>
            <w:ins w:id="1417" w:author="Roger Granda" w:date="2015-03-18T20:05:00Z">
              <w:r w:rsidRPr="00723197">
                <w:rPr>
                  <w:rFonts w:ascii="Arial" w:hAnsi="Arial" w:cs="Arial"/>
                  <w:sz w:val="20"/>
                  <w:szCs w:val="20"/>
                  <w:rPrChange w:id="1418" w:author="Roger Granda" w:date="2015-03-18T23:05:00Z">
                    <w:rPr>
                      <w:b w:val="0"/>
                      <w:bCs w:val="0"/>
                      <w:sz w:val="20"/>
                      <w:szCs w:val="20"/>
                    </w:rPr>
                  </w:rPrChange>
                </w:rPr>
                <w:t>Z=-</w:t>
              </w:r>
            </w:ins>
            <w:ins w:id="1419" w:author="Roger Granda" w:date="2015-03-18T20:14:00Z">
              <w:r w:rsidRPr="00723197">
                <w:rPr>
                  <w:rFonts w:ascii="Arial" w:hAnsi="Arial" w:cs="Arial"/>
                  <w:sz w:val="20"/>
                  <w:szCs w:val="20"/>
                  <w:rPrChange w:id="1420" w:author="Roger Granda" w:date="2015-03-18T23:05:00Z">
                    <w:rPr>
                      <w:b w:val="0"/>
                      <w:bCs w:val="0"/>
                      <w:sz w:val="20"/>
                      <w:szCs w:val="20"/>
                    </w:rPr>
                  </w:rPrChange>
                </w:rPr>
                <w:t>1</w:t>
              </w:r>
            </w:ins>
            <w:ins w:id="1421" w:author="Roger Granda" w:date="2015-03-18T20:05:00Z">
              <w:r w:rsidRPr="00723197">
                <w:rPr>
                  <w:rFonts w:ascii="Arial" w:hAnsi="Arial" w:cs="Arial"/>
                  <w:sz w:val="20"/>
                  <w:szCs w:val="20"/>
                  <w:rPrChange w:id="1422" w:author="Roger Granda" w:date="2015-03-18T23:05:00Z">
                    <w:rPr>
                      <w:b w:val="0"/>
                      <w:bCs w:val="0"/>
                      <w:sz w:val="20"/>
                      <w:szCs w:val="20"/>
                    </w:rPr>
                  </w:rPrChange>
                </w:rPr>
                <w:t xml:space="preserve"> p=0.</w:t>
              </w:r>
            </w:ins>
            <w:ins w:id="1423" w:author="Roger Granda" w:date="2015-03-18T20:14:00Z">
              <w:r w:rsidRPr="00723197">
                <w:rPr>
                  <w:rFonts w:ascii="Arial" w:hAnsi="Arial" w:cs="Arial"/>
                  <w:sz w:val="20"/>
                  <w:szCs w:val="20"/>
                  <w:rPrChange w:id="1424" w:author="Roger Granda" w:date="2015-03-18T23:05:00Z">
                    <w:rPr>
                      <w:b w:val="0"/>
                      <w:bCs w:val="0"/>
                      <w:sz w:val="20"/>
                      <w:szCs w:val="20"/>
                    </w:rPr>
                  </w:rPrChange>
                </w:rPr>
                <w:t>317</w:t>
              </w:r>
            </w:ins>
          </w:p>
        </w:tc>
      </w:tr>
      <w:tr w:rsidR="00B44F65" w:rsidRPr="00676FAD" w14:paraId="6A76EE99" w14:textId="77777777" w:rsidTr="00723197">
        <w:trPr>
          <w:gridBefore w:val="1"/>
          <w:wBefore w:w="216" w:type="dxa"/>
          <w:trHeight w:val="683"/>
          <w:ins w:id="1425" w:author="Roger Granda" w:date="2015-03-18T19:32:00Z"/>
          <w:trPrChange w:id="1426" w:author="Roger Granda" w:date="2015-03-18T23:05:00Z">
            <w:trPr>
              <w:gridBefore w:val="2"/>
              <w:wBefore w:w="216" w:type="dxa"/>
              <w:trHeight w:val="1270"/>
            </w:trPr>
          </w:trPrChange>
        </w:trPr>
        <w:tc>
          <w:tcPr>
            <w:tcW w:w="1636" w:type="dxa"/>
            <w:vMerge/>
            <w:vAlign w:val="center"/>
            <w:tcPrChange w:id="1427" w:author="Roger Granda" w:date="2015-03-18T23:05:00Z">
              <w:tcPr>
                <w:tcW w:w="1199" w:type="dxa"/>
                <w:vMerge/>
                <w:vAlign w:val="center"/>
              </w:tcPr>
            </w:tcPrChange>
          </w:tcPr>
          <w:p w14:paraId="7299D8B7" w14:textId="77777777" w:rsidR="00B44F65" w:rsidRPr="0059279C" w:rsidRDefault="00B44F65">
            <w:pPr>
              <w:rPr>
                <w:ins w:id="1428" w:author="Roger Granda" w:date="2015-03-18T19:32:00Z"/>
                <w:b/>
                <w:sz w:val="18"/>
                <w:szCs w:val="18"/>
                <w:rPrChange w:id="1429" w:author="Roger Granda" w:date="2015-03-18T20:31:00Z">
                  <w:rPr>
                    <w:ins w:id="1430" w:author="Roger Granda" w:date="2015-03-18T19:32:00Z"/>
                    <w:b w:val="0"/>
                    <w:sz w:val="20"/>
                    <w:szCs w:val="20"/>
                  </w:rPr>
                </w:rPrChange>
              </w:rPr>
              <w:pPrChange w:id="1431" w:author="Roger Granda" w:date="2015-03-18T20:28:00Z">
                <w:pPr>
                  <w:pStyle w:val="Subtitulocapitulo"/>
                  <w:numPr>
                    <w:ilvl w:val="0"/>
                    <w:numId w:val="0"/>
                  </w:numPr>
                  <w:spacing w:line="240" w:lineRule="auto"/>
                  <w:ind w:left="0" w:firstLine="0"/>
                  <w:jc w:val="center"/>
                </w:pPr>
              </w:pPrChange>
            </w:pPr>
          </w:p>
        </w:tc>
        <w:tc>
          <w:tcPr>
            <w:tcW w:w="709" w:type="dxa"/>
            <w:vAlign w:val="center"/>
            <w:tcPrChange w:id="1432" w:author="Roger Granda" w:date="2015-03-18T23:05:00Z">
              <w:tcPr>
                <w:tcW w:w="1146" w:type="dxa"/>
                <w:gridSpan w:val="2"/>
                <w:vAlign w:val="center"/>
              </w:tcPr>
            </w:tcPrChange>
          </w:tcPr>
          <w:p w14:paraId="131BDB8B" w14:textId="5C674047" w:rsidR="00B44F65" w:rsidRPr="00A47785" w:rsidRDefault="00B44F65">
            <w:pPr>
              <w:jc w:val="center"/>
              <w:rPr>
                <w:ins w:id="1433" w:author="Roger Granda" w:date="2015-03-18T19:32:00Z"/>
                <w:sz w:val="20"/>
                <w:szCs w:val="20"/>
              </w:rPr>
              <w:pPrChange w:id="1434" w:author="Roger Granda" w:date="2015-03-18T20:28:00Z">
                <w:pPr>
                  <w:pStyle w:val="Subtitulocapitulo"/>
                  <w:numPr>
                    <w:ilvl w:val="0"/>
                    <w:numId w:val="0"/>
                  </w:numPr>
                  <w:spacing w:line="240" w:lineRule="auto"/>
                  <w:ind w:left="0" w:firstLine="0"/>
                  <w:jc w:val="center"/>
                </w:pPr>
              </w:pPrChange>
            </w:pPr>
            <w:ins w:id="1435" w:author="Roger Granda" w:date="2015-03-18T19:36:00Z">
              <w:r>
                <w:rPr>
                  <w:rFonts w:ascii="Arial" w:hAnsi="Arial" w:cs="Arial"/>
                  <w:b/>
                  <w:sz w:val="20"/>
                  <w:szCs w:val="20"/>
                </w:rPr>
                <w:t>Ctrl.</w:t>
              </w:r>
            </w:ins>
          </w:p>
        </w:tc>
        <w:tc>
          <w:tcPr>
            <w:tcW w:w="851" w:type="dxa"/>
            <w:vAlign w:val="center"/>
            <w:tcPrChange w:id="1436" w:author="Roger Granda" w:date="2015-03-18T23:05:00Z">
              <w:tcPr>
                <w:tcW w:w="851" w:type="dxa"/>
                <w:vAlign w:val="center"/>
              </w:tcPr>
            </w:tcPrChange>
          </w:tcPr>
          <w:p w14:paraId="2EC22F1A" w14:textId="567B63C1" w:rsidR="00B44F65" w:rsidRPr="00A47785" w:rsidRDefault="00B44F65">
            <w:pPr>
              <w:jc w:val="center"/>
              <w:rPr>
                <w:ins w:id="1437" w:author="Roger Granda" w:date="2015-03-18T19:32:00Z"/>
                <w:sz w:val="20"/>
                <w:szCs w:val="20"/>
              </w:rPr>
              <w:pPrChange w:id="1438" w:author="Roger Granda" w:date="2015-03-18T23:05:00Z">
                <w:pPr>
                  <w:pStyle w:val="Subtitulocapitulo"/>
                  <w:numPr>
                    <w:ilvl w:val="0"/>
                    <w:numId w:val="0"/>
                  </w:numPr>
                  <w:spacing w:line="240" w:lineRule="auto"/>
                  <w:ind w:left="0" w:firstLine="0"/>
                  <w:jc w:val="center"/>
                </w:pPr>
              </w:pPrChange>
            </w:pPr>
            <w:ins w:id="1439" w:author="Roger Granda" w:date="2015-03-18T19:56:00Z">
              <w:r w:rsidRPr="00723197">
                <w:rPr>
                  <w:rFonts w:ascii="Arial" w:hAnsi="Arial" w:cs="Arial"/>
                  <w:sz w:val="20"/>
                  <w:szCs w:val="20"/>
                  <w:rPrChange w:id="1440" w:author="Roger Granda" w:date="2015-03-18T23:05:00Z">
                    <w:rPr>
                      <w:bCs w:val="0"/>
                      <w:sz w:val="20"/>
                      <w:szCs w:val="20"/>
                    </w:rPr>
                  </w:rPrChange>
                </w:rPr>
                <w:t>4</w:t>
              </w:r>
            </w:ins>
          </w:p>
        </w:tc>
        <w:tc>
          <w:tcPr>
            <w:tcW w:w="708" w:type="dxa"/>
            <w:vAlign w:val="center"/>
            <w:tcPrChange w:id="1441" w:author="Roger Granda" w:date="2015-03-18T23:05:00Z">
              <w:tcPr>
                <w:tcW w:w="708" w:type="dxa"/>
                <w:gridSpan w:val="2"/>
                <w:vAlign w:val="center"/>
              </w:tcPr>
            </w:tcPrChange>
          </w:tcPr>
          <w:p w14:paraId="6A95B67C" w14:textId="09A0862F" w:rsidR="00B44F65" w:rsidRPr="00A47785" w:rsidRDefault="00B44F65">
            <w:pPr>
              <w:jc w:val="center"/>
              <w:rPr>
                <w:ins w:id="1442" w:author="Roger Granda" w:date="2015-03-18T19:32:00Z"/>
                <w:sz w:val="20"/>
                <w:szCs w:val="20"/>
              </w:rPr>
              <w:pPrChange w:id="1443" w:author="Roger Granda" w:date="2015-03-18T23:05:00Z">
                <w:pPr>
                  <w:pStyle w:val="Subtitulocapitulo"/>
                  <w:numPr>
                    <w:ilvl w:val="0"/>
                    <w:numId w:val="0"/>
                  </w:numPr>
                  <w:spacing w:line="240" w:lineRule="auto"/>
                  <w:ind w:left="0" w:firstLine="0"/>
                  <w:jc w:val="center"/>
                </w:pPr>
              </w:pPrChange>
            </w:pPr>
            <w:ins w:id="1444" w:author="Roger Granda" w:date="2015-03-18T19:56:00Z">
              <w:r w:rsidRPr="00723197">
                <w:rPr>
                  <w:rFonts w:ascii="Arial" w:hAnsi="Arial" w:cs="Arial"/>
                  <w:sz w:val="20"/>
                  <w:szCs w:val="20"/>
                  <w:rPrChange w:id="1445" w:author="Roger Granda" w:date="2015-03-18T23:05:00Z">
                    <w:rPr>
                      <w:bCs w:val="0"/>
                      <w:sz w:val="20"/>
                      <w:szCs w:val="20"/>
                    </w:rPr>
                  </w:rPrChange>
                </w:rPr>
                <w:t>3.91</w:t>
              </w:r>
            </w:ins>
          </w:p>
        </w:tc>
        <w:tc>
          <w:tcPr>
            <w:tcW w:w="851" w:type="dxa"/>
            <w:vAlign w:val="center"/>
            <w:tcPrChange w:id="1446" w:author="Roger Granda" w:date="2015-03-18T23:05:00Z">
              <w:tcPr>
                <w:tcW w:w="851" w:type="dxa"/>
                <w:gridSpan w:val="2"/>
                <w:vAlign w:val="center"/>
              </w:tcPr>
            </w:tcPrChange>
          </w:tcPr>
          <w:p w14:paraId="0C869C2D" w14:textId="22C097E9" w:rsidR="00B44F65" w:rsidRPr="00A47785" w:rsidRDefault="00B44F65">
            <w:pPr>
              <w:jc w:val="center"/>
              <w:rPr>
                <w:ins w:id="1447" w:author="Roger Granda" w:date="2015-03-18T19:32:00Z"/>
                <w:sz w:val="20"/>
                <w:szCs w:val="20"/>
              </w:rPr>
              <w:pPrChange w:id="1448" w:author="Roger Granda" w:date="2015-03-18T23:05:00Z">
                <w:pPr>
                  <w:pStyle w:val="Subtitulocapitulo"/>
                  <w:numPr>
                    <w:ilvl w:val="0"/>
                    <w:numId w:val="0"/>
                  </w:numPr>
                  <w:spacing w:line="240" w:lineRule="auto"/>
                  <w:ind w:left="0" w:firstLine="0"/>
                  <w:jc w:val="center"/>
                </w:pPr>
              </w:pPrChange>
            </w:pPr>
            <w:ins w:id="1449" w:author="Roger Granda" w:date="2015-03-18T19:56:00Z">
              <w:r w:rsidRPr="00723197">
                <w:rPr>
                  <w:rFonts w:ascii="Arial" w:hAnsi="Arial" w:cs="Arial"/>
                  <w:sz w:val="20"/>
                  <w:szCs w:val="20"/>
                  <w:rPrChange w:id="1450" w:author="Roger Granda" w:date="2015-03-18T23:05:00Z">
                    <w:rPr>
                      <w:bCs w:val="0"/>
                      <w:sz w:val="20"/>
                      <w:szCs w:val="20"/>
                    </w:rPr>
                  </w:rPrChange>
                </w:rPr>
                <w:t>4</w:t>
              </w:r>
            </w:ins>
          </w:p>
        </w:tc>
        <w:tc>
          <w:tcPr>
            <w:tcW w:w="850" w:type="dxa"/>
            <w:vAlign w:val="center"/>
            <w:tcPrChange w:id="1451" w:author="Roger Granda" w:date="2015-03-18T23:05:00Z">
              <w:tcPr>
                <w:tcW w:w="850" w:type="dxa"/>
                <w:vAlign w:val="center"/>
              </w:tcPr>
            </w:tcPrChange>
          </w:tcPr>
          <w:p w14:paraId="232217C2" w14:textId="5E65B850" w:rsidR="00B44F65" w:rsidRPr="00A47785" w:rsidRDefault="00B44F65">
            <w:pPr>
              <w:jc w:val="center"/>
              <w:rPr>
                <w:ins w:id="1452" w:author="Roger Granda" w:date="2015-03-18T19:32:00Z"/>
                <w:sz w:val="20"/>
                <w:szCs w:val="20"/>
              </w:rPr>
              <w:pPrChange w:id="1453" w:author="Roger Granda" w:date="2015-03-18T23:05:00Z">
                <w:pPr>
                  <w:pStyle w:val="Subtitulocapitulo"/>
                  <w:numPr>
                    <w:ilvl w:val="0"/>
                    <w:numId w:val="0"/>
                  </w:numPr>
                  <w:spacing w:line="240" w:lineRule="auto"/>
                  <w:ind w:left="0" w:firstLine="0"/>
                  <w:jc w:val="center"/>
                </w:pPr>
              </w:pPrChange>
            </w:pPr>
            <w:ins w:id="1454" w:author="Roger Granda" w:date="2015-03-18T19:56:00Z">
              <w:r w:rsidRPr="00723197">
                <w:rPr>
                  <w:rFonts w:ascii="Arial" w:hAnsi="Arial" w:cs="Arial"/>
                  <w:sz w:val="20"/>
                  <w:szCs w:val="20"/>
                  <w:rPrChange w:id="1455" w:author="Roger Granda" w:date="2015-03-18T23:05:00Z">
                    <w:rPr>
                      <w:bCs w:val="0"/>
                      <w:sz w:val="20"/>
                      <w:szCs w:val="20"/>
                    </w:rPr>
                  </w:rPrChange>
                </w:rPr>
                <w:t>3.67</w:t>
              </w:r>
            </w:ins>
          </w:p>
        </w:tc>
        <w:tc>
          <w:tcPr>
            <w:tcW w:w="851" w:type="dxa"/>
            <w:vAlign w:val="center"/>
            <w:tcPrChange w:id="1456" w:author="Roger Granda" w:date="2015-03-18T23:05:00Z">
              <w:tcPr>
                <w:tcW w:w="851" w:type="dxa"/>
                <w:gridSpan w:val="2"/>
              </w:tcPr>
            </w:tcPrChange>
          </w:tcPr>
          <w:p w14:paraId="50FFF9BC" w14:textId="30221420" w:rsidR="00B44F65" w:rsidRPr="00723197" w:rsidRDefault="00723197" w:rsidP="00723197">
            <w:pPr>
              <w:jc w:val="center"/>
              <w:rPr>
                <w:ins w:id="1457" w:author="Roger Granda" w:date="2015-03-18T22:48:00Z"/>
                <w:rStyle w:val="TextoCar"/>
                <w:rFonts w:eastAsiaTheme="minorHAnsi"/>
                <w:sz w:val="20"/>
                <w:szCs w:val="20"/>
              </w:rPr>
            </w:pPr>
            <w:ins w:id="1458" w:author="Roger Granda" w:date="2015-03-18T23:05:00Z">
              <w:r w:rsidRPr="00723197">
                <w:rPr>
                  <w:rStyle w:val="TextoCar"/>
                  <w:rFonts w:eastAsiaTheme="minorHAnsi"/>
                  <w:sz w:val="20"/>
                  <w:szCs w:val="20"/>
                </w:rPr>
                <w:t>4</w:t>
              </w:r>
            </w:ins>
          </w:p>
        </w:tc>
        <w:tc>
          <w:tcPr>
            <w:tcW w:w="850" w:type="dxa"/>
            <w:vAlign w:val="center"/>
            <w:tcPrChange w:id="1459" w:author="Roger Granda" w:date="2015-03-18T23:05:00Z">
              <w:tcPr>
                <w:tcW w:w="850" w:type="dxa"/>
              </w:tcPr>
            </w:tcPrChange>
          </w:tcPr>
          <w:p w14:paraId="5F5C93A6" w14:textId="4AE1CF95" w:rsidR="00B44F65" w:rsidRPr="00723197" w:rsidRDefault="00723197" w:rsidP="00723197">
            <w:pPr>
              <w:jc w:val="center"/>
              <w:rPr>
                <w:ins w:id="1460" w:author="Roger Granda" w:date="2015-03-18T22:48:00Z"/>
                <w:rStyle w:val="TextoCar"/>
                <w:rFonts w:eastAsiaTheme="minorHAnsi"/>
                <w:sz w:val="20"/>
                <w:szCs w:val="20"/>
              </w:rPr>
            </w:pPr>
            <w:ins w:id="1461" w:author="Roger Granda" w:date="2015-03-18T23:05:00Z">
              <w:r w:rsidRPr="00723197">
                <w:rPr>
                  <w:rStyle w:val="TextoCar"/>
                  <w:rFonts w:eastAsiaTheme="minorHAnsi"/>
                  <w:sz w:val="20"/>
                  <w:szCs w:val="20"/>
                </w:rPr>
                <w:t>3.75</w:t>
              </w:r>
            </w:ins>
          </w:p>
        </w:tc>
        <w:tc>
          <w:tcPr>
            <w:tcW w:w="993" w:type="dxa"/>
            <w:vAlign w:val="center"/>
            <w:tcPrChange w:id="1462" w:author="Roger Granda" w:date="2015-03-18T23:05:00Z">
              <w:tcPr>
                <w:tcW w:w="993" w:type="dxa"/>
                <w:gridSpan w:val="2"/>
                <w:vAlign w:val="center"/>
              </w:tcPr>
            </w:tcPrChange>
          </w:tcPr>
          <w:p w14:paraId="6DF623CC" w14:textId="3B34458A" w:rsidR="00B44F65" w:rsidRPr="00723197" w:rsidRDefault="00B44F65">
            <w:pPr>
              <w:jc w:val="center"/>
              <w:rPr>
                <w:ins w:id="1463" w:author="Roger Granda" w:date="2015-03-18T19:32:00Z"/>
                <w:rStyle w:val="TextoCar"/>
                <w:rFonts w:eastAsiaTheme="minorHAnsi"/>
                <w:b/>
                <w:bCs/>
                <w:sz w:val="20"/>
                <w:szCs w:val="20"/>
              </w:rPr>
              <w:pPrChange w:id="1464" w:author="Roger Granda" w:date="2015-03-18T23:05:00Z">
                <w:pPr>
                  <w:pStyle w:val="Subtitulocapitulo"/>
                  <w:numPr>
                    <w:ilvl w:val="0"/>
                    <w:numId w:val="0"/>
                  </w:numPr>
                  <w:spacing w:line="240" w:lineRule="auto"/>
                  <w:ind w:left="0" w:firstLine="0"/>
                  <w:jc w:val="center"/>
                </w:pPr>
              </w:pPrChange>
            </w:pPr>
            <w:ins w:id="1465" w:author="Roger Granda" w:date="2015-03-18T20:01:00Z">
              <w:r w:rsidRPr="00723197">
                <w:rPr>
                  <w:rStyle w:val="TextoCar"/>
                  <w:rFonts w:eastAsiaTheme="minorHAnsi"/>
                  <w:sz w:val="20"/>
                  <w:szCs w:val="20"/>
                </w:rPr>
                <w:t>4</w:t>
              </w:r>
            </w:ins>
          </w:p>
        </w:tc>
        <w:tc>
          <w:tcPr>
            <w:tcW w:w="850" w:type="dxa"/>
            <w:vAlign w:val="center"/>
            <w:tcPrChange w:id="1466" w:author="Roger Granda" w:date="2015-03-18T23:05:00Z">
              <w:tcPr>
                <w:tcW w:w="850" w:type="dxa"/>
                <w:gridSpan w:val="2"/>
                <w:vAlign w:val="center"/>
              </w:tcPr>
            </w:tcPrChange>
          </w:tcPr>
          <w:p w14:paraId="16C83D67" w14:textId="72810B10" w:rsidR="00B44F65" w:rsidRPr="00723197" w:rsidRDefault="00B44F65">
            <w:pPr>
              <w:jc w:val="center"/>
              <w:rPr>
                <w:ins w:id="1467" w:author="Roger Granda" w:date="2015-03-18T19:32:00Z"/>
                <w:rStyle w:val="TextoCar"/>
                <w:rFonts w:eastAsiaTheme="minorHAnsi"/>
                <w:sz w:val="20"/>
                <w:szCs w:val="20"/>
              </w:rPr>
              <w:pPrChange w:id="1468" w:author="Roger Granda" w:date="2015-03-18T23:05:00Z">
                <w:pPr>
                  <w:pStyle w:val="Subtitulocapitulo"/>
                  <w:numPr>
                    <w:ilvl w:val="0"/>
                    <w:numId w:val="0"/>
                  </w:numPr>
                  <w:spacing w:line="240" w:lineRule="auto"/>
                  <w:ind w:left="0" w:firstLine="0"/>
                  <w:jc w:val="center"/>
                </w:pPr>
              </w:pPrChange>
            </w:pPr>
            <w:ins w:id="1469" w:author="Roger Granda" w:date="2015-03-18T20:15:00Z">
              <w:r w:rsidRPr="00723197">
                <w:rPr>
                  <w:rStyle w:val="TextoCar"/>
                  <w:rFonts w:eastAsiaTheme="minorHAnsi"/>
                  <w:sz w:val="20"/>
                  <w:szCs w:val="20"/>
                </w:rPr>
                <w:t>4.08</w:t>
              </w:r>
            </w:ins>
          </w:p>
        </w:tc>
        <w:tc>
          <w:tcPr>
            <w:tcW w:w="1276" w:type="dxa"/>
            <w:vAlign w:val="center"/>
            <w:tcPrChange w:id="1470" w:author="Roger Granda" w:date="2015-03-18T23:05:00Z">
              <w:tcPr>
                <w:tcW w:w="1276" w:type="dxa"/>
                <w:gridSpan w:val="2"/>
                <w:vAlign w:val="center"/>
              </w:tcPr>
            </w:tcPrChange>
          </w:tcPr>
          <w:p w14:paraId="342A5753" w14:textId="77777777" w:rsidR="00B44F65" w:rsidRPr="00A47785" w:rsidRDefault="00B44F65">
            <w:pPr>
              <w:jc w:val="center"/>
              <w:rPr>
                <w:ins w:id="1471" w:author="Roger Granda" w:date="2015-03-18T19:58:00Z"/>
                <w:sz w:val="20"/>
                <w:szCs w:val="20"/>
              </w:rPr>
              <w:pPrChange w:id="1472" w:author="Roger Granda" w:date="2015-03-18T23:05:00Z">
                <w:pPr>
                  <w:pStyle w:val="Subtitulocapitulo"/>
                  <w:numPr>
                    <w:ilvl w:val="0"/>
                    <w:numId w:val="0"/>
                  </w:numPr>
                  <w:spacing w:line="240" w:lineRule="auto"/>
                  <w:ind w:left="0" w:firstLine="0"/>
                  <w:jc w:val="center"/>
                </w:pPr>
              </w:pPrChange>
            </w:pPr>
            <w:ins w:id="1473" w:author="Roger Granda" w:date="2015-03-18T19:41:00Z">
              <w:r w:rsidRPr="00723197">
                <w:rPr>
                  <w:rFonts w:ascii="Arial" w:hAnsi="Arial" w:cs="Arial"/>
                  <w:sz w:val="20"/>
                  <w:szCs w:val="20"/>
                  <w:rPrChange w:id="1474" w:author="Roger Granda" w:date="2015-03-18T23:05:00Z">
                    <w:rPr>
                      <w:b w:val="0"/>
                      <w:bCs w:val="0"/>
                      <w:sz w:val="20"/>
                      <w:szCs w:val="20"/>
                    </w:rPr>
                  </w:rPrChange>
                </w:rPr>
                <w:t>O4=O2</w:t>
              </w:r>
            </w:ins>
          </w:p>
          <w:p w14:paraId="1AE8484D" w14:textId="262F59C4" w:rsidR="00B44F65" w:rsidRPr="00A47785" w:rsidRDefault="00B44F65">
            <w:pPr>
              <w:jc w:val="center"/>
              <w:rPr>
                <w:ins w:id="1475" w:author="Roger Granda" w:date="2015-03-18T19:32:00Z"/>
                <w:sz w:val="20"/>
                <w:szCs w:val="20"/>
              </w:rPr>
              <w:pPrChange w:id="1476" w:author="Roger Granda" w:date="2015-03-18T23:05:00Z">
                <w:pPr>
                  <w:pStyle w:val="Subtitulocapitulo"/>
                  <w:numPr>
                    <w:ilvl w:val="0"/>
                    <w:numId w:val="0"/>
                  </w:numPr>
                  <w:spacing w:line="240" w:lineRule="auto"/>
                  <w:ind w:left="0" w:firstLine="0"/>
                  <w:jc w:val="center"/>
                </w:pPr>
              </w:pPrChange>
            </w:pPr>
            <w:ins w:id="1477" w:author="Roger Granda" w:date="2015-03-18T19:58:00Z">
              <w:r w:rsidRPr="00723197">
                <w:rPr>
                  <w:rFonts w:ascii="Arial" w:hAnsi="Arial" w:cs="Arial"/>
                  <w:sz w:val="20"/>
                  <w:szCs w:val="20"/>
                  <w:rPrChange w:id="1478" w:author="Roger Granda" w:date="2015-03-18T23:05:00Z">
                    <w:rPr>
                      <w:b w:val="0"/>
                      <w:bCs w:val="0"/>
                      <w:sz w:val="20"/>
                      <w:szCs w:val="20"/>
                    </w:rPr>
                  </w:rPrChange>
                </w:rPr>
                <w:t>Z=-1.19, p= 0.234</w:t>
              </w:r>
            </w:ins>
          </w:p>
        </w:tc>
        <w:tc>
          <w:tcPr>
            <w:tcW w:w="2126" w:type="dxa"/>
            <w:vAlign w:val="center"/>
            <w:tcPrChange w:id="1479" w:author="Roger Granda" w:date="2015-03-18T23:05:00Z">
              <w:tcPr>
                <w:tcW w:w="2126" w:type="dxa"/>
                <w:gridSpan w:val="2"/>
                <w:vAlign w:val="center"/>
              </w:tcPr>
            </w:tcPrChange>
          </w:tcPr>
          <w:p w14:paraId="6BAB0784" w14:textId="77777777" w:rsidR="00B44F65" w:rsidRPr="00A47785" w:rsidRDefault="00B44F65">
            <w:pPr>
              <w:jc w:val="center"/>
              <w:rPr>
                <w:ins w:id="1480" w:author="Roger Granda" w:date="2015-03-18T20:02:00Z"/>
                <w:sz w:val="20"/>
                <w:szCs w:val="20"/>
              </w:rPr>
              <w:pPrChange w:id="1481" w:author="Roger Granda" w:date="2015-03-18T23:05:00Z">
                <w:pPr>
                  <w:pStyle w:val="Subtitulocapitulo"/>
                  <w:numPr>
                    <w:ilvl w:val="0"/>
                    <w:numId w:val="0"/>
                  </w:numPr>
                  <w:spacing w:line="240" w:lineRule="auto"/>
                  <w:ind w:left="0" w:firstLine="0"/>
                  <w:jc w:val="center"/>
                </w:pPr>
              </w:pPrChange>
            </w:pPr>
            <w:ins w:id="1482" w:author="Roger Granda" w:date="2015-03-18T19:42:00Z">
              <w:r w:rsidRPr="00723197">
                <w:rPr>
                  <w:rFonts w:ascii="Arial" w:hAnsi="Arial" w:cs="Arial"/>
                  <w:sz w:val="20"/>
                  <w:szCs w:val="20"/>
                  <w:rPrChange w:id="1483" w:author="Roger Granda" w:date="2015-03-18T23:05:00Z">
                    <w:rPr>
                      <w:b w:val="0"/>
                      <w:bCs w:val="0"/>
                      <w:sz w:val="20"/>
                      <w:szCs w:val="20"/>
                    </w:rPr>
                  </w:rPrChange>
                </w:rPr>
                <w:t>O6=O2</w:t>
              </w:r>
            </w:ins>
          </w:p>
          <w:p w14:paraId="5C2A6812" w14:textId="6669FA52" w:rsidR="00B44F65" w:rsidRPr="00A47785" w:rsidRDefault="00B44F65">
            <w:pPr>
              <w:jc w:val="center"/>
              <w:rPr>
                <w:ins w:id="1484" w:author="Roger Granda" w:date="2015-03-18T19:32:00Z"/>
                <w:sz w:val="20"/>
                <w:szCs w:val="20"/>
              </w:rPr>
              <w:pPrChange w:id="1485" w:author="Roger Granda" w:date="2015-03-18T23:05:00Z">
                <w:pPr>
                  <w:pStyle w:val="Subtitulocapitulo"/>
                  <w:numPr>
                    <w:ilvl w:val="0"/>
                    <w:numId w:val="0"/>
                  </w:numPr>
                  <w:spacing w:line="240" w:lineRule="auto"/>
                  <w:ind w:left="0" w:firstLine="0"/>
                  <w:jc w:val="center"/>
                </w:pPr>
              </w:pPrChange>
            </w:pPr>
            <w:ins w:id="1486" w:author="Roger Granda" w:date="2015-03-18T20:02:00Z">
              <w:r w:rsidRPr="00723197">
                <w:rPr>
                  <w:rFonts w:ascii="Arial" w:hAnsi="Arial" w:cs="Arial"/>
                  <w:sz w:val="20"/>
                  <w:szCs w:val="20"/>
                  <w:rPrChange w:id="1487" w:author="Roger Granda" w:date="2015-03-18T23:05:00Z">
                    <w:rPr>
                      <w:b w:val="0"/>
                      <w:bCs w:val="0"/>
                      <w:sz w:val="20"/>
                      <w:szCs w:val="20"/>
                    </w:rPr>
                  </w:rPrChange>
                </w:rPr>
                <w:t>Z=-1.</w:t>
              </w:r>
            </w:ins>
            <w:ins w:id="1488" w:author="Roger Granda" w:date="2015-03-18T20:17:00Z">
              <w:r w:rsidRPr="00723197">
                <w:rPr>
                  <w:rFonts w:ascii="Arial" w:hAnsi="Arial" w:cs="Arial"/>
                  <w:sz w:val="20"/>
                  <w:szCs w:val="20"/>
                  <w:rPrChange w:id="1489" w:author="Roger Granda" w:date="2015-03-18T23:05:00Z">
                    <w:rPr>
                      <w:b w:val="0"/>
                      <w:bCs w:val="0"/>
                      <w:sz w:val="20"/>
                      <w:szCs w:val="20"/>
                    </w:rPr>
                  </w:rPrChange>
                </w:rPr>
                <w:t>27</w:t>
              </w:r>
            </w:ins>
            <w:ins w:id="1490" w:author="Roger Granda" w:date="2015-03-18T20:02:00Z">
              <w:r w:rsidRPr="00723197">
                <w:rPr>
                  <w:rFonts w:ascii="Arial" w:hAnsi="Arial" w:cs="Arial"/>
                  <w:sz w:val="20"/>
                  <w:szCs w:val="20"/>
                  <w:rPrChange w:id="1491" w:author="Roger Granda" w:date="2015-03-18T23:05:00Z">
                    <w:rPr>
                      <w:b w:val="0"/>
                      <w:bCs w:val="0"/>
                      <w:sz w:val="20"/>
                      <w:szCs w:val="20"/>
                    </w:rPr>
                  </w:rPrChange>
                </w:rPr>
                <w:t>, p=0.206</w:t>
              </w:r>
            </w:ins>
          </w:p>
        </w:tc>
      </w:tr>
      <w:tr w:rsidR="00B44F65" w:rsidRPr="00676FAD" w14:paraId="2088F236" w14:textId="77777777" w:rsidTr="00723197">
        <w:trPr>
          <w:gridBefore w:val="1"/>
          <w:wBefore w:w="216" w:type="dxa"/>
          <w:trHeight w:val="551"/>
          <w:ins w:id="1492" w:author="Roger Granda" w:date="2015-03-18T19:20:00Z"/>
          <w:trPrChange w:id="1493" w:author="Roger Granda" w:date="2015-03-18T23:05:00Z">
            <w:trPr>
              <w:gridBefore w:val="2"/>
              <w:wBefore w:w="216" w:type="dxa"/>
              <w:trHeight w:val="1125"/>
            </w:trPr>
          </w:trPrChange>
        </w:trPr>
        <w:tc>
          <w:tcPr>
            <w:tcW w:w="1636" w:type="dxa"/>
            <w:vMerge w:val="restart"/>
            <w:vAlign w:val="center"/>
            <w:tcPrChange w:id="1494" w:author="Roger Granda" w:date="2015-03-18T23:05:00Z">
              <w:tcPr>
                <w:tcW w:w="1199" w:type="dxa"/>
                <w:vMerge w:val="restart"/>
                <w:vAlign w:val="center"/>
              </w:tcPr>
            </w:tcPrChange>
          </w:tcPr>
          <w:p w14:paraId="77DD0239" w14:textId="4E67560B" w:rsidR="00B44F65" w:rsidRPr="00A47785" w:rsidRDefault="00B44F65">
            <w:pPr>
              <w:rPr>
                <w:ins w:id="1495" w:author="Roger Granda" w:date="2015-03-18T19:20:00Z"/>
                <w:sz w:val="18"/>
                <w:szCs w:val="18"/>
              </w:rPr>
              <w:pPrChange w:id="1496" w:author="Roger Granda" w:date="2015-03-18T20:28:00Z">
                <w:pPr>
                  <w:pStyle w:val="Subtitulocapitulo"/>
                  <w:numPr>
                    <w:ilvl w:val="0"/>
                    <w:numId w:val="0"/>
                  </w:numPr>
                  <w:spacing w:line="276" w:lineRule="auto"/>
                  <w:ind w:left="0" w:firstLine="0"/>
                  <w:jc w:val="center"/>
                </w:pPr>
              </w:pPrChange>
            </w:pPr>
            <w:ins w:id="1497" w:author="Roger Granda" w:date="2015-03-18T19:21:00Z">
              <w:r w:rsidRPr="0059279C">
                <w:rPr>
                  <w:rFonts w:ascii="Arial" w:hAnsi="Arial" w:cs="Arial"/>
                  <w:b/>
                  <w:sz w:val="18"/>
                  <w:szCs w:val="18"/>
                  <w:rPrChange w:id="1498" w:author="Roger Granda" w:date="2015-03-18T20:31:00Z">
                    <w:rPr>
                      <w:bCs w:val="0"/>
                    </w:rPr>
                  </w:rPrChange>
                </w:rPr>
                <w:t>Conformidad con calificación individual</w:t>
              </w:r>
            </w:ins>
          </w:p>
        </w:tc>
        <w:tc>
          <w:tcPr>
            <w:tcW w:w="709" w:type="dxa"/>
            <w:vAlign w:val="center"/>
            <w:tcPrChange w:id="1499" w:author="Roger Granda" w:date="2015-03-18T23:05:00Z">
              <w:tcPr>
                <w:tcW w:w="1146" w:type="dxa"/>
                <w:gridSpan w:val="2"/>
                <w:vAlign w:val="center"/>
              </w:tcPr>
            </w:tcPrChange>
          </w:tcPr>
          <w:p w14:paraId="414B0AA9" w14:textId="0BA1F31B" w:rsidR="00B44F65" w:rsidRPr="008932CC" w:rsidRDefault="00B44F65">
            <w:pPr>
              <w:jc w:val="center"/>
              <w:rPr>
                <w:ins w:id="1500" w:author="Roger Granda" w:date="2015-03-18T19:25:00Z"/>
                <w:b/>
                <w:sz w:val="20"/>
                <w:szCs w:val="20"/>
                <w:rPrChange w:id="1501" w:author="Roger Granda" w:date="2015-03-18T19:35:00Z">
                  <w:rPr>
                    <w:ins w:id="1502" w:author="Roger Granda" w:date="2015-03-18T19:25:00Z"/>
                    <w:b w:val="0"/>
                    <w:sz w:val="24"/>
                    <w:szCs w:val="24"/>
                  </w:rPr>
                </w:rPrChange>
              </w:rPr>
              <w:pPrChange w:id="1503" w:author="Roger Granda" w:date="2015-03-18T20:28:00Z">
                <w:pPr>
                  <w:pStyle w:val="Subtitulocapitulo"/>
                  <w:numPr>
                    <w:ilvl w:val="0"/>
                    <w:numId w:val="0"/>
                  </w:numPr>
                  <w:spacing w:line="276" w:lineRule="auto"/>
                  <w:ind w:left="0" w:firstLine="0"/>
                  <w:jc w:val="center"/>
                </w:pPr>
              </w:pPrChange>
            </w:pPr>
            <w:ins w:id="1504" w:author="Roger Granda" w:date="2015-03-18T19:36:00Z">
              <w:r w:rsidRPr="008932CC">
                <w:rPr>
                  <w:rFonts w:ascii="Arial" w:hAnsi="Arial" w:cs="Arial"/>
                  <w:b/>
                  <w:sz w:val="20"/>
                  <w:szCs w:val="20"/>
                </w:rPr>
                <w:t>Exp.</w:t>
              </w:r>
            </w:ins>
          </w:p>
        </w:tc>
        <w:tc>
          <w:tcPr>
            <w:tcW w:w="851" w:type="dxa"/>
            <w:vAlign w:val="center"/>
            <w:tcPrChange w:id="1505" w:author="Roger Granda" w:date="2015-03-18T23:05:00Z">
              <w:tcPr>
                <w:tcW w:w="851" w:type="dxa"/>
                <w:vAlign w:val="center"/>
              </w:tcPr>
            </w:tcPrChange>
          </w:tcPr>
          <w:p w14:paraId="74AB37FB" w14:textId="0FD456BD" w:rsidR="00B44F65" w:rsidRPr="00723197" w:rsidRDefault="00B44F65">
            <w:pPr>
              <w:jc w:val="center"/>
              <w:rPr>
                <w:ins w:id="1506" w:author="Roger Granda" w:date="2015-03-18T19:20:00Z"/>
                <w:b/>
                <w:sz w:val="20"/>
                <w:szCs w:val="20"/>
                <w:rPrChange w:id="1507" w:author="Roger Granda" w:date="2015-03-18T23:05:00Z">
                  <w:rPr>
                    <w:ins w:id="1508" w:author="Roger Granda" w:date="2015-03-18T19:20:00Z"/>
                    <w:b w:val="0"/>
                    <w:sz w:val="24"/>
                    <w:szCs w:val="24"/>
                  </w:rPr>
                </w:rPrChange>
              </w:rPr>
              <w:pPrChange w:id="1509" w:author="Roger Granda" w:date="2015-03-18T23:05:00Z">
                <w:pPr>
                  <w:pStyle w:val="Subtitulocapitulo"/>
                  <w:numPr>
                    <w:ilvl w:val="0"/>
                    <w:numId w:val="0"/>
                  </w:numPr>
                  <w:spacing w:line="276" w:lineRule="auto"/>
                  <w:ind w:left="0" w:firstLine="0"/>
                  <w:jc w:val="center"/>
                </w:pPr>
              </w:pPrChange>
            </w:pPr>
            <w:ins w:id="1510" w:author="Roger Granda" w:date="2015-03-18T20:24:00Z">
              <w:r w:rsidRPr="00723197">
                <w:rPr>
                  <w:rFonts w:ascii="Arial" w:hAnsi="Arial" w:cs="Arial"/>
                  <w:sz w:val="20"/>
                  <w:szCs w:val="20"/>
                  <w:rPrChange w:id="1511" w:author="Roger Granda" w:date="2015-03-18T23:05:00Z">
                    <w:rPr>
                      <w:b w:val="0"/>
                      <w:bCs w:val="0"/>
                      <w:sz w:val="20"/>
                      <w:szCs w:val="20"/>
                    </w:rPr>
                  </w:rPrChange>
                </w:rPr>
                <w:t>4</w:t>
              </w:r>
            </w:ins>
          </w:p>
        </w:tc>
        <w:tc>
          <w:tcPr>
            <w:tcW w:w="708" w:type="dxa"/>
            <w:vAlign w:val="center"/>
            <w:tcPrChange w:id="1512" w:author="Roger Granda" w:date="2015-03-18T23:05:00Z">
              <w:tcPr>
                <w:tcW w:w="708" w:type="dxa"/>
                <w:gridSpan w:val="2"/>
                <w:vAlign w:val="center"/>
              </w:tcPr>
            </w:tcPrChange>
          </w:tcPr>
          <w:p w14:paraId="678F96BC" w14:textId="416833CE" w:rsidR="00B44F65" w:rsidRPr="00723197" w:rsidRDefault="00B44F65">
            <w:pPr>
              <w:jc w:val="center"/>
              <w:rPr>
                <w:ins w:id="1513" w:author="Roger Granda" w:date="2015-03-18T19:20:00Z"/>
                <w:b/>
                <w:sz w:val="20"/>
                <w:szCs w:val="20"/>
                <w:rPrChange w:id="1514" w:author="Roger Granda" w:date="2015-03-18T23:05:00Z">
                  <w:rPr>
                    <w:ins w:id="1515" w:author="Roger Granda" w:date="2015-03-18T19:20:00Z"/>
                    <w:b w:val="0"/>
                    <w:sz w:val="24"/>
                    <w:szCs w:val="24"/>
                  </w:rPr>
                </w:rPrChange>
              </w:rPr>
              <w:pPrChange w:id="1516" w:author="Roger Granda" w:date="2015-03-18T23:05:00Z">
                <w:pPr>
                  <w:pStyle w:val="Subtitulocapitulo"/>
                  <w:numPr>
                    <w:ilvl w:val="0"/>
                    <w:numId w:val="0"/>
                  </w:numPr>
                  <w:spacing w:line="276" w:lineRule="auto"/>
                  <w:ind w:left="0" w:firstLine="0"/>
                  <w:jc w:val="center"/>
                </w:pPr>
              </w:pPrChange>
            </w:pPr>
            <w:ins w:id="1517" w:author="Roger Granda" w:date="2015-03-18T20:24:00Z">
              <w:r w:rsidRPr="00723197">
                <w:rPr>
                  <w:rFonts w:ascii="Arial" w:hAnsi="Arial" w:cs="Arial"/>
                  <w:sz w:val="20"/>
                  <w:szCs w:val="20"/>
                  <w:rPrChange w:id="1518" w:author="Roger Granda" w:date="2015-03-18T23:05:00Z">
                    <w:rPr>
                      <w:b w:val="0"/>
                      <w:bCs w:val="0"/>
                      <w:sz w:val="20"/>
                      <w:szCs w:val="20"/>
                    </w:rPr>
                  </w:rPrChange>
                </w:rPr>
                <w:t>4</w:t>
              </w:r>
            </w:ins>
          </w:p>
        </w:tc>
        <w:tc>
          <w:tcPr>
            <w:tcW w:w="851" w:type="dxa"/>
            <w:vAlign w:val="center"/>
            <w:tcPrChange w:id="1519" w:author="Roger Granda" w:date="2015-03-18T23:05:00Z">
              <w:tcPr>
                <w:tcW w:w="851" w:type="dxa"/>
                <w:gridSpan w:val="2"/>
                <w:vAlign w:val="center"/>
              </w:tcPr>
            </w:tcPrChange>
          </w:tcPr>
          <w:p w14:paraId="0A96A28F" w14:textId="67B49C96" w:rsidR="00B44F65" w:rsidRPr="00723197" w:rsidRDefault="00B44F65">
            <w:pPr>
              <w:jc w:val="center"/>
              <w:rPr>
                <w:ins w:id="1520" w:author="Roger Granda" w:date="2015-03-18T19:20:00Z"/>
                <w:b/>
                <w:sz w:val="20"/>
                <w:szCs w:val="20"/>
                <w:rPrChange w:id="1521" w:author="Roger Granda" w:date="2015-03-18T23:05:00Z">
                  <w:rPr>
                    <w:ins w:id="1522" w:author="Roger Granda" w:date="2015-03-18T19:20:00Z"/>
                    <w:b w:val="0"/>
                    <w:sz w:val="24"/>
                    <w:szCs w:val="24"/>
                  </w:rPr>
                </w:rPrChange>
              </w:rPr>
              <w:pPrChange w:id="1523" w:author="Roger Granda" w:date="2015-03-18T23:05:00Z">
                <w:pPr>
                  <w:pStyle w:val="Subtitulocapitulo"/>
                  <w:numPr>
                    <w:ilvl w:val="0"/>
                    <w:numId w:val="0"/>
                  </w:numPr>
                  <w:spacing w:line="276" w:lineRule="auto"/>
                  <w:ind w:left="0" w:firstLine="0"/>
                  <w:jc w:val="center"/>
                </w:pPr>
              </w:pPrChange>
            </w:pPr>
            <w:ins w:id="1524" w:author="Roger Granda" w:date="2015-03-18T19:48:00Z">
              <w:r w:rsidRPr="00723197">
                <w:rPr>
                  <w:rFonts w:ascii="Arial" w:hAnsi="Arial" w:cs="Arial"/>
                  <w:sz w:val="20"/>
                  <w:szCs w:val="20"/>
                  <w:rPrChange w:id="1525" w:author="Roger Granda" w:date="2015-03-18T23:05:00Z">
                    <w:rPr>
                      <w:b w:val="0"/>
                      <w:bCs w:val="0"/>
                      <w:sz w:val="20"/>
                      <w:szCs w:val="20"/>
                    </w:rPr>
                  </w:rPrChange>
                </w:rPr>
                <w:t>N/A</w:t>
              </w:r>
            </w:ins>
          </w:p>
        </w:tc>
        <w:tc>
          <w:tcPr>
            <w:tcW w:w="850" w:type="dxa"/>
            <w:vAlign w:val="center"/>
            <w:tcPrChange w:id="1526" w:author="Roger Granda" w:date="2015-03-18T23:05:00Z">
              <w:tcPr>
                <w:tcW w:w="850" w:type="dxa"/>
                <w:vAlign w:val="center"/>
              </w:tcPr>
            </w:tcPrChange>
          </w:tcPr>
          <w:p w14:paraId="4FE70FE1" w14:textId="10306DE0" w:rsidR="00B44F65" w:rsidRPr="00723197" w:rsidRDefault="00B44F65">
            <w:pPr>
              <w:jc w:val="center"/>
              <w:rPr>
                <w:ins w:id="1527" w:author="Roger Granda" w:date="2015-03-18T19:20:00Z"/>
                <w:b/>
                <w:sz w:val="20"/>
                <w:szCs w:val="20"/>
                <w:rPrChange w:id="1528" w:author="Roger Granda" w:date="2015-03-18T23:05:00Z">
                  <w:rPr>
                    <w:ins w:id="1529" w:author="Roger Granda" w:date="2015-03-18T19:20:00Z"/>
                    <w:b w:val="0"/>
                    <w:sz w:val="24"/>
                    <w:szCs w:val="24"/>
                  </w:rPr>
                </w:rPrChange>
              </w:rPr>
              <w:pPrChange w:id="1530" w:author="Roger Granda" w:date="2015-03-18T23:05:00Z">
                <w:pPr>
                  <w:pStyle w:val="Subtitulocapitulo"/>
                  <w:numPr>
                    <w:ilvl w:val="0"/>
                    <w:numId w:val="0"/>
                  </w:numPr>
                  <w:spacing w:line="276" w:lineRule="auto"/>
                  <w:ind w:left="0" w:firstLine="0"/>
                  <w:jc w:val="center"/>
                </w:pPr>
              </w:pPrChange>
            </w:pPr>
            <w:ins w:id="1531" w:author="Roger Granda" w:date="2015-03-18T19:48:00Z">
              <w:r w:rsidRPr="00723197">
                <w:rPr>
                  <w:rFonts w:ascii="Arial" w:hAnsi="Arial" w:cs="Arial"/>
                  <w:sz w:val="20"/>
                  <w:szCs w:val="20"/>
                  <w:rPrChange w:id="1532" w:author="Roger Granda" w:date="2015-03-18T23:05:00Z">
                    <w:rPr>
                      <w:b w:val="0"/>
                      <w:bCs w:val="0"/>
                      <w:sz w:val="20"/>
                      <w:szCs w:val="20"/>
                    </w:rPr>
                  </w:rPrChange>
                </w:rPr>
                <w:t>N/A</w:t>
              </w:r>
            </w:ins>
          </w:p>
        </w:tc>
        <w:tc>
          <w:tcPr>
            <w:tcW w:w="851" w:type="dxa"/>
            <w:vAlign w:val="center"/>
            <w:tcPrChange w:id="1533" w:author="Roger Granda" w:date="2015-03-18T23:05:00Z">
              <w:tcPr>
                <w:tcW w:w="851" w:type="dxa"/>
                <w:gridSpan w:val="2"/>
              </w:tcPr>
            </w:tcPrChange>
          </w:tcPr>
          <w:p w14:paraId="1E8D67A7" w14:textId="185FF2E6" w:rsidR="00B44F65" w:rsidRPr="00723197" w:rsidRDefault="00723197" w:rsidP="00723197">
            <w:pPr>
              <w:jc w:val="center"/>
              <w:rPr>
                <w:ins w:id="1534" w:author="Roger Granda" w:date="2015-03-18T22:48:00Z"/>
                <w:rStyle w:val="TextoCar"/>
                <w:rFonts w:eastAsiaTheme="minorHAnsi"/>
                <w:sz w:val="20"/>
                <w:szCs w:val="20"/>
              </w:rPr>
            </w:pPr>
            <w:ins w:id="1535" w:author="Roger Granda" w:date="2015-03-18T23:03:00Z">
              <w:r w:rsidRPr="00723197">
                <w:rPr>
                  <w:rStyle w:val="TextoCar"/>
                  <w:rFonts w:eastAsiaTheme="minorHAnsi"/>
                  <w:sz w:val="20"/>
                  <w:szCs w:val="20"/>
                </w:rPr>
                <w:t>4</w:t>
              </w:r>
            </w:ins>
          </w:p>
        </w:tc>
        <w:tc>
          <w:tcPr>
            <w:tcW w:w="850" w:type="dxa"/>
            <w:vAlign w:val="center"/>
            <w:tcPrChange w:id="1536" w:author="Roger Granda" w:date="2015-03-18T23:05:00Z">
              <w:tcPr>
                <w:tcW w:w="850" w:type="dxa"/>
              </w:tcPr>
            </w:tcPrChange>
          </w:tcPr>
          <w:p w14:paraId="7BB81F23" w14:textId="33F61974" w:rsidR="00B44F65" w:rsidRPr="00723197" w:rsidRDefault="00723197" w:rsidP="00723197">
            <w:pPr>
              <w:jc w:val="center"/>
              <w:rPr>
                <w:ins w:id="1537" w:author="Roger Granda" w:date="2015-03-18T22:48:00Z"/>
                <w:rStyle w:val="TextoCar"/>
                <w:rFonts w:eastAsiaTheme="minorHAnsi"/>
                <w:sz w:val="20"/>
                <w:szCs w:val="20"/>
              </w:rPr>
            </w:pPr>
            <w:ins w:id="1538" w:author="Roger Granda" w:date="2015-03-18T23:03:00Z">
              <w:r w:rsidRPr="00723197">
                <w:rPr>
                  <w:rStyle w:val="TextoCar"/>
                  <w:rFonts w:eastAsiaTheme="minorHAnsi"/>
                  <w:sz w:val="20"/>
                  <w:szCs w:val="20"/>
                </w:rPr>
                <w:t>4</w:t>
              </w:r>
            </w:ins>
          </w:p>
        </w:tc>
        <w:tc>
          <w:tcPr>
            <w:tcW w:w="993" w:type="dxa"/>
            <w:vAlign w:val="center"/>
            <w:tcPrChange w:id="1539" w:author="Roger Granda" w:date="2015-03-18T23:05:00Z">
              <w:tcPr>
                <w:tcW w:w="993" w:type="dxa"/>
                <w:gridSpan w:val="2"/>
                <w:vAlign w:val="center"/>
              </w:tcPr>
            </w:tcPrChange>
          </w:tcPr>
          <w:p w14:paraId="197F49CC" w14:textId="7D99434F" w:rsidR="00B44F65" w:rsidRPr="00723197" w:rsidRDefault="00B44F65">
            <w:pPr>
              <w:jc w:val="center"/>
              <w:rPr>
                <w:ins w:id="1540" w:author="Roger Granda" w:date="2015-03-18T19:22:00Z"/>
                <w:rStyle w:val="TextoCar"/>
                <w:rFonts w:eastAsiaTheme="minorHAnsi"/>
                <w:b/>
                <w:bCs/>
                <w:sz w:val="20"/>
                <w:szCs w:val="20"/>
                <w:rPrChange w:id="1541" w:author="Roger Granda" w:date="2015-03-18T23:05:00Z">
                  <w:rPr>
                    <w:ins w:id="1542" w:author="Roger Granda" w:date="2015-03-18T19:22:00Z"/>
                    <w:rStyle w:val="TextoCar"/>
                    <w:rFonts w:eastAsiaTheme="minorHAnsi"/>
                    <w:b w:val="0"/>
                    <w:bCs w:val="0"/>
                    <w:color w:val="auto"/>
                  </w:rPr>
                </w:rPrChange>
              </w:rPr>
              <w:pPrChange w:id="1543" w:author="Roger Granda" w:date="2015-03-18T23:05:00Z">
                <w:pPr>
                  <w:pStyle w:val="Subtitulocapitulo"/>
                  <w:numPr>
                    <w:ilvl w:val="0"/>
                    <w:numId w:val="0"/>
                  </w:numPr>
                  <w:spacing w:line="276" w:lineRule="auto"/>
                  <w:ind w:left="0" w:firstLine="0"/>
                  <w:jc w:val="center"/>
                </w:pPr>
              </w:pPrChange>
            </w:pPr>
            <w:ins w:id="1544" w:author="Roger Granda" w:date="2015-03-18T20:24:00Z">
              <w:r w:rsidRPr="00723197">
                <w:rPr>
                  <w:rStyle w:val="TextoCar"/>
                  <w:rFonts w:eastAsiaTheme="minorHAnsi"/>
                  <w:sz w:val="20"/>
                  <w:szCs w:val="20"/>
                </w:rPr>
                <w:t>5</w:t>
              </w:r>
            </w:ins>
          </w:p>
        </w:tc>
        <w:tc>
          <w:tcPr>
            <w:tcW w:w="850" w:type="dxa"/>
            <w:vAlign w:val="center"/>
            <w:tcPrChange w:id="1545" w:author="Roger Granda" w:date="2015-03-18T23:05:00Z">
              <w:tcPr>
                <w:tcW w:w="850" w:type="dxa"/>
                <w:gridSpan w:val="2"/>
                <w:vAlign w:val="center"/>
              </w:tcPr>
            </w:tcPrChange>
          </w:tcPr>
          <w:p w14:paraId="7A3A1565" w14:textId="5EB6082C" w:rsidR="00B44F65" w:rsidRPr="00723197" w:rsidRDefault="00B44F65">
            <w:pPr>
              <w:jc w:val="center"/>
              <w:rPr>
                <w:ins w:id="1546" w:author="Roger Granda" w:date="2015-03-18T19:22:00Z"/>
                <w:rStyle w:val="TextoCar"/>
                <w:rFonts w:eastAsiaTheme="minorHAnsi"/>
                <w:b/>
                <w:sz w:val="20"/>
                <w:szCs w:val="20"/>
                <w:rPrChange w:id="1547" w:author="Roger Granda" w:date="2015-03-18T23:05:00Z">
                  <w:rPr>
                    <w:ins w:id="1548" w:author="Roger Granda" w:date="2015-03-18T19:22:00Z"/>
                    <w:rStyle w:val="TextoCar"/>
                    <w:rFonts w:eastAsiaTheme="minorHAnsi"/>
                    <w:b w:val="0"/>
                  </w:rPr>
                </w:rPrChange>
              </w:rPr>
              <w:pPrChange w:id="1549" w:author="Roger Granda" w:date="2015-03-18T23:05:00Z">
                <w:pPr>
                  <w:pStyle w:val="Subtitulocapitulo"/>
                  <w:numPr>
                    <w:ilvl w:val="0"/>
                    <w:numId w:val="0"/>
                  </w:numPr>
                  <w:spacing w:line="276" w:lineRule="auto"/>
                  <w:ind w:left="0" w:firstLine="0"/>
                  <w:jc w:val="center"/>
                </w:pPr>
              </w:pPrChange>
            </w:pPr>
            <w:ins w:id="1550" w:author="Roger Granda" w:date="2015-03-18T20:24:00Z">
              <w:r w:rsidRPr="00723197">
                <w:rPr>
                  <w:rStyle w:val="TextoCar"/>
                  <w:rFonts w:eastAsiaTheme="minorHAnsi"/>
                  <w:sz w:val="20"/>
                  <w:szCs w:val="20"/>
                </w:rPr>
                <w:t>4</w:t>
              </w:r>
            </w:ins>
          </w:p>
        </w:tc>
        <w:tc>
          <w:tcPr>
            <w:tcW w:w="1276" w:type="dxa"/>
            <w:vAlign w:val="center"/>
            <w:tcPrChange w:id="1551" w:author="Roger Granda" w:date="2015-03-18T23:05:00Z">
              <w:tcPr>
                <w:tcW w:w="1276" w:type="dxa"/>
                <w:gridSpan w:val="2"/>
                <w:vAlign w:val="center"/>
              </w:tcPr>
            </w:tcPrChange>
          </w:tcPr>
          <w:p w14:paraId="6E5912F6" w14:textId="0149B8EC" w:rsidR="00B44F65" w:rsidRPr="00723197" w:rsidRDefault="00B44F65">
            <w:pPr>
              <w:jc w:val="center"/>
              <w:rPr>
                <w:ins w:id="1552" w:author="Roger Granda" w:date="2015-03-18T19:20:00Z"/>
                <w:b/>
                <w:sz w:val="20"/>
                <w:szCs w:val="20"/>
                <w:rPrChange w:id="1553" w:author="Roger Granda" w:date="2015-03-18T23:05:00Z">
                  <w:rPr>
                    <w:ins w:id="1554" w:author="Roger Granda" w:date="2015-03-18T19:20:00Z"/>
                    <w:b w:val="0"/>
                    <w:sz w:val="24"/>
                    <w:szCs w:val="24"/>
                  </w:rPr>
                </w:rPrChange>
              </w:rPr>
              <w:pPrChange w:id="1555" w:author="Roger Granda" w:date="2015-03-18T23:05:00Z">
                <w:pPr>
                  <w:pStyle w:val="Subtitulocapitulo"/>
                  <w:numPr>
                    <w:ilvl w:val="0"/>
                    <w:numId w:val="0"/>
                  </w:numPr>
                  <w:spacing w:line="276" w:lineRule="auto"/>
                  <w:ind w:left="0" w:firstLine="0"/>
                  <w:jc w:val="center"/>
                </w:pPr>
              </w:pPrChange>
            </w:pPr>
            <w:ins w:id="1556" w:author="Roger Granda" w:date="2015-03-18T19:53:00Z">
              <w:r w:rsidRPr="00723197">
                <w:rPr>
                  <w:rFonts w:ascii="Arial" w:hAnsi="Arial" w:cs="Arial"/>
                  <w:sz w:val="20"/>
                  <w:szCs w:val="20"/>
                  <w:rPrChange w:id="1557" w:author="Roger Granda" w:date="2015-03-18T23:05:00Z">
                    <w:rPr>
                      <w:b w:val="0"/>
                      <w:bCs w:val="0"/>
                      <w:sz w:val="20"/>
                      <w:szCs w:val="20"/>
                    </w:rPr>
                  </w:rPrChange>
                </w:rPr>
                <w:t>N/A</w:t>
              </w:r>
            </w:ins>
          </w:p>
        </w:tc>
        <w:tc>
          <w:tcPr>
            <w:tcW w:w="2126" w:type="dxa"/>
            <w:vAlign w:val="center"/>
            <w:tcPrChange w:id="1558" w:author="Roger Granda" w:date="2015-03-18T23:05:00Z">
              <w:tcPr>
                <w:tcW w:w="2126" w:type="dxa"/>
                <w:gridSpan w:val="2"/>
                <w:vAlign w:val="center"/>
              </w:tcPr>
            </w:tcPrChange>
          </w:tcPr>
          <w:p w14:paraId="379473F1" w14:textId="77777777" w:rsidR="00B44F65" w:rsidRPr="00A47785" w:rsidRDefault="00B44F65">
            <w:pPr>
              <w:jc w:val="center"/>
              <w:rPr>
                <w:ins w:id="1559" w:author="Roger Granda" w:date="2015-03-18T20:25:00Z"/>
                <w:sz w:val="20"/>
                <w:szCs w:val="20"/>
              </w:rPr>
              <w:pPrChange w:id="1560" w:author="Roger Granda" w:date="2015-03-18T23:05:00Z">
                <w:pPr>
                  <w:pStyle w:val="Subtitulocapitulo"/>
                  <w:numPr>
                    <w:ilvl w:val="0"/>
                    <w:numId w:val="0"/>
                  </w:numPr>
                  <w:spacing w:line="276" w:lineRule="auto"/>
                  <w:ind w:left="0" w:firstLine="0"/>
                  <w:jc w:val="center"/>
                </w:pPr>
              </w:pPrChange>
            </w:pPr>
            <w:ins w:id="1561" w:author="Roger Granda" w:date="2015-03-18T19:41:00Z">
              <w:r w:rsidRPr="00723197">
                <w:rPr>
                  <w:rFonts w:ascii="Arial" w:hAnsi="Arial" w:cs="Arial"/>
                  <w:sz w:val="20"/>
                  <w:szCs w:val="20"/>
                  <w:rPrChange w:id="1562" w:author="Roger Granda" w:date="2015-03-18T23:05:00Z">
                    <w:rPr>
                      <w:b w:val="0"/>
                      <w:bCs w:val="0"/>
                      <w:sz w:val="20"/>
                      <w:szCs w:val="20"/>
                    </w:rPr>
                  </w:rPrChange>
                </w:rPr>
                <w:t>O5=O1</w:t>
              </w:r>
            </w:ins>
          </w:p>
          <w:p w14:paraId="010488F7" w14:textId="593497E3" w:rsidR="00B44F65" w:rsidRPr="00A47785" w:rsidRDefault="00B44F65">
            <w:pPr>
              <w:jc w:val="center"/>
              <w:rPr>
                <w:ins w:id="1563" w:author="Roger Granda" w:date="2015-03-18T20:21:00Z"/>
                <w:sz w:val="20"/>
                <w:szCs w:val="20"/>
              </w:rPr>
              <w:pPrChange w:id="1564" w:author="Roger Granda" w:date="2015-03-18T23:05:00Z">
                <w:pPr>
                  <w:pStyle w:val="Subtitulocapitulo"/>
                  <w:numPr>
                    <w:ilvl w:val="0"/>
                    <w:numId w:val="0"/>
                  </w:numPr>
                  <w:spacing w:line="276" w:lineRule="auto"/>
                  <w:ind w:left="0" w:firstLine="0"/>
                  <w:jc w:val="center"/>
                </w:pPr>
              </w:pPrChange>
            </w:pPr>
            <w:ins w:id="1565" w:author="Roger Granda" w:date="2015-03-18T20:25:00Z">
              <w:r w:rsidRPr="00723197">
                <w:rPr>
                  <w:rFonts w:ascii="Arial" w:hAnsi="Arial" w:cs="Arial"/>
                  <w:sz w:val="20"/>
                  <w:szCs w:val="20"/>
                  <w:rPrChange w:id="1566" w:author="Roger Granda" w:date="2015-03-18T23:05:00Z">
                    <w:rPr>
                      <w:b w:val="0"/>
                      <w:bCs w:val="0"/>
                      <w:sz w:val="20"/>
                      <w:szCs w:val="20"/>
                    </w:rPr>
                  </w:rPrChange>
                </w:rPr>
                <w:t>Z=-0.44 p=0.66</w:t>
              </w:r>
            </w:ins>
          </w:p>
          <w:p w14:paraId="6A395A9B" w14:textId="28DD79D8" w:rsidR="00B44F65" w:rsidRPr="00723197" w:rsidRDefault="00B44F65">
            <w:pPr>
              <w:jc w:val="center"/>
              <w:rPr>
                <w:ins w:id="1567" w:author="Roger Granda" w:date="2015-03-18T19:20:00Z"/>
                <w:b/>
                <w:sz w:val="20"/>
                <w:szCs w:val="20"/>
                <w:rPrChange w:id="1568" w:author="Roger Granda" w:date="2015-03-18T23:05:00Z">
                  <w:rPr>
                    <w:ins w:id="1569" w:author="Roger Granda" w:date="2015-03-18T19:20:00Z"/>
                    <w:b w:val="0"/>
                    <w:sz w:val="24"/>
                    <w:szCs w:val="24"/>
                  </w:rPr>
                </w:rPrChange>
              </w:rPr>
              <w:pPrChange w:id="1570" w:author="Roger Granda" w:date="2015-03-18T23:05:00Z">
                <w:pPr>
                  <w:pStyle w:val="Subtitulocapitulo"/>
                  <w:numPr>
                    <w:ilvl w:val="0"/>
                    <w:numId w:val="0"/>
                  </w:numPr>
                  <w:spacing w:line="276" w:lineRule="auto"/>
                  <w:ind w:left="0" w:firstLine="0"/>
                  <w:jc w:val="center"/>
                </w:pPr>
              </w:pPrChange>
            </w:pPr>
          </w:p>
        </w:tc>
      </w:tr>
      <w:tr w:rsidR="00B44F65" w:rsidRPr="00676FAD" w14:paraId="6F291B8C" w14:textId="77777777" w:rsidTr="00723197">
        <w:trPr>
          <w:gridBefore w:val="1"/>
          <w:wBefore w:w="216" w:type="dxa"/>
          <w:trHeight w:val="702"/>
          <w:ins w:id="1571" w:author="Roger Granda" w:date="2015-03-18T19:32:00Z"/>
          <w:trPrChange w:id="1572" w:author="Roger Granda" w:date="2015-03-18T23:05:00Z">
            <w:trPr>
              <w:gridBefore w:val="2"/>
              <w:wBefore w:w="216" w:type="dxa"/>
              <w:trHeight w:val="1269"/>
            </w:trPr>
          </w:trPrChange>
        </w:trPr>
        <w:tc>
          <w:tcPr>
            <w:tcW w:w="1636" w:type="dxa"/>
            <w:vMerge/>
            <w:vAlign w:val="center"/>
            <w:tcPrChange w:id="1573" w:author="Roger Granda" w:date="2015-03-18T23:05:00Z">
              <w:tcPr>
                <w:tcW w:w="1199" w:type="dxa"/>
                <w:vMerge/>
                <w:vAlign w:val="center"/>
              </w:tcPr>
            </w:tcPrChange>
          </w:tcPr>
          <w:p w14:paraId="1C5AB6F8" w14:textId="77777777" w:rsidR="00B44F65" w:rsidRPr="0059279C" w:rsidRDefault="00B44F65">
            <w:pPr>
              <w:rPr>
                <w:ins w:id="1574" w:author="Roger Granda" w:date="2015-03-18T19:32:00Z"/>
                <w:b/>
                <w:sz w:val="18"/>
                <w:szCs w:val="18"/>
                <w:rPrChange w:id="1575" w:author="Roger Granda" w:date="2015-03-18T20:31:00Z">
                  <w:rPr>
                    <w:ins w:id="1576" w:author="Roger Granda" w:date="2015-03-18T19:32:00Z"/>
                    <w:b w:val="0"/>
                    <w:sz w:val="20"/>
                    <w:szCs w:val="20"/>
                  </w:rPr>
                </w:rPrChange>
              </w:rPr>
              <w:pPrChange w:id="1577" w:author="Roger Granda" w:date="2015-03-18T20:28:00Z">
                <w:pPr>
                  <w:pStyle w:val="Subtitulocapitulo"/>
                  <w:numPr>
                    <w:ilvl w:val="0"/>
                    <w:numId w:val="0"/>
                  </w:numPr>
                  <w:spacing w:line="240" w:lineRule="auto"/>
                  <w:ind w:left="0" w:firstLine="0"/>
                  <w:jc w:val="center"/>
                </w:pPr>
              </w:pPrChange>
            </w:pPr>
          </w:p>
        </w:tc>
        <w:tc>
          <w:tcPr>
            <w:tcW w:w="709" w:type="dxa"/>
            <w:vAlign w:val="center"/>
            <w:tcPrChange w:id="1578" w:author="Roger Granda" w:date="2015-03-18T23:05:00Z">
              <w:tcPr>
                <w:tcW w:w="1146" w:type="dxa"/>
                <w:gridSpan w:val="2"/>
                <w:vAlign w:val="center"/>
              </w:tcPr>
            </w:tcPrChange>
          </w:tcPr>
          <w:p w14:paraId="5F2A1232" w14:textId="5EF819C4" w:rsidR="00B44F65" w:rsidRPr="00A47785" w:rsidRDefault="00B44F65">
            <w:pPr>
              <w:jc w:val="center"/>
              <w:rPr>
                <w:ins w:id="1579" w:author="Roger Granda" w:date="2015-03-18T19:32:00Z"/>
                <w:sz w:val="20"/>
                <w:szCs w:val="20"/>
              </w:rPr>
              <w:pPrChange w:id="1580" w:author="Roger Granda" w:date="2015-03-18T20:28:00Z">
                <w:pPr>
                  <w:pStyle w:val="Subtitulocapitulo"/>
                  <w:numPr>
                    <w:ilvl w:val="0"/>
                    <w:numId w:val="0"/>
                  </w:numPr>
                  <w:spacing w:line="240" w:lineRule="auto"/>
                  <w:ind w:left="0" w:firstLine="0"/>
                  <w:jc w:val="center"/>
                </w:pPr>
              </w:pPrChange>
            </w:pPr>
            <w:ins w:id="1581" w:author="Roger Granda" w:date="2015-03-18T19:36:00Z">
              <w:r>
                <w:rPr>
                  <w:rFonts w:ascii="Arial" w:hAnsi="Arial" w:cs="Arial"/>
                  <w:b/>
                  <w:sz w:val="20"/>
                  <w:szCs w:val="20"/>
                </w:rPr>
                <w:t>Ctrl.</w:t>
              </w:r>
            </w:ins>
          </w:p>
        </w:tc>
        <w:tc>
          <w:tcPr>
            <w:tcW w:w="851" w:type="dxa"/>
            <w:vAlign w:val="center"/>
            <w:tcPrChange w:id="1582" w:author="Roger Granda" w:date="2015-03-18T23:05:00Z">
              <w:tcPr>
                <w:tcW w:w="851" w:type="dxa"/>
                <w:vAlign w:val="center"/>
              </w:tcPr>
            </w:tcPrChange>
          </w:tcPr>
          <w:p w14:paraId="6C08FAA7" w14:textId="5B624727" w:rsidR="00B44F65" w:rsidRPr="00A47785" w:rsidRDefault="00B44F65">
            <w:pPr>
              <w:jc w:val="center"/>
              <w:rPr>
                <w:ins w:id="1583" w:author="Roger Granda" w:date="2015-03-18T19:32:00Z"/>
                <w:sz w:val="20"/>
                <w:szCs w:val="20"/>
              </w:rPr>
              <w:pPrChange w:id="1584" w:author="Roger Granda" w:date="2015-03-18T23:05:00Z">
                <w:pPr>
                  <w:pStyle w:val="Subtitulocapitulo"/>
                  <w:numPr>
                    <w:ilvl w:val="0"/>
                    <w:numId w:val="0"/>
                  </w:numPr>
                  <w:spacing w:line="240" w:lineRule="auto"/>
                  <w:ind w:left="0" w:firstLine="0"/>
                  <w:jc w:val="center"/>
                </w:pPr>
              </w:pPrChange>
            </w:pPr>
            <w:ins w:id="1585" w:author="Roger Granda" w:date="2015-03-18T20:23:00Z">
              <w:r w:rsidRPr="00723197">
                <w:rPr>
                  <w:rFonts w:ascii="Arial" w:hAnsi="Arial" w:cs="Arial"/>
                  <w:sz w:val="20"/>
                  <w:szCs w:val="20"/>
                  <w:rPrChange w:id="1586" w:author="Roger Granda" w:date="2015-03-18T23:05:00Z">
                    <w:rPr>
                      <w:b w:val="0"/>
                      <w:bCs w:val="0"/>
                      <w:sz w:val="20"/>
                      <w:szCs w:val="20"/>
                    </w:rPr>
                  </w:rPrChange>
                </w:rPr>
                <w:t>4</w:t>
              </w:r>
            </w:ins>
          </w:p>
        </w:tc>
        <w:tc>
          <w:tcPr>
            <w:tcW w:w="708" w:type="dxa"/>
            <w:vAlign w:val="center"/>
            <w:tcPrChange w:id="1587" w:author="Roger Granda" w:date="2015-03-18T23:05:00Z">
              <w:tcPr>
                <w:tcW w:w="708" w:type="dxa"/>
                <w:gridSpan w:val="2"/>
                <w:vAlign w:val="center"/>
              </w:tcPr>
            </w:tcPrChange>
          </w:tcPr>
          <w:p w14:paraId="2F84C77D" w14:textId="64508625" w:rsidR="00B44F65" w:rsidRPr="00A47785" w:rsidRDefault="00B44F65">
            <w:pPr>
              <w:jc w:val="center"/>
              <w:rPr>
                <w:ins w:id="1588" w:author="Roger Granda" w:date="2015-03-18T19:32:00Z"/>
                <w:sz w:val="20"/>
                <w:szCs w:val="20"/>
              </w:rPr>
              <w:pPrChange w:id="1589" w:author="Roger Granda" w:date="2015-03-18T23:05:00Z">
                <w:pPr>
                  <w:pStyle w:val="Subtitulocapitulo"/>
                  <w:numPr>
                    <w:ilvl w:val="0"/>
                    <w:numId w:val="0"/>
                  </w:numPr>
                  <w:spacing w:line="240" w:lineRule="auto"/>
                  <w:ind w:left="0" w:firstLine="0"/>
                  <w:jc w:val="center"/>
                </w:pPr>
              </w:pPrChange>
            </w:pPr>
            <w:ins w:id="1590" w:author="Roger Granda" w:date="2015-03-18T20:23:00Z">
              <w:r w:rsidRPr="00723197">
                <w:rPr>
                  <w:rFonts w:ascii="Arial" w:hAnsi="Arial" w:cs="Arial"/>
                  <w:sz w:val="20"/>
                  <w:szCs w:val="20"/>
                  <w:rPrChange w:id="1591" w:author="Roger Granda" w:date="2015-03-18T23:05:00Z">
                    <w:rPr>
                      <w:b w:val="0"/>
                      <w:bCs w:val="0"/>
                      <w:sz w:val="20"/>
                      <w:szCs w:val="20"/>
                    </w:rPr>
                  </w:rPrChange>
                </w:rPr>
                <w:t>3.83</w:t>
              </w:r>
            </w:ins>
          </w:p>
        </w:tc>
        <w:tc>
          <w:tcPr>
            <w:tcW w:w="851" w:type="dxa"/>
            <w:vAlign w:val="center"/>
            <w:tcPrChange w:id="1592" w:author="Roger Granda" w:date="2015-03-18T23:05:00Z">
              <w:tcPr>
                <w:tcW w:w="851" w:type="dxa"/>
                <w:gridSpan w:val="2"/>
                <w:vAlign w:val="center"/>
              </w:tcPr>
            </w:tcPrChange>
          </w:tcPr>
          <w:p w14:paraId="13E5D2C4" w14:textId="07BF9EB2" w:rsidR="00B44F65" w:rsidRPr="00A47785" w:rsidRDefault="00B44F65">
            <w:pPr>
              <w:jc w:val="center"/>
              <w:rPr>
                <w:ins w:id="1593" w:author="Roger Granda" w:date="2015-03-18T19:32:00Z"/>
                <w:sz w:val="20"/>
                <w:szCs w:val="20"/>
              </w:rPr>
              <w:pPrChange w:id="1594" w:author="Roger Granda" w:date="2015-03-18T23:05:00Z">
                <w:pPr>
                  <w:pStyle w:val="Subtitulocapitulo"/>
                  <w:numPr>
                    <w:ilvl w:val="0"/>
                    <w:numId w:val="0"/>
                  </w:numPr>
                  <w:spacing w:line="240" w:lineRule="auto"/>
                  <w:ind w:left="0" w:firstLine="0"/>
                  <w:jc w:val="center"/>
                </w:pPr>
              </w:pPrChange>
            </w:pPr>
            <w:ins w:id="1595" w:author="Roger Granda" w:date="2015-03-18T19:48:00Z">
              <w:r w:rsidRPr="00723197">
                <w:rPr>
                  <w:rFonts w:ascii="Arial" w:hAnsi="Arial" w:cs="Arial"/>
                  <w:sz w:val="20"/>
                  <w:szCs w:val="20"/>
                  <w:rPrChange w:id="1596" w:author="Roger Granda" w:date="2015-03-18T23:05:00Z">
                    <w:rPr>
                      <w:b w:val="0"/>
                      <w:bCs w:val="0"/>
                      <w:sz w:val="20"/>
                      <w:szCs w:val="20"/>
                    </w:rPr>
                  </w:rPrChange>
                </w:rPr>
                <w:t>N/A</w:t>
              </w:r>
            </w:ins>
          </w:p>
        </w:tc>
        <w:tc>
          <w:tcPr>
            <w:tcW w:w="850" w:type="dxa"/>
            <w:vAlign w:val="center"/>
            <w:tcPrChange w:id="1597" w:author="Roger Granda" w:date="2015-03-18T23:05:00Z">
              <w:tcPr>
                <w:tcW w:w="850" w:type="dxa"/>
                <w:vAlign w:val="center"/>
              </w:tcPr>
            </w:tcPrChange>
          </w:tcPr>
          <w:p w14:paraId="72D36033" w14:textId="5D37D859" w:rsidR="00B44F65" w:rsidRPr="00A47785" w:rsidRDefault="00B44F65">
            <w:pPr>
              <w:jc w:val="center"/>
              <w:rPr>
                <w:ins w:id="1598" w:author="Roger Granda" w:date="2015-03-18T19:32:00Z"/>
                <w:sz w:val="20"/>
                <w:szCs w:val="20"/>
              </w:rPr>
              <w:pPrChange w:id="1599" w:author="Roger Granda" w:date="2015-03-18T23:05:00Z">
                <w:pPr>
                  <w:pStyle w:val="Subtitulocapitulo"/>
                  <w:numPr>
                    <w:ilvl w:val="0"/>
                    <w:numId w:val="0"/>
                  </w:numPr>
                  <w:spacing w:line="240" w:lineRule="auto"/>
                  <w:ind w:left="0" w:firstLine="0"/>
                  <w:jc w:val="center"/>
                </w:pPr>
              </w:pPrChange>
            </w:pPr>
            <w:ins w:id="1600" w:author="Roger Granda" w:date="2015-03-18T19:48:00Z">
              <w:r w:rsidRPr="00723197">
                <w:rPr>
                  <w:rFonts w:ascii="Arial" w:hAnsi="Arial" w:cs="Arial"/>
                  <w:sz w:val="20"/>
                  <w:szCs w:val="20"/>
                  <w:rPrChange w:id="1601" w:author="Roger Granda" w:date="2015-03-18T23:05:00Z">
                    <w:rPr>
                      <w:b w:val="0"/>
                      <w:bCs w:val="0"/>
                      <w:sz w:val="20"/>
                      <w:szCs w:val="20"/>
                    </w:rPr>
                  </w:rPrChange>
                </w:rPr>
                <w:t>N/A</w:t>
              </w:r>
            </w:ins>
          </w:p>
        </w:tc>
        <w:tc>
          <w:tcPr>
            <w:tcW w:w="851" w:type="dxa"/>
            <w:vAlign w:val="center"/>
            <w:tcPrChange w:id="1602" w:author="Roger Granda" w:date="2015-03-18T23:05:00Z">
              <w:tcPr>
                <w:tcW w:w="851" w:type="dxa"/>
                <w:gridSpan w:val="2"/>
              </w:tcPr>
            </w:tcPrChange>
          </w:tcPr>
          <w:p w14:paraId="44EF623A" w14:textId="397EAA19" w:rsidR="00B44F65" w:rsidRPr="00723197" w:rsidRDefault="00723197" w:rsidP="00723197">
            <w:pPr>
              <w:jc w:val="center"/>
              <w:rPr>
                <w:ins w:id="1603" w:author="Roger Granda" w:date="2015-03-18T22:48:00Z"/>
                <w:rStyle w:val="TextoCar"/>
                <w:rFonts w:eastAsiaTheme="minorHAnsi"/>
                <w:sz w:val="20"/>
                <w:szCs w:val="20"/>
              </w:rPr>
            </w:pPr>
            <w:ins w:id="1604" w:author="Roger Granda" w:date="2015-03-18T23:05:00Z">
              <w:r w:rsidRPr="00723197">
                <w:rPr>
                  <w:rStyle w:val="TextoCar"/>
                  <w:rFonts w:eastAsiaTheme="minorHAnsi"/>
                  <w:sz w:val="20"/>
                  <w:szCs w:val="20"/>
                </w:rPr>
                <w:t>4</w:t>
              </w:r>
            </w:ins>
          </w:p>
        </w:tc>
        <w:tc>
          <w:tcPr>
            <w:tcW w:w="850" w:type="dxa"/>
            <w:vAlign w:val="center"/>
            <w:tcPrChange w:id="1605" w:author="Roger Granda" w:date="2015-03-18T23:05:00Z">
              <w:tcPr>
                <w:tcW w:w="850" w:type="dxa"/>
              </w:tcPr>
            </w:tcPrChange>
          </w:tcPr>
          <w:p w14:paraId="59836599" w14:textId="0BB88C5D" w:rsidR="00B44F65" w:rsidRPr="00723197" w:rsidRDefault="00723197" w:rsidP="00723197">
            <w:pPr>
              <w:jc w:val="center"/>
              <w:rPr>
                <w:ins w:id="1606" w:author="Roger Granda" w:date="2015-03-18T22:48:00Z"/>
                <w:rStyle w:val="TextoCar"/>
                <w:rFonts w:eastAsiaTheme="minorHAnsi"/>
                <w:sz w:val="20"/>
                <w:szCs w:val="20"/>
              </w:rPr>
            </w:pPr>
            <w:ins w:id="1607" w:author="Roger Granda" w:date="2015-03-18T23:04:00Z">
              <w:r w:rsidRPr="00723197">
                <w:rPr>
                  <w:rStyle w:val="TextoCar"/>
                  <w:rFonts w:eastAsiaTheme="minorHAnsi"/>
                  <w:sz w:val="20"/>
                  <w:szCs w:val="20"/>
                </w:rPr>
                <w:t>3.82</w:t>
              </w:r>
            </w:ins>
          </w:p>
        </w:tc>
        <w:tc>
          <w:tcPr>
            <w:tcW w:w="993" w:type="dxa"/>
            <w:vAlign w:val="center"/>
            <w:tcPrChange w:id="1608" w:author="Roger Granda" w:date="2015-03-18T23:05:00Z">
              <w:tcPr>
                <w:tcW w:w="993" w:type="dxa"/>
                <w:gridSpan w:val="2"/>
                <w:vAlign w:val="center"/>
              </w:tcPr>
            </w:tcPrChange>
          </w:tcPr>
          <w:p w14:paraId="321E6ACE" w14:textId="618F8237" w:rsidR="00B44F65" w:rsidRPr="00723197" w:rsidRDefault="00B44F65">
            <w:pPr>
              <w:jc w:val="center"/>
              <w:rPr>
                <w:ins w:id="1609" w:author="Roger Granda" w:date="2015-03-18T19:32:00Z"/>
                <w:rStyle w:val="TextoCar"/>
                <w:rFonts w:eastAsiaTheme="minorHAnsi"/>
                <w:b/>
                <w:bCs/>
                <w:sz w:val="20"/>
                <w:szCs w:val="20"/>
              </w:rPr>
              <w:pPrChange w:id="1610" w:author="Roger Granda" w:date="2015-03-18T23:05:00Z">
                <w:pPr>
                  <w:pStyle w:val="Subtitulocapitulo"/>
                  <w:numPr>
                    <w:ilvl w:val="0"/>
                    <w:numId w:val="0"/>
                  </w:numPr>
                  <w:spacing w:line="240" w:lineRule="auto"/>
                  <w:ind w:left="0" w:firstLine="0"/>
                  <w:jc w:val="center"/>
                </w:pPr>
              </w:pPrChange>
            </w:pPr>
            <w:ins w:id="1611" w:author="Roger Granda" w:date="2015-03-18T20:23:00Z">
              <w:r w:rsidRPr="00723197">
                <w:rPr>
                  <w:rStyle w:val="TextoCar"/>
                  <w:rFonts w:eastAsiaTheme="minorHAnsi"/>
                  <w:sz w:val="20"/>
                  <w:szCs w:val="20"/>
                </w:rPr>
                <w:t>5</w:t>
              </w:r>
            </w:ins>
          </w:p>
        </w:tc>
        <w:tc>
          <w:tcPr>
            <w:tcW w:w="850" w:type="dxa"/>
            <w:vAlign w:val="center"/>
            <w:tcPrChange w:id="1612" w:author="Roger Granda" w:date="2015-03-18T23:05:00Z">
              <w:tcPr>
                <w:tcW w:w="850" w:type="dxa"/>
                <w:gridSpan w:val="2"/>
                <w:vAlign w:val="center"/>
              </w:tcPr>
            </w:tcPrChange>
          </w:tcPr>
          <w:p w14:paraId="53F4386D" w14:textId="6217FB14" w:rsidR="00B44F65" w:rsidRPr="00723197" w:rsidRDefault="00B44F65">
            <w:pPr>
              <w:jc w:val="center"/>
              <w:rPr>
                <w:ins w:id="1613" w:author="Roger Granda" w:date="2015-03-18T19:32:00Z"/>
                <w:rStyle w:val="TextoCar"/>
                <w:rFonts w:eastAsiaTheme="minorHAnsi"/>
                <w:sz w:val="20"/>
                <w:szCs w:val="20"/>
              </w:rPr>
              <w:pPrChange w:id="1614" w:author="Roger Granda" w:date="2015-03-18T23:05:00Z">
                <w:pPr>
                  <w:pStyle w:val="Subtitulocapitulo"/>
                  <w:numPr>
                    <w:ilvl w:val="0"/>
                    <w:numId w:val="0"/>
                  </w:numPr>
                  <w:spacing w:line="240" w:lineRule="auto"/>
                  <w:ind w:left="0" w:firstLine="0"/>
                  <w:jc w:val="center"/>
                </w:pPr>
              </w:pPrChange>
            </w:pPr>
            <w:ins w:id="1615" w:author="Roger Granda" w:date="2015-03-18T20:23:00Z">
              <w:r w:rsidRPr="00723197">
                <w:rPr>
                  <w:rStyle w:val="TextoCar"/>
                  <w:rFonts w:eastAsiaTheme="minorHAnsi"/>
                  <w:sz w:val="20"/>
                  <w:szCs w:val="20"/>
                </w:rPr>
                <w:t>4.5</w:t>
              </w:r>
            </w:ins>
          </w:p>
        </w:tc>
        <w:tc>
          <w:tcPr>
            <w:tcW w:w="1276" w:type="dxa"/>
            <w:vAlign w:val="center"/>
            <w:tcPrChange w:id="1616" w:author="Roger Granda" w:date="2015-03-18T23:05:00Z">
              <w:tcPr>
                <w:tcW w:w="1276" w:type="dxa"/>
                <w:gridSpan w:val="2"/>
                <w:vAlign w:val="center"/>
              </w:tcPr>
            </w:tcPrChange>
          </w:tcPr>
          <w:p w14:paraId="5B259466" w14:textId="7C2D6316" w:rsidR="00B44F65" w:rsidRPr="00A47785" w:rsidRDefault="00B44F65">
            <w:pPr>
              <w:jc w:val="center"/>
              <w:rPr>
                <w:ins w:id="1617" w:author="Roger Granda" w:date="2015-03-18T19:32:00Z"/>
                <w:sz w:val="20"/>
                <w:szCs w:val="20"/>
              </w:rPr>
              <w:pPrChange w:id="1618" w:author="Roger Granda" w:date="2015-03-18T23:05:00Z">
                <w:pPr>
                  <w:pStyle w:val="Subtitulocapitulo"/>
                  <w:numPr>
                    <w:ilvl w:val="0"/>
                    <w:numId w:val="0"/>
                  </w:numPr>
                  <w:spacing w:line="240" w:lineRule="auto"/>
                  <w:ind w:left="0" w:firstLine="0"/>
                  <w:jc w:val="center"/>
                </w:pPr>
              </w:pPrChange>
            </w:pPr>
            <w:ins w:id="1619" w:author="Roger Granda" w:date="2015-03-18T19:53:00Z">
              <w:r w:rsidRPr="00723197">
                <w:rPr>
                  <w:rFonts w:ascii="Arial" w:hAnsi="Arial" w:cs="Arial"/>
                  <w:sz w:val="20"/>
                  <w:szCs w:val="20"/>
                  <w:rPrChange w:id="1620" w:author="Roger Granda" w:date="2015-03-18T23:05:00Z">
                    <w:rPr>
                      <w:b w:val="0"/>
                      <w:bCs w:val="0"/>
                      <w:sz w:val="20"/>
                      <w:szCs w:val="20"/>
                    </w:rPr>
                  </w:rPrChange>
                </w:rPr>
                <w:t>N/A</w:t>
              </w:r>
            </w:ins>
          </w:p>
        </w:tc>
        <w:tc>
          <w:tcPr>
            <w:tcW w:w="2126" w:type="dxa"/>
            <w:vAlign w:val="center"/>
            <w:tcPrChange w:id="1621" w:author="Roger Granda" w:date="2015-03-18T23:05:00Z">
              <w:tcPr>
                <w:tcW w:w="2126" w:type="dxa"/>
                <w:gridSpan w:val="2"/>
                <w:vAlign w:val="center"/>
              </w:tcPr>
            </w:tcPrChange>
          </w:tcPr>
          <w:p w14:paraId="006A95C0" w14:textId="77777777" w:rsidR="00B44F65" w:rsidRPr="00A47785" w:rsidRDefault="00B44F65">
            <w:pPr>
              <w:jc w:val="center"/>
              <w:rPr>
                <w:ins w:id="1622" w:author="Roger Granda" w:date="2015-03-18T20:22:00Z"/>
                <w:sz w:val="20"/>
                <w:szCs w:val="20"/>
              </w:rPr>
              <w:pPrChange w:id="1623" w:author="Roger Granda" w:date="2015-03-18T23:05:00Z">
                <w:pPr>
                  <w:pStyle w:val="Subtitulocapitulo"/>
                  <w:numPr>
                    <w:ilvl w:val="0"/>
                    <w:numId w:val="0"/>
                  </w:numPr>
                  <w:spacing w:line="240" w:lineRule="auto"/>
                  <w:ind w:left="0" w:firstLine="0"/>
                  <w:jc w:val="center"/>
                </w:pPr>
              </w:pPrChange>
            </w:pPr>
            <w:ins w:id="1624" w:author="Roger Granda" w:date="2015-03-18T19:42:00Z">
              <w:r w:rsidRPr="00723197">
                <w:rPr>
                  <w:rFonts w:ascii="Arial" w:hAnsi="Arial" w:cs="Arial"/>
                  <w:sz w:val="20"/>
                  <w:szCs w:val="20"/>
                  <w:rPrChange w:id="1625" w:author="Roger Granda" w:date="2015-03-18T23:05:00Z">
                    <w:rPr>
                      <w:b w:val="0"/>
                      <w:bCs w:val="0"/>
                      <w:sz w:val="20"/>
                      <w:szCs w:val="20"/>
                    </w:rPr>
                  </w:rPrChange>
                </w:rPr>
                <w:t>O6=O2</w:t>
              </w:r>
            </w:ins>
          </w:p>
          <w:p w14:paraId="4BBAEEFC" w14:textId="35C40041" w:rsidR="00B44F65" w:rsidRPr="00A47785" w:rsidRDefault="00B44F65">
            <w:pPr>
              <w:jc w:val="center"/>
              <w:rPr>
                <w:ins w:id="1626" w:author="Roger Granda" w:date="2015-03-18T19:32:00Z"/>
                <w:sz w:val="20"/>
                <w:szCs w:val="20"/>
              </w:rPr>
              <w:pPrChange w:id="1627" w:author="Roger Granda" w:date="2015-03-18T23:05:00Z">
                <w:pPr>
                  <w:pStyle w:val="Subtitulocapitulo"/>
                  <w:numPr>
                    <w:ilvl w:val="0"/>
                    <w:numId w:val="0"/>
                  </w:numPr>
                  <w:spacing w:line="240" w:lineRule="auto"/>
                  <w:ind w:left="0" w:firstLine="0"/>
                  <w:jc w:val="center"/>
                </w:pPr>
              </w:pPrChange>
            </w:pPr>
            <w:ins w:id="1628" w:author="Roger Granda" w:date="2015-03-18T20:22:00Z">
              <w:r w:rsidRPr="00723197">
                <w:rPr>
                  <w:rFonts w:ascii="Arial" w:hAnsi="Arial" w:cs="Arial"/>
                  <w:sz w:val="20"/>
                  <w:szCs w:val="20"/>
                  <w:rPrChange w:id="1629" w:author="Roger Granda" w:date="2015-03-18T23:05:00Z">
                    <w:rPr>
                      <w:b w:val="0"/>
                      <w:bCs w:val="0"/>
                      <w:sz w:val="20"/>
                      <w:szCs w:val="20"/>
                    </w:rPr>
                  </w:rPrChange>
                </w:rPr>
                <w:t>Z=-2.13, p=0.033</w:t>
              </w:r>
            </w:ins>
          </w:p>
        </w:tc>
      </w:tr>
      <w:tr w:rsidR="00B44F65" w:rsidRPr="00676FAD" w14:paraId="1BF83365" w14:textId="77777777" w:rsidTr="00723197">
        <w:trPr>
          <w:gridBefore w:val="1"/>
          <w:wBefore w:w="216" w:type="dxa"/>
          <w:trHeight w:val="699"/>
          <w:ins w:id="1630" w:author="Roger Granda" w:date="2015-03-18T19:21:00Z"/>
          <w:trPrChange w:id="1631" w:author="Roger Granda" w:date="2015-03-18T23:05:00Z">
            <w:trPr>
              <w:gridBefore w:val="2"/>
              <w:wBefore w:w="216" w:type="dxa"/>
              <w:trHeight w:val="1132"/>
            </w:trPr>
          </w:trPrChange>
        </w:trPr>
        <w:tc>
          <w:tcPr>
            <w:tcW w:w="1636" w:type="dxa"/>
            <w:vMerge w:val="restart"/>
            <w:vAlign w:val="center"/>
            <w:tcPrChange w:id="1632" w:author="Roger Granda" w:date="2015-03-18T23:05:00Z">
              <w:tcPr>
                <w:tcW w:w="1199" w:type="dxa"/>
                <w:vMerge w:val="restart"/>
                <w:vAlign w:val="center"/>
              </w:tcPr>
            </w:tcPrChange>
          </w:tcPr>
          <w:p w14:paraId="39CF0E1E" w14:textId="6D5CCFD1" w:rsidR="00B44F65" w:rsidRPr="0059279C" w:rsidRDefault="00B44F65">
            <w:pPr>
              <w:rPr>
                <w:ins w:id="1633" w:author="Roger Granda" w:date="2015-03-18T19:21:00Z"/>
                <w:b/>
                <w:sz w:val="18"/>
                <w:szCs w:val="18"/>
                <w:rPrChange w:id="1634" w:author="Roger Granda" w:date="2015-03-18T20:31:00Z">
                  <w:rPr>
                    <w:ins w:id="1635" w:author="Roger Granda" w:date="2015-03-18T19:21:00Z"/>
                    <w:b w:val="0"/>
                    <w:sz w:val="18"/>
                    <w:szCs w:val="18"/>
                  </w:rPr>
                </w:rPrChange>
              </w:rPr>
              <w:pPrChange w:id="1636" w:author="Roger Granda" w:date="2015-03-18T20:28:00Z">
                <w:pPr>
                  <w:pStyle w:val="Subtitulocapitulo"/>
                  <w:numPr>
                    <w:ilvl w:val="0"/>
                    <w:numId w:val="0"/>
                  </w:numPr>
                  <w:spacing w:line="276" w:lineRule="auto"/>
                  <w:ind w:left="0" w:firstLine="0"/>
                  <w:jc w:val="center"/>
                </w:pPr>
              </w:pPrChange>
            </w:pPr>
            <w:ins w:id="1637" w:author="Roger Granda" w:date="2015-03-18T19:21:00Z">
              <w:r w:rsidRPr="0059279C">
                <w:rPr>
                  <w:rFonts w:ascii="Arial" w:hAnsi="Arial" w:cs="Arial"/>
                  <w:b/>
                  <w:sz w:val="18"/>
                  <w:szCs w:val="18"/>
                  <w:rPrChange w:id="1638" w:author="Roger Granda" w:date="2015-03-18T20:31:00Z">
                    <w:rPr>
                      <w:bCs w:val="0"/>
                    </w:rPr>
                  </w:rPrChange>
                </w:rPr>
                <w:t>Conformidad con calificación grupal</w:t>
              </w:r>
            </w:ins>
          </w:p>
        </w:tc>
        <w:tc>
          <w:tcPr>
            <w:tcW w:w="709" w:type="dxa"/>
            <w:vAlign w:val="center"/>
            <w:tcPrChange w:id="1639" w:author="Roger Granda" w:date="2015-03-18T23:05:00Z">
              <w:tcPr>
                <w:tcW w:w="1146" w:type="dxa"/>
                <w:gridSpan w:val="2"/>
                <w:vAlign w:val="center"/>
              </w:tcPr>
            </w:tcPrChange>
          </w:tcPr>
          <w:p w14:paraId="402EC227" w14:textId="0FE4721D" w:rsidR="00B44F65" w:rsidRPr="008932CC" w:rsidRDefault="00B44F65">
            <w:pPr>
              <w:jc w:val="center"/>
              <w:rPr>
                <w:ins w:id="1640" w:author="Roger Granda" w:date="2015-03-18T19:25:00Z"/>
                <w:b/>
                <w:sz w:val="20"/>
                <w:szCs w:val="20"/>
                <w:rPrChange w:id="1641" w:author="Roger Granda" w:date="2015-03-18T19:35:00Z">
                  <w:rPr>
                    <w:ins w:id="1642" w:author="Roger Granda" w:date="2015-03-18T19:25:00Z"/>
                    <w:b w:val="0"/>
                    <w:sz w:val="24"/>
                    <w:szCs w:val="24"/>
                  </w:rPr>
                </w:rPrChange>
              </w:rPr>
              <w:pPrChange w:id="1643" w:author="Roger Granda" w:date="2015-03-18T20:28:00Z">
                <w:pPr>
                  <w:pStyle w:val="Subtitulocapitulo"/>
                  <w:numPr>
                    <w:ilvl w:val="0"/>
                    <w:numId w:val="0"/>
                  </w:numPr>
                  <w:spacing w:line="276" w:lineRule="auto"/>
                  <w:ind w:left="0" w:firstLine="0"/>
                  <w:jc w:val="center"/>
                </w:pPr>
              </w:pPrChange>
            </w:pPr>
            <w:ins w:id="1644" w:author="Roger Granda" w:date="2015-03-18T19:36:00Z">
              <w:r w:rsidRPr="008932CC">
                <w:rPr>
                  <w:rFonts w:ascii="Arial" w:hAnsi="Arial" w:cs="Arial"/>
                  <w:b/>
                  <w:sz w:val="20"/>
                  <w:szCs w:val="20"/>
                </w:rPr>
                <w:t>Exp.</w:t>
              </w:r>
            </w:ins>
          </w:p>
        </w:tc>
        <w:tc>
          <w:tcPr>
            <w:tcW w:w="851" w:type="dxa"/>
            <w:vAlign w:val="center"/>
            <w:tcPrChange w:id="1645" w:author="Roger Granda" w:date="2015-03-18T23:05:00Z">
              <w:tcPr>
                <w:tcW w:w="851" w:type="dxa"/>
                <w:vAlign w:val="center"/>
              </w:tcPr>
            </w:tcPrChange>
          </w:tcPr>
          <w:p w14:paraId="575D630C" w14:textId="3AD4E513" w:rsidR="00B44F65" w:rsidRPr="00723197" w:rsidRDefault="00B44F65">
            <w:pPr>
              <w:jc w:val="center"/>
              <w:rPr>
                <w:ins w:id="1646" w:author="Roger Granda" w:date="2015-03-18T19:21:00Z"/>
                <w:b/>
                <w:sz w:val="20"/>
                <w:szCs w:val="20"/>
                <w:rPrChange w:id="1647" w:author="Roger Granda" w:date="2015-03-18T23:05:00Z">
                  <w:rPr>
                    <w:ins w:id="1648" w:author="Roger Granda" w:date="2015-03-18T19:21:00Z"/>
                    <w:b w:val="0"/>
                    <w:sz w:val="24"/>
                    <w:szCs w:val="24"/>
                  </w:rPr>
                </w:rPrChange>
              </w:rPr>
              <w:pPrChange w:id="1649" w:author="Roger Granda" w:date="2015-03-18T23:05:00Z">
                <w:pPr>
                  <w:pStyle w:val="Subtitulocapitulo"/>
                  <w:numPr>
                    <w:ilvl w:val="0"/>
                    <w:numId w:val="0"/>
                  </w:numPr>
                  <w:spacing w:line="276" w:lineRule="auto"/>
                  <w:ind w:left="0" w:firstLine="0"/>
                  <w:jc w:val="center"/>
                </w:pPr>
              </w:pPrChange>
            </w:pPr>
            <w:ins w:id="1650" w:author="Roger Granda" w:date="2015-03-18T20:24:00Z">
              <w:r w:rsidRPr="00723197">
                <w:rPr>
                  <w:rFonts w:ascii="Arial" w:hAnsi="Arial" w:cs="Arial"/>
                  <w:sz w:val="20"/>
                  <w:szCs w:val="20"/>
                  <w:rPrChange w:id="1651" w:author="Roger Granda" w:date="2015-03-18T23:05:00Z">
                    <w:rPr>
                      <w:bCs w:val="0"/>
                      <w:sz w:val="20"/>
                      <w:szCs w:val="20"/>
                    </w:rPr>
                  </w:rPrChange>
                </w:rPr>
                <w:t>4</w:t>
              </w:r>
            </w:ins>
          </w:p>
        </w:tc>
        <w:tc>
          <w:tcPr>
            <w:tcW w:w="708" w:type="dxa"/>
            <w:vAlign w:val="center"/>
            <w:tcPrChange w:id="1652" w:author="Roger Granda" w:date="2015-03-18T23:05:00Z">
              <w:tcPr>
                <w:tcW w:w="708" w:type="dxa"/>
                <w:gridSpan w:val="2"/>
                <w:vAlign w:val="center"/>
              </w:tcPr>
            </w:tcPrChange>
          </w:tcPr>
          <w:p w14:paraId="34ADAE82" w14:textId="16E4AFBC" w:rsidR="00B44F65" w:rsidRPr="00723197" w:rsidRDefault="00B44F65">
            <w:pPr>
              <w:jc w:val="center"/>
              <w:rPr>
                <w:ins w:id="1653" w:author="Roger Granda" w:date="2015-03-18T19:21:00Z"/>
                <w:b/>
                <w:sz w:val="20"/>
                <w:szCs w:val="20"/>
                <w:rPrChange w:id="1654" w:author="Roger Granda" w:date="2015-03-18T23:05:00Z">
                  <w:rPr>
                    <w:ins w:id="1655" w:author="Roger Granda" w:date="2015-03-18T19:21:00Z"/>
                    <w:b w:val="0"/>
                    <w:sz w:val="24"/>
                    <w:szCs w:val="24"/>
                  </w:rPr>
                </w:rPrChange>
              </w:rPr>
              <w:pPrChange w:id="1656" w:author="Roger Granda" w:date="2015-03-18T23:05:00Z">
                <w:pPr>
                  <w:pStyle w:val="Subtitulocapitulo"/>
                  <w:numPr>
                    <w:ilvl w:val="0"/>
                    <w:numId w:val="0"/>
                  </w:numPr>
                  <w:spacing w:line="276" w:lineRule="auto"/>
                  <w:ind w:left="0" w:firstLine="0"/>
                  <w:jc w:val="center"/>
                </w:pPr>
              </w:pPrChange>
            </w:pPr>
            <w:ins w:id="1657" w:author="Roger Granda" w:date="2015-03-18T20:24:00Z">
              <w:r w:rsidRPr="00723197">
                <w:rPr>
                  <w:rFonts w:ascii="Arial" w:hAnsi="Arial" w:cs="Arial"/>
                  <w:sz w:val="20"/>
                  <w:szCs w:val="20"/>
                  <w:rPrChange w:id="1658" w:author="Roger Granda" w:date="2015-03-18T23:05:00Z">
                    <w:rPr>
                      <w:bCs w:val="0"/>
                      <w:sz w:val="20"/>
                      <w:szCs w:val="20"/>
                    </w:rPr>
                  </w:rPrChange>
                </w:rPr>
                <w:t>4</w:t>
              </w:r>
            </w:ins>
          </w:p>
        </w:tc>
        <w:tc>
          <w:tcPr>
            <w:tcW w:w="851" w:type="dxa"/>
            <w:vAlign w:val="center"/>
            <w:tcPrChange w:id="1659" w:author="Roger Granda" w:date="2015-03-18T23:05:00Z">
              <w:tcPr>
                <w:tcW w:w="851" w:type="dxa"/>
                <w:gridSpan w:val="2"/>
                <w:vAlign w:val="center"/>
              </w:tcPr>
            </w:tcPrChange>
          </w:tcPr>
          <w:p w14:paraId="060C8154" w14:textId="2ABE93D1" w:rsidR="00B44F65" w:rsidRPr="00723197" w:rsidRDefault="00B44F65">
            <w:pPr>
              <w:jc w:val="center"/>
              <w:rPr>
                <w:ins w:id="1660" w:author="Roger Granda" w:date="2015-03-18T19:21:00Z"/>
                <w:b/>
                <w:sz w:val="20"/>
                <w:szCs w:val="20"/>
                <w:rPrChange w:id="1661" w:author="Roger Granda" w:date="2015-03-18T23:05:00Z">
                  <w:rPr>
                    <w:ins w:id="1662" w:author="Roger Granda" w:date="2015-03-18T19:21:00Z"/>
                    <w:b w:val="0"/>
                    <w:sz w:val="24"/>
                    <w:szCs w:val="24"/>
                  </w:rPr>
                </w:rPrChange>
              </w:rPr>
              <w:pPrChange w:id="1663" w:author="Roger Granda" w:date="2015-03-18T23:05:00Z">
                <w:pPr>
                  <w:pStyle w:val="Subtitulocapitulo"/>
                  <w:numPr>
                    <w:ilvl w:val="0"/>
                    <w:numId w:val="0"/>
                  </w:numPr>
                  <w:spacing w:line="276" w:lineRule="auto"/>
                  <w:ind w:left="0" w:firstLine="0"/>
                  <w:jc w:val="center"/>
                </w:pPr>
              </w:pPrChange>
            </w:pPr>
            <w:ins w:id="1664" w:author="Roger Granda" w:date="2015-03-18T19:48:00Z">
              <w:r w:rsidRPr="00723197">
                <w:rPr>
                  <w:rFonts w:ascii="Arial" w:hAnsi="Arial" w:cs="Arial"/>
                  <w:sz w:val="20"/>
                  <w:szCs w:val="20"/>
                  <w:rPrChange w:id="1665" w:author="Roger Granda" w:date="2015-03-18T23:05:00Z">
                    <w:rPr>
                      <w:b w:val="0"/>
                      <w:bCs w:val="0"/>
                      <w:sz w:val="20"/>
                      <w:szCs w:val="20"/>
                    </w:rPr>
                  </w:rPrChange>
                </w:rPr>
                <w:t>N/A</w:t>
              </w:r>
            </w:ins>
          </w:p>
        </w:tc>
        <w:tc>
          <w:tcPr>
            <w:tcW w:w="850" w:type="dxa"/>
            <w:vAlign w:val="center"/>
            <w:tcPrChange w:id="1666" w:author="Roger Granda" w:date="2015-03-18T23:05:00Z">
              <w:tcPr>
                <w:tcW w:w="850" w:type="dxa"/>
                <w:vAlign w:val="center"/>
              </w:tcPr>
            </w:tcPrChange>
          </w:tcPr>
          <w:p w14:paraId="28CA2DA9" w14:textId="6C39776A" w:rsidR="00B44F65" w:rsidRPr="00723197" w:rsidRDefault="00B44F65">
            <w:pPr>
              <w:jc w:val="center"/>
              <w:rPr>
                <w:ins w:id="1667" w:author="Roger Granda" w:date="2015-03-18T19:21:00Z"/>
                <w:b/>
                <w:sz w:val="20"/>
                <w:szCs w:val="20"/>
                <w:rPrChange w:id="1668" w:author="Roger Granda" w:date="2015-03-18T23:05:00Z">
                  <w:rPr>
                    <w:ins w:id="1669" w:author="Roger Granda" w:date="2015-03-18T19:21:00Z"/>
                    <w:b w:val="0"/>
                    <w:sz w:val="24"/>
                    <w:szCs w:val="24"/>
                  </w:rPr>
                </w:rPrChange>
              </w:rPr>
              <w:pPrChange w:id="1670" w:author="Roger Granda" w:date="2015-03-18T23:05:00Z">
                <w:pPr>
                  <w:pStyle w:val="Subtitulocapitulo"/>
                  <w:numPr>
                    <w:ilvl w:val="0"/>
                    <w:numId w:val="0"/>
                  </w:numPr>
                  <w:spacing w:line="276" w:lineRule="auto"/>
                  <w:ind w:left="0" w:firstLine="0"/>
                  <w:jc w:val="center"/>
                </w:pPr>
              </w:pPrChange>
            </w:pPr>
            <w:ins w:id="1671" w:author="Roger Granda" w:date="2015-03-18T19:48:00Z">
              <w:r w:rsidRPr="00723197">
                <w:rPr>
                  <w:rFonts w:ascii="Arial" w:hAnsi="Arial" w:cs="Arial"/>
                  <w:sz w:val="20"/>
                  <w:szCs w:val="20"/>
                  <w:rPrChange w:id="1672" w:author="Roger Granda" w:date="2015-03-18T23:05:00Z">
                    <w:rPr>
                      <w:b w:val="0"/>
                      <w:bCs w:val="0"/>
                      <w:sz w:val="20"/>
                      <w:szCs w:val="20"/>
                    </w:rPr>
                  </w:rPrChange>
                </w:rPr>
                <w:t>N/A</w:t>
              </w:r>
            </w:ins>
          </w:p>
        </w:tc>
        <w:tc>
          <w:tcPr>
            <w:tcW w:w="851" w:type="dxa"/>
            <w:vAlign w:val="center"/>
            <w:tcPrChange w:id="1673" w:author="Roger Granda" w:date="2015-03-18T23:05:00Z">
              <w:tcPr>
                <w:tcW w:w="851" w:type="dxa"/>
                <w:gridSpan w:val="2"/>
              </w:tcPr>
            </w:tcPrChange>
          </w:tcPr>
          <w:p w14:paraId="07D67C13" w14:textId="033B3DF4" w:rsidR="00B44F65" w:rsidRPr="00723197" w:rsidRDefault="00723197" w:rsidP="00723197">
            <w:pPr>
              <w:jc w:val="center"/>
              <w:rPr>
                <w:ins w:id="1674" w:author="Roger Granda" w:date="2015-03-18T22:48:00Z"/>
                <w:rStyle w:val="TextoCar"/>
                <w:rFonts w:eastAsiaTheme="minorHAnsi"/>
                <w:sz w:val="20"/>
                <w:szCs w:val="20"/>
              </w:rPr>
            </w:pPr>
            <w:ins w:id="1675" w:author="Roger Granda" w:date="2015-03-18T23:03:00Z">
              <w:r w:rsidRPr="00723197">
                <w:rPr>
                  <w:rStyle w:val="TextoCar"/>
                  <w:rFonts w:eastAsiaTheme="minorHAnsi"/>
                  <w:sz w:val="20"/>
                  <w:szCs w:val="20"/>
                </w:rPr>
                <w:t>4</w:t>
              </w:r>
            </w:ins>
          </w:p>
        </w:tc>
        <w:tc>
          <w:tcPr>
            <w:tcW w:w="850" w:type="dxa"/>
            <w:vAlign w:val="center"/>
            <w:tcPrChange w:id="1676" w:author="Roger Granda" w:date="2015-03-18T23:05:00Z">
              <w:tcPr>
                <w:tcW w:w="850" w:type="dxa"/>
              </w:tcPr>
            </w:tcPrChange>
          </w:tcPr>
          <w:p w14:paraId="6FA307E4" w14:textId="1761FCE3" w:rsidR="00B44F65" w:rsidRPr="00723197" w:rsidRDefault="00723197" w:rsidP="00723197">
            <w:pPr>
              <w:jc w:val="center"/>
              <w:rPr>
                <w:ins w:id="1677" w:author="Roger Granda" w:date="2015-03-18T22:48:00Z"/>
                <w:rStyle w:val="TextoCar"/>
                <w:rFonts w:eastAsiaTheme="minorHAnsi"/>
                <w:sz w:val="20"/>
                <w:szCs w:val="20"/>
              </w:rPr>
            </w:pPr>
            <w:ins w:id="1678" w:author="Roger Granda" w:date="2015-03-18T23:03:00Z">
              <w:r w:rsidRPr="00723197">
                <w:rPr>
                  <w:rStyle w:val="TextoCar"/>
                  <w:rFonts w:eastAsiaTheme="minorHAnsi"/>
                  <w:sz w:val="20"/>
                  <w:szCs w:val="20"/>
                </w:rPr>
                <w:t>4</w:t>
              </w:r>
            </w:ins>
          </w:p>
        </w:tc>
        <w:tc>
          <w:tcPr>
            <w:tcW w:w="993" w:type="dxa"/>
            <w:vAlign w:val="center"/>
            <w:tcPrChange w:id="1679" w:author="Roger Granda" w:date="2015-03-18T23:05:00Z">
              <w:tcPr>
                <w:tcW w:w="993" w:type="dxa"/>
                <w:gridSpan w:val="2"/>
                <w:vAlign w:val="center"/>
              </w:tcPr>
            </w:tcPrChange>
          </w:tcPr>
          <w:p w14:paraId="5DC02DB4" w14:textId="20DD94D2" w:rsidR="00B44F65" w:rsidRPr="00723197" w:rsidRDefault="00B44F65">
            <w:pPr>
              <w:jc w:val="center"/>
              <w:rPr>
                <w:ins w:id="1680" w:author="Roger Granda" w:date="2015-03-18T19:22:00Z"/>
                <w:rStyle w:val="TextoCar"/>
                <w:rFonts w:eastAsiaTheme="minorHAnsi"/>
                <w:b/>
                <w:bCs/>
                <w:sz w:val="20"/>
                <w:szCs w:val="20"/>
                <w:rPrChange w:id="1681" w:author="Roger Granda" w:date="2015-03-18T23:05:00Z">
                  <w:rPr>
                    <w:ins w:id="1682" w:author="Roger Granda" w:date="2015-03-18T19:22:00Z"/>
                    <w:rStyle w:val="TextoCar"/>
                    <w:rFonts w:eastAsiaTheme="minorHAnsi"/>
                    <w:b w:val="0"/>
                    <w:bCs w:val="0"/>
                    <w:color w:val="auto"/>
                  </w:rPr>
                </w:rPrChange>
              </w:rPr>
              <w:pPrChange w:id="1683" w:author="Roger Granda" w:date="2015-03-18T23:05:00Z">
                <w:pPr>
                  <w:pStyle w:val="Subtitulocapitulo"/>
                  <w:numPr>
                    <w:ilvl w:val="0"/>
                    <w:numId w:val="0"/>
                  </w:numPr>
                  <w:spacing w:line="276" w:lineRule="auto"/>
                  <w:ind w:left="0" w:firstLine="0"/>
                  <w:jc w:val="center"/>
                </w:pPr>
              </w:pPrChange>
            </w:pPr>
            <w:ins w:id="1684" w:author="Roger Granda" w:date="2015-03-18T20:24:00Z">
              <w:r w:rsidRPr="00723197">
                <w:rPr>
                  <w:rStyle w:val="TextoCar"/>
                  <w:rFonts w:eastAsiaTheme="minorHAnsi"/>
                  <w:sz w:val="20"/>
                  <w:szCs w:val="20"/>
                </w:rPr>
                <w:t>4.5</w:t>
              </w:r>
            </w:ins>
          </w:p>
        </w:tc>
        <w:tc>
          <w:tcPr>
            <w:tcW w:w="850" w:type="dxa"/>
            <w:vAlign w:val="center"/>
            <w:tcPrChange w:id="1685" w:author="Roger Granda" w:date="2015-03-18T23:05:00Z">
              <w:tcPr>
                <w:tcW w:w="850" w:type="dxa"/>
                <w:gridSpan w:val="2"/>
                <w:vAlign w:val="center"/>
              </w:tcPr>
            </w:tcPrChange>
          </w:tcPr>
          <w:p w14:paraId="26E7EA6C" w14:textId="2A8238AA" w:rsidR="00B44F65" w:rsidRPr="00723197" w:rsidRDefault="00B44F65">
            <w:pPr>
              <w:jc w:val="center"/>
              <w:rPr>
                <w:ins w:id="1686" w:author="Roger Granda" w:date="2015-03-18T19:22:00Z"/>
                <w:rStyle w:val="TextoCar"/>
                <w:rFonts w:eastAsiaTheme="minorHAnsi"/>
                <w:b/>
                <w:sz w:val="20"/>
                <w:szCs w:val="20"/>
                <w:rPrChange w:id="1687" w:author="Roger Granda" w:date="2015-03-18T23:05:00Z">
                  <w:rPr>
                    <w:ins w:id="1688" w:author="Roger Granda" w:date="2015-03-18T19:22:00Z"/>
                    <w:rStyle w:val="TextoCar"/>
                    <w:rFonts w:eastAsiaTheme="minorHAnsi"/>
                    <w:b w:val="0"/>
                  </w:rPr>
                </w:rPrChange>
              </w:rPr>
              <w:pPrChange w:id="1689" w:author="Roger Granda" w:date="2015-03-18T23:05:00Z">
                <w:pPr>
                  <w:pStyle w:val="Subtitulocapitulo"/>
                  <w:numPr>
                    <w:ilvl w:val="0"/>
                    <w:numId w:val="0"/>
                  </w:numPr>
                  <w:spacing w:line="276" w:lineRule="auto"/>
                  <w:ind w:left="0" w:firstLine="0"/>
                  <w:jc w:val="center"/>
                </w:pPr>
              </w:pPrChange>
            </w:pPr>
            <w:ins w:id="1690" w:author="Roger Granda" w:date="2015-03-18T20:24:00Z">
              <w:r w:rsidRPr="00723197">
                <w:rPr>
                  <w:rStyle w:val="TextoCar"/>
                  <w:rFonts w:eastAsiaTheme="minorHAnsi"/>
                  <w:sz w:val="20"/>
                  <w:szCs w:val="20"/>
                </w:rPr>
                <w:t>5</w:t>
              </w:r>
            </w:ins>
          </w:p>
        </w:tc>
        <w:tc>
          <w:tcPr>
            <w:tcW w:w="1276" w:type="dxa"/>
            <w:vAlign w:val="center"/>
            <w:tcPrChange w:id="1691" w:author="Roger Granda" w:date="2015-03-18T23:05:00Z">
              <w:tcPr>
                <w:tcW w:w="1276" w:type="dxa"/>
                <w:gridSpan w:val="2"/>
                <w:vAlign w:val="center"/>
              </w:tcPr>
            </w:tcPrChange>
          </w:tcPr>
          <w:p w14:paraId="6F46846F" w14:textId="16D6F06F" w:rsidR="00B44F65" w:rsidRPr="00723197" w:rsidRDefault="00B44F65">
            <w:pPr>
              <w:jc w:val="center"/>
              <w:rPr>
                <w:ins w:id="1692" w:author="Roger Granda" w:date="2015-03-18T19:21:00Z"/>
                <w:rStyle w:val="TextoCar"/>
                <w:rFonts w:eastAsiaTheme="minorHAnsi"/>
                <w:b/>
                <w:sz w:val="20"/>
                <w:szCs w:val="20"/>
                <w:rPrChange w:id="1693" w:author="Roger Granda" w:date="2015-03-18T23:05:00Z">
                  <w:rPr>
                    <w:ins w:id="1694" w:author="Roger Granda" w:date="2015-03-18T19:21:00Z"/>
                    <w:rStyle w:val="TextoCar"/>
                    <w:rFonts w:eastAsiaTheme="minorHAnsi"/>
                    <w:b w:val="0"/>
                  </w:rPr>
                </w:rPrChange>
              </w:rPr>
              <w:pPrChange w:id="1695" w:author="Roger Granda" w:date="2015-03-18T23:05:00Z">
                <w:pPr>
                  <w:pStyle w:val="Subtitulocapitulo"/>
                  <w:numPr>
                    <w:ilvl w:val="0"/>
                    <w:numId w:val="0"/>
                  </w:numPr>
                  <w:spacing w:line="276" w:lineRule="auto"/>
                  <w:ind w:left="0" w:firstLine="0"/>
                  <w:jc w:val="center"/>
                </w:pPr>
              </w:pPrChange>
            </w:pPr>
            <w:ins w:id="1696" w:author="Roger Granda" w:date="2015-03-18T19:53:00Z">
              <w:r w:rsidRPr="00723197">
                <w:rPr>
                  <w:rFonts w:ascii="Arial" w:hAnsi="Arial" w:cs="Arial"/>
                  <w:sz w:val="20"/>
                  <w:szCs w:val="20"/>
                  <w:rPrChange w:id="1697" w:author="Roger Granda" w:date="2015-03-18T23:05:00Z">
                    <w:rPr>
                      <w:b w:val="0"/>
                      <w:bCs w:val="0"/>
                      <w:sz w:val="20"/>
                      <w:szCs w:val="20"/>
                    </w:rPr>
                  </w:rPrChange>
                </w:rPr>
                <w:t>N/A</w:t>
              </w:r>
            </w:ins>
          </w:p>
        </w:tc>
        <w:tc>
          <w:tcPr>
            <w:tcW w:w="2126" w:type="dxa"/>
            <w:vAlign w:val="center"/>
            <w:tcPrChange w:id="1698" w:author="Roger Granda" w:date="2015-03-18T23:05:00Z">
              <w:tcPr>
                <w:tcW w:w="2126" w:type="dxa"/>
                <w:gridSpan w:val="2"/>
                <w:vAlign w:val="center"/>
              </w:tcPr>
            </w:tcPrChange>
          </w:tcPr>
          <w:p w14:paraId="02D19EA0" w14:textId="77777777" w:rsidR="00B44F65" w:rsidRPr="00A47785" w:rsidRDefault="00B44F65">
            <w:pPr>
              <w:jc w:val="center"/>
              <w:rPr>
                <w:ins w:id="1699" w:author="Roger Granda" w:date="2015-03-18T20:25:00Z"/>
                <w:sz w:val="20"/>
                <w:szCs w:val="20"/>
              </w:rPr>
              <w:pPrChange w:id="1700" w:author="Roger Granda" w:date="2015-03-18T23:05:00Z">
                <w:pPr>
                  <w:pStyle w:val="Subtitulocapitulo"/>
                  <w:numPr>
                    <w:ilvl w:val="0"/>
                    <w:numId w:val="0"/>
                  </w:numPr>
                  <w:spacing w:line="276" w:lineRule="auto"/>
                  <w:ind w:left="0" w:firstLine="0"/>
                  <w:jc w:val="center"/>
                </w:pPr>
              </w:pPrChange>
            </w:pPr>
            <w:ins w:id="1701" w:author="Roger Granda" w:date="2015-03-18T19:41:00Z">
              <w:r w:rsidRPr="00723197">
                <w:rPr>
                  <w:rFonts w:ascii="Arial" w:hAnsi="Arial" w:cs="Arial"/>
                  <w:sz w:val="20"/>
                  <w:szCs w:val="20"/>
                  <w:rPrChange w:id="1702" w:author="Roger Granda" w:date="2015-03-18T23:05:00Z">
                    <w:rPr>
                      <w:b w:val="0"/>
                      <w:bCs w:val="0"/>
                      <w:sz w:val="20"/>
                      <w:szCs w:val="20"/>
                    </w:rPr>
                  </w:rPrChange>
                </w:rPr>
                <w:t>O5=O1</w:t>
              </w:r>
            </w:ins>
          </w:p>
          <w:p w14:paraId="7F538092" w14:textId="5DD15D0D" w:rsidR="00B44F65" w:rsidRPr="00723197" w:rsidRDefault="00B44F65">
            <w:pPr>
              <w:jc w:val="center"/>
              <w:rPr>
                <w:ins w:id="1703" w:author="Roger Granda" w:date="2015-03-18T19:21:00Z"/>
                <w:b/>
                <w:sz w:val="20"/>
                <w:szCs w:val="20"/>
                <w:rPrChange w:id="1704" w:author="Roger Granda" w:date="2015-03-18T23:05:00Z">
                  <w:rPr>
                    <w:ins w:id="1705" w:author="Roger Granda" w:date="2015-03-18T19:21:00Z"/>
                    <w:b w:val="0"/>
                    <w:sz w:val="24"/>
                    <w:szCs w:val="24"/>
                  </w:rPr>
                </w:rPrChange>
              </w:rPr>
              <w:pPrChange w:id="1706" w:author="Roger Granda" w:date="2015-03-18T23:05:00Z">
                <w:pPr>
                  <w:pStyle w:val="Subtitulocapitulo"/>
                  <w:numPr>
                    <w:ilvl w:val="0"/>
                    <w:numId w:val="0"/>
                  </w:numPr>
                  <w:spacing w:line="276" w:lineRule="auto"/>
                  <w:ind w:left="0" w:firstLine="0"/>
                  <w:jc w:val="center"/>
                </w:pPr>
              </w:pPrChange>
            </w:pPr>
            <w:ins w:id="1707" w:author="Roger Granda" w:date="2015-03-18T20:25:00Z">
              <w:r w:rsidRPr="00723197">
                <w:rPr>
                  <w:rFonts w:ascii="Arial" w:hAnsi="Arial" w:cs="Arial"/>
                  <w:sz w:val="20"/>
                  <w:szCs w:val="20"/>
                  <w:rPrChange w:id="1708" w:author="Roger Granda" w:date="2015-03-18T23:05:00Z">
                    <w:rPr>
                      <w:b w:val="0"/>
                      <w:bCs w:val="0"/>
                      <w:sz w:val="20"/>
                      <w:szCs w:val="20"/>
                    </w:rPr>
                  </w:rPrChange>
                </w:rPr>
                <w:t>Z=-1.67, p=</w:t>
              </w:r>
            </w:ins>
            <w:ins w:id="1709" w:author="Roger Granda" w:date="2015-03-18T20:26:00Z">
              <w:r w:rsidRPr="00723197">
                <w:rPr>
                  <w:rFonts w:ascii="Arial" w:hAnsi="Arial" w:cs="Arial"/>
                  <w:sz w:val="20"/>
                  <w:szCs w:val="20"/>
                  <w:rPrChange w:id="1710" w:author="Roger Granda" w:date="2015-03-18T23:05:00Z">
                    <w:rPr>
                      <w:b w:val="0"/>
                      <w:bCs w:val="0"/>
                      <w:sz w:val="20"/>
                      <w:szCs w:val="20"/>
                    </w:rPr>
                  </w:rPrChange>
                </w:rPr>
                <w:t xml:space="preserve"> 0.096</w:t>
              </w:r>
            </w:ins>
          </w:p>
        </w:tc>
      </w:tr>
      <w:tr w:rsidR="00B44F65" w:rsidRPr="00676FAD" w14:paraId="53F84E75" w14:textId="77777777" w:rsidTr="00723197">
        <w:trPr>
          <w:gridBefore w:val="1"/>
          <w:wBefore w:w="216" w:type="dxa"/>
          <w:trHeight w:val="709"/>
          <w:ins w:id="1711" w:author="Roger Granda" w:date="2015-03-18T19:32:00Z"/>
          <w:trPrChange w:id="1712" w:author="Roger Granda" w:date="2015-03-18T23:05:00Z">
            <w:trPr>
              <w:gridBefore w:val="2"/>
              <w:wBefore w:w="216" w:type="dxa"/>
              <w:trHeight w:val="993"/>
            </w:trPr>
          </w:trPrChange>
        </w:trPr>
        <w:tc>
          <w:tcPr>
            <w:tcW w:w="1636" w:type="dxa"/>
            <w:vMerge/>
            <w:vAlign w:val="center"/>
            <w:tcPrChange w:id="1713" w:author="Roger Granda" w:date="2015-03-18T23:05:00Z">
              <w:tcPr>
                <w:tcW w:w="1199" w:type="dxa"/>
                <w:vMerge/>
                <w:vAlign w:val="center"/>
              </w:tcPr>
            </w:tcPrChange>
          </w:tcPr>
          <w:p w14:paraId="472802F2" w14:textId="77777777" w:rsidR="00B44F65" w:rsidRPr="008932CC" w:rsidRDefault="00B44F65">
            <w:pPr>
              <w:jc w:val="center"/>
              <w:rPr>
                <w:ins w:id="1714" w:author="Roger Granda" w:date="2015-03-18T19:32:00Z"/>
                <w:b/>
                <w:sz w:val="20"/>
                <w:szCs w:val="20"/>
                <w:rPrChange w:id="1715" w:author="Roger Granda" w:date="2015-03-18T19:35:00Z">
                  <w:rPr>
                    <w:ins w:id="1716" w:author="Roger Granda" w:date="2015-03-18T19:32:00Z"/>
                    <w:b w:val="0"/>
                    <w:sz w:val="20"/>
                    <w:szCs w:val="20"/>
                  </w:rPr>
                </w:rPrChange>
              </w:rPr>
              <w:pPrChange w:id="1717" w:author="Roger Granda" w:date="2015-03-18T20:28:00Z">
                <w:pPr>
                  <w:pStyle w:val="Subtitulocapitulo"/>
                  <w:numPr>
                    <w:ilvl w:val="0"/>
                    <w:numId w:val="0"/>
                  </w:numPr>
                  <w:spacing w:line="240" w:lineRule="auto"/>
                  <w:ind w:left="0" w:firstLine="0"/>
                  <w:jc w:val="center"/>
                </w:pPr>
              </w:pPrChange>
            </w:pPr>
          </w:p>
        </w:tc>
        <w:tc>
          <w:tcPr>
            <w:tcW w:w="709" w:type="dxa"/>
            <w:vAlign w:val="center"/>
            <w:tcPrChange w:id="1718" w:author="Roger Granda" w:date="2015-03-18T23:05:00Z">
              <w:tcPr>
                <w:tcW w:w="1146" w:type="dxa"/>
                <w:gridSpan w:val="2"/>
                <w:vAlign w:val="center"/>
              </w:tcPr>
            </w:tcPrChange>
          </w:tcPr>
          <w:p w14:paraId="6505E503" w14:textId="49FA7543" w:rsidR="00B44F65" w:rsidRPr="00A47785" w:rsidRDefault="00B44F65">
            <w:pPr>
              <w:jc w:val="center"/>
              <w:rPr>
                <w:ins w:id="1719" w:author="Roger Granda" w:date="2015-03-18T19:32:00Z"/>
                <w:sz w:val="20"/>
                <w:szCs w:val="20"/>
              </w:rPr>
              <w:pPrChange w:id="1720" w:author="Roger Granda" w:date="2015-03-18T20:28:00Z">
                <w:pPr>
                  <w:pStyle w:val="Subtitulocapitulo"/>
                  <w:numPr>
                    <w:ilvl w:val="0"/>
                    <w:numId w:val="0"/>
                  </w:numPr>
                  <w:spacing w:line="240" w:lineRule="auto"/>
                  <w:ind w:left="0" w:firstLine="0"/>
                  <w:jc w:val="center"/>
                </w:pPr>
              </w:pPrChange>
            </w:pPr>
            <w:ins w:id="1721" w:author="Roger Granda" w:date="2015-03-18T19:36:00Z">
              <w:r>
                <w:rPr>
                  <w:rFonts w:ascii="Arial" w:hAnsi="Arial" w:cs="Arial"/>
                  <w:b/>
                  <w:sz w:val="20"/>
                  <w:szCs w:val="20"/>
                </w:rPr>
                <w:t>Ctrl.</w:t>
              </w:r>
            </w:ins>
          </w:p>
        </w:tc>
        <w:tc>
          <w:tcPr>
            <w:tcW w:w="851" w:type="dxa"/>
            <w:vAlign w:val="center"/>
            <w:tcPrChange w:id="1722" w:author="Roger Granda" w:date="2015-03-18T23:05:00Z">
              <w:tcPr>
                <w:tcW w:w="851" w:type="dxa"/>
                <w:vAlign w:val="center"/>
              </w:tcPr>
            </w:tcPrChange>
          </w:tcPr>
          <w:p w14:paraId="2E2FA1E5" w14:textId="6433FAB5" w:rsidR="00B44F65" w:rsidRPr="00A47785" w:rsidRDefault="00B44F65">
            <w:pPr>
              <w:jc w:val="center"/>
              <w:rPr>
                <w:ins w:id="1723" w:author="Roger Granda" w:date="2015-03-18T19:32:00Z"/>
                <w:sz w:val="20"/>
                <w:szCs w:val="20"/>
              </w:rPr>
              <w:pPrChange w:id="1724" w:author="Roger Granda" w:date="2015-03-18T23:05:00Z">
                <w:pPr>
                  <w:pStyle w:val="Subtitulocapitulo"/>
                  <w:numPr>
                    <w:ilvl w:val="0"/>
                    <w:numId w:val="0"/>
                  </w:numPr>
                  <w:spacing w:line="240" w:lineRule="auto"/>
                  <w:ind w:left="0" w:firstLine="0"/>
                  <w:jc w:val="center"/>
                </w:pPr>
              </w:pPrChange>
            </w:pPr>
            <w:ins w:id="1725" w:author="Roger Granda" w:date="2015-03-18T20:23:00Z">
              <w:r w:rsidRPr="00723197">
                <w:rPr>
                  <w:rFonts w:ascii="Arial" w:hAnsi="Arial" w:cs="Arial"/>
                  <w:sz w:val="20"/>
                  <w:szCs w:val="20"/>
                  <w:rPrChange w:id="1726" w:author="Roger Granda" w:date="2015-03-18T23:05:00Z">
                    <w:rPr>
                      <w:bCs w:val="0"/>
                      <w:sz w:val="20"/>
                      <w:szCs w:val="20"/>
                    </w:rPr>
                  </w:rPrChange>
                </w:rPr>
                <w:t>4</w:t>
              </w:r>
            </w:ins>
          </w:p>
        </w:tc>
        <w:tc>
          <w:tcPr>
            <w:tcW w:w="708" w:type="dxa"/>
            <w:vAlign w:val="center"/>
            <w:tcPrChange w:id="1727" w:author="Roger Granda" w:date="2015-03-18T23:05:00Z">
              <w:tcPr>
                <w:tcW w:w="708" w:type="dxa"/>
                <w:gridSpan w:val="2"/>
                <w:vAlign w:val="center"/>
              </w:tcPr>
            </w:tcPrChange>
          </w:tcPr>
          <w:p w14:paraId="7462A70E" w14:textId="3925EBE3" w:rsidR="00B44F65" w:rsidRPr="00A47785" w:rsidRDefault="00B44F65">
            <w:pPr>
              <w:jc w:val="center"/>
              <w:rPr>
                <w:ins w:id="1728" w:author="Roger Granda" w:date="2015-03-18T19:32:00Z"/>
                <w:sz w:val="20"/>
                <w:szCs w:val="20"/>
              </w:rPr>
              <w:pPrChange w:id="1729" w:author="Roger Granda" w:date="2015-03-18T23:05:00Z">
                <w:pPr>
                  <w:pStyle w:val="Subtitulocapitulo"/>
                  <w:numPr>
                    <w:ilvl w:val="0"/>
                    <w:numId w:val="0"/>
                  </w:numPr>
                  <w:spacing w:line="240" w:lineRule="auto"/>
                  <w:ind w:left="0" w:firstLine="0"/>
                  <w:jc w:val="center"/>
                </w:pPr>
              </w:pPrChange>
            </w:pPr>
            <w:ins w:id="1730" w:author="Roger Granda" w:date="2015-03-18T20:23:00Z">
              <w:r w:rsidRPr="00723197">
                <w:rPr>
                  <w:rFonts w:ascii="Arial" w:hAnsi="Arial" w:cs="Arial"/>
                  <w:sz w:val="20"/>
                  <w:szCs w:val="20"/>
                  <w:rPrChange w:id="1731" w:author="Roger Granda" w:date="2015-03-18T23:05:00Z">
                    <w:rPr>
                      <w:bCs w:val="0"/>
                      <w:sz w:val="20"/>
                      <w:szCs w:val="20"/>
                    </w:rPr>
                  </w:rPrChange>
                </w:rPr>
                <w:t>3.42</w:t>
              </w:r>
            </w:ins>
          </w:p>
        </w:tc>
        <w:tc>
          <w:tcPr>
            <w:tcW w:w="851" w:type="dxa"/>
            <w:vAlign w:val="center"/>
            <w:tcPrChange w:id="1732" w:author="Roger Granda" w:date="2015-03-18T23:05:00Z">
              <w:tcPr>
                <w:tcW w:w="851" w:type="dxa"/>
                <w:gridSpan w:val="2"/>
                <w:vAlign w:val="center"/>
              </w:tcPr>
            </w:tcPrChange>
          </w:tcPr>
          <w:p w14:paraId="07AFAE43" w14:textId="18A33926" w:rsidR="00B44F65" w:rsidRPr="00A47785" w:rsidRDefault="00B44F65">
            <w:pPr>
              <w:jc w:val="center"/>
              <w:rPr>
                <w:ins w:id="1733" w:author="Roger Granda" w:date="2015-03-18T19:32:00Z"/>
                <w:sz w:val="20"/>
                <w:szCs w:val="20"/>
              </w:rPr>
              <w:pPrChange w:id="1734" w:author="Roger Granda" w:date="2015-03-18T23:05:00Z">
                <w:pPr>
                  <w:pStyle w:val="Subtitulocapitulo"/>
                  <w:numPr>
                    <w:ilvl w:val="0"/>
                    <w:numId w:val="0"/>
                  </w:numPr>
                  <w:spacing w:line="240" w:lineRule="auto"/>
                  <w:ind w:left="0" w:firstLine="0"/>
                  <w:jc w:val="center"/>
                </w:pPr>
              </w:pPrChange>
            </w:pPr>
            <w:ins w:id="1735" w:author="Roger Granda" w:date="2015-03-18T19:48:00Z">
              <w:r w:rsidRPr="00723197">
                <w:rPr>
                  <w:rFonts w:ascii="Arial" w:hAnsi="Arial" w:cs="Arial"/>
                  <w:sz w:val="20"/>
                  <w:szCs w:val="20"/>
                  <w:rPrChange w:id="1736" w:author="Roger Granda" w:date="2015-03-18T23:05:00Z">
                    <w:rPr>
                      <w:b w:val="0"/>
                      <w:bCs w:val="0"/>
                      <w:sz w:val="20"/>
                      <w:szCs w:val="20"/>
                    </w:rPr>
                  </w:rPrChange>
                </w:rPr>
                <w:t>N/A</w:t>
              </w:r>
            </w:ins>
          </w:p>
        </w:tc>
        <w:tc>
          <w:tcPr>
            <w:tcW w:w="850" w:type="dxa"/>
            <w:vAlign w:val="center"/>
            <w:tcPrChange w:id="1737" w:author="Roger Granda" w:date="2015-03-18T23:05:00Z">
              <w:tcPr>
                <w:tcW w:w="850" w:type="dxa"/>
                <w:vAlign w:val="center"/>
              </w:tcPr>
            </w:tcPrChange>
          </w:tcPr>
          <w:p w14:paraId="79BD02A6" w14:textId="48D438A0" w:rsidR="00B44F65" w:rsidRPr="00A47785" w:rsidRDefault="00B44F65">
            <w:pPr>
              <w:jc w:val="center"/>
              <w:rPr>
                <w:ins w:id="1738" w:author="Roger Granda" w:date="2015-03-18T19:32:00Z"/>
                <w:sz w:val="20"/>
                <w:szCs w:val="20"/>
              </w:rPr>
              <w:pPrChange w:id="1739" w:author="Roger Granda" w:date="2015-03-18T23:05:00Z">
                <w:pPr>
                  <w:pStyle w:val="Subtitulocapitulo"/>
                  <w:numPr>
                    <w:ilvl w:val="0"/>
                    <w:numId w:val="0"/>
                  </w:numPr>
                  <w:spacing w:line="240" w:lineRule="auto"/>
                  <w:ind w:left="0" w:firstLine="0"/>
                  <w:jc w:val="center"/>
                </w:pPr>
              </w:pPrChange>
            </w:pPr>
            <w:ins w:id="1740" w:author="Roger Granda" w:date="2015-03-18T19:48:00Z">
              <w:r w:rsidRPr="00723197">
                <w:rPr>
                  <w:rFonts w:ascii="Arial" w:hAnsi="Arial" w:cs="Arial"/>
                  <w:sz w:val="20"/>
                  <w:szCs w:val="20"/>
                  <w:rPrChange w:id="1741" w:author="Roger Granda" w:date="2015-03-18T23:05:00Z">
                    <w:rPr>
                      <w:b w:val="0"/>
                      <w:bCs w:val="0"/>
                      <w:sz w:val="20"/>
                      <w:szCs w:val="20"/>
                    </w:rPr>
                  </w:rPrChange>
                </w:rPr>
                <w:t>N/A</w:t>
              </w:r>
            </w:ins>
          </w:p>
        </w:tc>
        <w:tc>
          <w:tcPr>
            <w:tcW w:w="851" w:type="dxa"/>
            <w:vAlign w:val="center"/>
            <w:tcPrChange w:id="1742" w:author="Roger Granda" w:date="2015-03-18T23:05:00Z">
              <w:tcPr>
                <w:tcW w:w="851" w:type="dxa"/>
                <w:gridSpan w:val="2"/>
              </w:tcPr>
            </w:tcPrChange>
          </w:tcPr>
          <w:p w14:paraId="22F115CD" w14:textId="5FBC4AE9" w:rsidR="00B44F65" w:rsidRPr="00723197" w:rsidRDefault="00723197" w:rsidP="00723197">
            <w:pPr>
              <w:jc w:val="center"/>
              <w:rPr>
                <w:ins w:id="1743" w:author="Roger Granda" w:date="2015-03-18T22:48:00Z"/>
                <w:rStyle w:val="TextoCar"/>
                <w:rFonts w:eastAsiaTheme="minorHAnsi"/>
                <w:sz w:val="20"/>
                <w:szCs w:val="20"/>
              </w:rPr>
            </w:pPr>
            <w:ins w:id="1744" w:author="Roger Granda" w:date="2015-03-18T23:05:00Z">
              <w:r w:rsidRPr="00723197">
                <w:rPr>
                  <w:rStyle w:val="TextoCar"/>
                  <w:rFonts w:eastAsiaTheme="minorHAnsi"/>
                  <w:sz w:val="20"/>
                  <w:szCs w:val="20"/>
                </w:rPr>
                <w:t>4</w:t>
              </w:r>
            </w:ins>
          </w:p>
        </w:tc>
        <w:tc>
          <w:tcPr>
            <w:tcW w:w="850" w:type="dxa"/>
            <w:vAlign w:val="center"/>
            <w:tcPrChange w:id="1745" w:author="Roger Granda" w:date="2015-03-18T23:05:00Z">
              <w:tcPr>
                <w:tcW w:w="850" w:type="dxa"/>
              </w:tcPr>
            </w:tcPrChange>
          </w:tcPr>
          <w:p w14:paraId="3393B28F" w14:textId="66745ED4" w:rsidR="00B44F65" w:rsidRPr="00723197" w:rsidRDefault="00723197" w:rsidP="00723197">
            <w:pPr>
              <w:jc w:val="center"/>
              <w:rPr>
                <w:ins w:id="1746" w:author="Roger Granda" w:date="2015-03-18T22:48:00Z"/>
                <w:rStyle w:val="TextoCar"/>
                <w:rFonts w:eastAsiaTheme="minorHAnsi"/>
                <w:sz w:val="20"/>
                <w:szCs w:val="20"/>
              </w:rPr>
            </w:pPr>
            <w:ins w:id="1747" w:author="Roger Granda" w:date="2015-03-18T23:04:00Z">
              <w:r w:rsidRPr="00723197">
                <w:rPr>
                  <w:rStyle w:val="TextoCar"/>
                  <w:rFonts w:eastAsiaTheme="minorHAnsi"/>
                  <w:sz w:val="20"/>
                  <w:szCs w:val="20"/>
                </w:rPr>
                <w:t>3.42</w:t>
              </w:r>
            </w:ins>
          </w:p>
        </w:tc>
        <w:tc>
          <w:tcPr>
            <w:tcW w:w="993" w:type="dxa"/>
            <w:vAlign w:val="center"/>
            <w:tcPrChange w:id="1748" w:author="Roger Granda" w:date="2015-03-18T23:05:00Z">
              <w:tcPr>
                <w:tcW w:w="993" w:type="dxa"/>
                <w:gridSpan w:val="2"/>
                <w:vAlign w:val="center"/>
              </w:tcPr>
            </w:tcPrChange>
          </w:tcPr>
          <w:p w14:paraId="631B90FD" w14:textId="5C729A3B" w:rsidR="00B44F65" w:rsidRPr="00723197" w:rsidRDefault="00B44F65">
            <w:pPr>
              <w:jc w:val="center"/>
              <w:rPr>
                <w:ins w:id="1749" w:author="Roger Granda" w:date="2015-03-18T19:32:00Z"/>
                <w:rStyle w:val="TextoCar"/>
                <w:rFonts w:eastAsiaTheme="minorHAnsi"/>
                <w:b/>
                <w:bCs/>
                <w:sz w:val="20"/>
                <w:szCs w:val="20"/>
              </w:rPr>
              <w:pPrChange w:id="1750" w:author="Roger Granda" w:date="2015-03-18T23:05:00Z">
                <w:pPr>
                  <w:pStyle w:val="Subtitulocapitulo"/>
                  <w:numPr>
                    <w:ilvl w:val="0"/>
                    <w:numId w:val="0"/>
                  </w:numPr>
                  <w:spacing w:line="240" w:lineRule="auto"/>
                  <w:ind w:left="0" w:firstLine="0"/>
                  <w:jc w:val="center"/>
                </w:pPr>
              </w:pPrChange>
            </w:pPr>
            <w:ins w:id="1751" w:author="Roger Granda" w:date="2015-03-18T20:23:00Z">
              <w:r w:rsidRPr="00723197">
                <w:rPr>
                  <w:rStyle w:val="TextoCar"/>
                  <w:rFonts w:eastAsiaTheme="minorHAnsi"/>
                  <w:sz w:val="20"/>
                  <w:szCs w:val="20"/>
                </w:rPr>
                <w:t>4</w:t>
              </w:r>
            </w:ins>
          </w:p>
        </w:tc>
        <w:tc>
          <w:tcPr>
            <w:tcW w:w="850" w:type="dxa"/>
            <w:vAlign w:val="center"/>
            <w:tcPrChange w:id="1752" w:author="Roger Granda" w:date="2015-03-18T23:05:00Z">
              <w:tcPr>
                <w:tcW w:w="850" w:type="dxa"/>
                <w:gridSpan w:val="2"/>
                <w:vAlign w:val="center"/>
              </w:tcPr>
            </w:tcPrChange>
          </w:tcPr>
          <w:p w14:paraId="33962F53" w14:textId="4AFC2AB3" w:rsidR="00B44F65" w:rsidRPr="00723197" w:rsidRDefault="00B44F65">
            <w:pPr>
              <w:jc w:val="center"/>
              <w:rPr>
                <w:ins w:id="1753" w:author="Roger Granda" w:date="2015-03-18T19:32:00Z"/>
                <w:rStyle w:val="TextoCar"/>
                <w:rFonts w:eastAsiaTheme="minorHAnsi"/>
                <w:sz w:val="20"/>
                <w:szCs w:val="20"/>
              </w:rPr>
              <w:pPrChange w:id="1754" w:author="Roger Granda" w:date="2015-03-18T23:05:00Z">
                <w:pPr>
                  <w:pStyle w:val="Subtitulocapitulo"/>
                  <w:numPr>
                    <w:ilvl w:val="0"/>
                    <w:numId w:val="0"/>
                  </w:numPr>
                  <w:spacing w:line="240" w:lineRule="auto"/>
                  <w:ind w:left="0" w:firstLine="0"/>
                  <w:jc w:val="center"/>
                </w:pPr>
              </w:pPrChange>
            </w:pPr>
            <w:ins w:id="1755" w:author="Roger Granda" w:date="2015-03-18T20:23:00Z">
              <w:r w:rsidRPr="00723197">
                <w:rPr>
                  <w:rStyle w:val="TextoCar"/>
                  <w:rFonts w:eastAsiaTheme="minorHAnsi"/>
                  <w:sz w:val="20"/>
                  <w:szCs w:val="20"/>
                </w:rPr>
                <w:t>4.17</w:t>
              </w:r>
            </w:ins>
          </w:p>
        </w:tc>
        <w:tc>
          <w:tcPr>
            <w:tcW w:w="1276" w:type="dxa"/>
            <w:vAlign w:val="center"/>
            <w:tcPrChange w:id="1756" w:author="Roger Granda" w:date="2015-03-18T23:05:00Z">
              <w:tcPr>
                <w:tcW w:w="1276" w:type="dxa"/>
                <w:gridSpan w:val="2"/>
                <w:vAlign w:val="center"/>
              </w:tcPr>
            </w:tcPrChange>
          </w:tcPr>
          <w:p w14:paraId="23A24ED5" w14:textId="024727C6" w:rsidR="00B44F65" w:rsidRPr="00723197" w:rsidRDefault="00B44F65">
            <w:pPr>
              <w:jc w:val="center"/>
              <w:rPr>
                <w:ins w:id="1757" w:author="Roger Granda" w:date="2015-03-18T19:32:00Z"/>
                <w:rStyle w:val="TextoCar"/>
                <w:rFonts w:eastAsiaTheme="minorHAnsi"/>
                <w:sz w:val="20"/>
                <w:szCs w:val="20"/>
              </w:rPr>
              <w:pPrChange w:id="1758" w:author="Roger Granda" w:date="2015-03-18T23:05:00Z">
                <w:pPr>
                  <w:pStyle w:val="Subtitulocapitulo"/>
                  <w:numPr>
                    <w:ilvl w:val="0"/>
                    <w:numId w:val="0"/>
                  </w:numPr>
                  <w:spacing w:line="240" w:lineRule="auto"/>
                  <w:ind w:left="0" w:firstLine="0"/>
                  <w:jc w:val="center"/>
                </w:pPr>
              </w:pPrChange>
            </w:pPr>
            <w:ins w:id="1759" w:author="Roger Granda" w:date="2015-03-18T19:53:00Z">
              <w:r w:rsidRPr="00723197">
                <w:rPr>
                  <w:rFonts w:ascii="Arial" w:hAnsi="Arial" w:cs="Arial"/>
                  <w:sz w:val="20"/>
                  <w:szCs w:val="20"/>
                  <w:rPrChange w:id="1760" w:author="Roger Granda" w:date="2015-03-18T23:05:00Z">
                    <w:rPr>
                      <w:b w:val="0"/>
                      <w:bCs w:val="0"/>
                      <w:sz w:val="20"/>
                      <w:szCs w:val="20"/>
                    </w:rPr>
                  </w:rPrChange>
                </w:rPr>
                <w:t>N/A</w:t>
              </w:r>
            </w:ins>
          </w:p>
        </w:tc>
        <w:tc>
          <w:tcPr>
            <w:tcW w:w="2126" w:type="dxa"/>
            <w:vAlign w:val="center"/>
            <w:tcPrChange w:id="1761" w:author="Roger Granda" w:date="2015-03-18T23:05:00Z">
              <w:tcPr>
                <w:tcW w:w="2126" w:type="dxa"/>
                <w:gridSpan w:val="2"/>
                <w:vAlign w:val="center"/>
              </w:tcPr>
            </w:tcPrChange>
          </w:tcPr>
          <w:p w14:paraId="3BF845BC" w14:textId="77777777" w:rsidR="00B44F65" w:rsidRPr="00A47785" w:rsidRDefault="00B44F65">
            <w:pPr>
              <w:jc w:val="center"/>
              <w:rPr>
                <w:ins w:id="1762" w:author="Roger Granda" w:date="2015-03-18T20:22:00Z"/>
                <w:sz w:val="20"/>
                <w:szCs w:val="20"/>
              </w:rPr>
              <w:pPrChange w:id="1763" w:author="Roger Granda" w:date="2015-03-18T23:05:00Z">
                <w:pPr>
                  <w:pStyle w:val="Subtitulocapitulo"/>
                  <w:numPr>
                    <w:ilvl w:val="0"/>
                    <w:numId w:val="0"/>
                  </w:numPr>
                  <w:spacing w:line="240" w:lineRule="auto"/>
                  <w:ind w:left="0" w:firstLine="0"/>
                  <w:jc w:val="center"/>
                </w:pPr>
              </w:pPrChange>
            </w:pPr>
            <w:ins w:id="1764" w:author="Roger Granda" w:date="2015-03-18T19:42:00Z">
              <w:r w:rsidRPr="00723197">
                <w:rPr>
                  <w:rFonts w:ascii="Arial" w:hAnsi="Arial" w:cs="Arial"/>
                  <w:sz w:val="20"/>
                  <w:szCs w:val="20"/>
                  <w:rPrChange w:id="1765" w:author="Roger Granda" w:date="2015-03-18T23:05:00Z">
                    <w:rPr>
                      <w:b w:val="0"/>
                      <w:bCs w:val="0"/>
                      <w:sz w:val="20"/>
                      <w:szCs w:val="20"/>
                    </w:rPr>
                  </w:rPrChange>
                </w:rPr>
                <w:t>O6=O2</w:t>
              </w:r>
            </w:ins>
          </w:p>
          <w:p w14:paraId="24B70664" w14:textId="6EE2F83E" w:rsidR="00B44F65" w:rsidRPr="00A47785" w:rsidRDefault="00B44F65">
            <w:pPr>
              <w:jc w:val="center"/>
              <w:rPr>
                <w:ins w:id="1766" w:author="Roger Granda" w:date="2015-03-18T19:32:00Z"/>
                <w:sz w:val="20"/>
                <w:szCs w:val="20"/>
              </w:rPr>
              <w:pPrChange w:id="1767" w:author="Roger Granda" w:date="2015-03-18T23:05:00Z">
                <w:pPr>
                  <w:pStyle w:val="Subtitulocapitulo"/>
                  <w:numPr>
                    <w:ilvl w:val="0"/>
                    <w:numId w:val="0"/>
                  </w:numPr>
                  <w:spacing w:line="240" w:lineRule="auto"/>
                  <w:ind w:left="0" w:firstLine="0"/>
                  <w:jc w:val="center"/>
                </w:pPr>
              </w:pPrChange>
            </w:pPr>
            <w:ins w:id="1768" w:author="Roger Granda" w:date="2015-03-18T20:22:00Z">
              <w:r w:rsidRPr="00723197">
                <w:rPr>
                  <w:rFonts w:ascii="Arial" w:hAnsi="Arial" w:cs="Arial"/>
                  <w:sz w:val="20"/>
                  <w:szCs w:val="20"/>
                  <w:rPrChange w:id="1769" w:author="Roger Granda" w:date="2015-03-18T23:05:00Z">
                    <w:rPr>
                      <w:b w:val="0"/>
                      <w:bCs w:val="0"/>
                      <w:sz w:val="20"/>
                      <w:szCs w:val="20"/>
                    </w:rPr>
                  </w:rPrChange>
                </w:rPr>
                <w:t>Z=-1.89, p=0.058</w:t>
              </w:r>
            </w:ins>
          </w:p>
        </w:tc>
      </w:tr>
      <w:tr w:rsidR="0008033B" w:rsidRPr="00A47785" w14:paraId="76A66258" w14:textId="77777777" w:rsidTr="00362ED4">
        <w:trPr>
          <w:gridBefore w:val="1"/>
          <w:wBefore w:w="216" w:type="dxa"/>
          <w:trHeight w:val="537"/>
          <w:ins w:id="1770" w:author="Roger Granda" w:date="2015-03-18T21:48:00Z"/>
        </w:trPr>
        <w:tc>
          <w:tcPr>
            <w:tcW w:w="12551" w:type="dxa"/>
            <w:gridSpan w:val="12"/>
          </w:tcPr>
          <w:p w14:paraId="78DE2DDC" w14:textId="44BC3184" w:rsidR="0008033B" w:rsidRPr="0008033B" w:rsidRDefault="0008033B">
            <w:pPr>
              <w:rPr>
                <w:ins w:id="1771" w:author="Roger Granda" w:date="2015-03-18T22:45:00Z"/>
                <w:rFonts w:ascii="Arial" w:hAnsi="Arial" w:cs="Arial"/>
                <w:sz w:val="20"/>
                <w:szCs w:val="20"/>
                <w:rPrChange w:id="1772" w:author="Roger Granda" w:date="2015-03-18T22:56:00Z">
                  <w:rPr>
                    <w:ins w:id="1773" w:author="Roger Granda" w:date="2015-03-18T22:45:00Z"/>
                    <w:rFonts w:ascii="Arial" w:hAnsi="Arial" w:cs="Arial"/>
                    <w:sz w:val="24"/>
                    <w:szCs w:val="24"/>
                    <w:lang w:val="en-US"/>
                  </w:rPr>
                </w:rPrChange>
              </w:rPr>
              <w:pPrChange w:id="1774" w:author="Roger Granda" w:date="2015-03-18T22:56:00Z">
                <w:pPr>
                  <w:autoSpaceDE w:val="0"/>
                  <w:autoSpaceDN w:val="0"/>
                  <w:adjustRightInd w:val="0"/>
                  <w:spacing w:line="400" w:lineRule="atLeast"/>
                </w:pPr>
              </w:pPrChange>
            </w:pPr>
            <w:ins w:id="1775" w:author="Roger Granda" w:date="2015-03-18T21:48:00Z">
              <w:r w:rsidRPr="0008033B">
                <w:rPr>
                  <w:rFonts w:ascii="Arial" w:hAnsi="Arial" w:cs="Arial"/>
                  <w:b/>
                  <w:sz w:val="20"/>
                  <w:szCs w:val="20"/>
                  <w:rPrChange w:id="1776" w:author="Roger Granda" w:date="2015-03-18T22:56:00Z">
                    <w:rPr>
                      <w:rFonts w:ascii="Arial" w:hAnsi="Arial" w:cs="Arial"/>
                      <w:sz w:val="20"/>
                      <w:szCs w:val="20"/>
                    </w:rPr>
                  </w:rPrChange>
                </w:rPr>
                <w:t>Exp</w:t>
              </w:r>
              <w:r w:rsidRPr="0008033B">
                <w:rPr>
                  <w:rFonts w:ascii="Arial" w:hAnsi="Arial" w:cs="Arial"/>
                  <w:sz w:val="20"/>
                  <w:szCs w:val="20"/>
                </w:rPr>
                <w:t xml:space="preserve">.: Grupo Experimental. </w:t>
              </w:r>
              <w:r w:rsidRPr="0008033B">
                <w:rPr>
                  <w:rFonts w:ascii="Arial" w:hAnsi="Arial" w:cs="Arial"/>
                  <w:b/>
                  <w:sz w:val="20"/>
                  <w:szCs w:val="20"/>
                  <w:rPrChange w:id="1777" w:author="Roger Granda" w:date="2015-03-18T22:56:00Z">
                    <w:rPr>
                      <w:rFonts w:ascii="Arial" w:hAnsi="Arial" w:cs="Arial"/>
                      <w:sz w:val="20"/>
                      <w:szCs w:val="20"/>
                    </w:rPr>
                  </w:rPrChange>
                </w:rPr>
                <w:t>Ctrl</w:t>
              </w:r>
              <w:r w:rsidRPr="0008033B">
                <w:rPr>
                  <w:rFonts w:ascii="Arial" w:hAnsi="Arial" w:cs="Arial"/>
                  <w:sz w:val="20"/>
                  <w:szCs w:val="20"/>
                </w:rPr>
                <w:t xml:space="preserve">.: Grupo de Control. </w:t>
              </w:r>
            </w:ins>
            <w:ins w:id="1778" w:author="Roger Granda" w:date="2015-03-18T21:49:00Z">
              <w:r w:rsidRPr="0008033B">
                <w:rPr>
                  <w:rFonts w:ascii="Arial" w:hAnsi="Arial" w:cs="Arial"/>
                  <w:b/>
                  <w:sz w:val="20"/>
                  <w:szCs w:val="20"/>
                  <w:rPrChange w:id="1779" w:author="Roger Granda" w:date="2015-03-18T22:56:00Z">
                    <w:rPr>
                      <w:rFonts w:ascii="Arial" w:hAnsi="Arial" w:cs="Arial"/>
                      <w:sz w:val="20"/>
                      <w:szCs w:val="20"/>
                    </w:rPr>
                  </w:rPrChange>
                </w:rPr>
                <w:t>O</w:t>
              </w:r>
              <w:r w:rsidRPr="0008033B">
                <w:rPr>
                  <w:rFonts w:ascii="Arial" w:hAnsi="Arial" w:cs="Arial"/>
                  <w:sz w:val="20"/>
                  <w:szCs w:val="20"/>
                </w:rPr>
                <w:t xml:space="preserve">: Observación </w:t>
              </w:r>
              <w:r w:rsidRPr="0008033B">
                <w:rPr>
                  <w:rFonts w:ascii="Arial" w:hAnsi="Arial" w:cs="Arial"/>
                  <w:b/>
                  <w:sz w:val="20"/>
                  <w:szCs w:val="20"/>
                  <w:rPrChange w:id="1780" w:author="Roger Granda" w:date="2015-03-18T22:56:00Z">
                    <w:rPr>
                      <w:rFonts w:ascii="Arial" w:hAnsi="Arial" w:cs="Arial"/>
                      <w:sz w:val="20"/>
                      <w:szCs w:val="20"/>
                    </w:rPr>
                  </w:rPrChange>
                </w:rPr>
                <w:t>N/A:</w:t>
              </w:r>
              <w:r w:rsidRPr="0008033B">
                <w:rPr>
                  <w:rFonts w:ascii="Arial" w:hAnsi="Arial" w:cs="Arial"/>
                  <w:sz w:val="20"/>
                  <w:szCs w:val="20"/>
                </w:rPr>
                <w:t xml:space="preserve"> No Aplica</w:t>
              </w:r>
            </w:ins>
            <w:ins w:id="1781" w:author="Roger Granda" w:date="2015-03-18T22:56:00Z">
              <w:r>
                <w:rPr>
                  <w:rFonts w:ascii="Arial" w:hAnsi="Arial" w:cs="Arial"/>
                  <w:sz w:val="20"/>
                  <w:szCs w:val="20"/>
                </w:rPr>
                <w:t xml:space="preserve">  </w:t>
              </w:r>
            </w:ins>
            <w:ins w:id="1782" w:author="Roger Granda" w:date="2015-03-18T22:45:00Z">
              <w:r w:rsidRPr="0008033B">
                <w:rPr>
                  <w:rFonts w:ascii="Arial" w:hAnsi="Arial" w:cs="Arial"/>
                  <w:b/>
                  <w:sz w:val="20"/>
                  <w:szCs w:val="20"/>
                  <w:rPrChange w:id="1783" w:author="Roger Granda" w:date="2015-03-18T22:56:00Z">
                    <w:rPr>
                      <w:rFonts w:ascii="Arial" w:hAnsi="Arial" w:cs="Arial"/>
                      <w:b/>
                      <w:sz w:val="24"/>
                      <w:szCs w:val="24"/>
                      <w:lang w:val="en-US"/>
                    </w:rPr>
                  </w:rPrChange>
                </w:rPr>
                <w:t>Pre-Test</w:t>
              </w:r>
              <w:r w:rsidRPr="0008033B">
                <w:rPr>
                  <w:rFonts w:ascii="Arial" w:hAnsi="Arial" w:cs="Arial"/>
                  <w:b/>
                  <w:sz w:val="20"/>
                  <w:szCs w:val="20"/>
                  <w:vertAlign w:val="superscript"/>
                  <w:rPrChange w:id="1784" w:author="Roger Granda" w:date="2015-03-18T22:56:00Z">
                    <w:rPr>
                      <w:rFonts w:ascii="Arial" w:hAnsi="Arial" w:cs="Arial"/>
                      <w:b/>
                      <w:sz w:val="24"/>
                      <w:szCs w:val="24"/>
                      <w:vertAlign w:val="superscript"/>
                      <w:lang w:val="en-US"/>
                    </w:rPr>
                  </w:rPrChange>
                </w:rPr>
                <w:t>1</w:t>
              </w:r>
              <w:r w:rsidRPr="0008033B">
                <w:rPr>
                  <w:rFonts w:ascii="Arial" w:hAnsi="Arial" w:cs="Arial"/>
                  <w:b/>
                  <w:sz w:val="20"/>
                  <w:szCs w:val="20"/>
                  <w:rPrChange w:id="1785" w:author="Roger Granda" w:date="2015-03-18T22:56:00Z">
                    <w:rPr>
                      <w:rFonts w:ascii="Arial" w:hAnsi="Arial" w:cs="Arial"/>
                      <w:b/>
                      <w:sz w:val="24"/>
                      <w:szCs w:val="24"/>
                      <w:lang w:val="en-US"/>
                    </w:rPr>
                  </w:rPrChange>
                </w:rPr>
                <w:t xml:space="preserve">: </w:t>
              </w:r>
              <w:r w:rsidRPr="0008033B">
                <w:rPr>
                  <w:rFonts w:ascii="Arial" w:hAnsi="Arial" w:cs="Arial"/>
                  <w:sz w:val="20"/>
                  <w:szCs w:val="20"/>
                  <w:rPrChange w:id="1786" w:author="Roger Granda" w:date="2015-03-18T22:56:00Z">
                    <w:rPr>
                      <w:rFonts w:ascii="Arial" w:hAnsi="Arial" w:cs="Arial"/>
                      <w:sz w:val="24"/>
                      <w:szCs w:val="24"/>
                      <w:lang w:val="en-US"/>
                    </w:rPr>
                  </w:rPrChange>
                </w:rPr>
                <w:t>Agrupac</w:t>
              </w:r>
              <w:r w:rsidRPr="0008033B">
                <w:rPr>
                  <w:rFonts w:ascii="Arial" w:hAnsi="Arial" w:cs="Arial"/>
                  <w:sz w:val="20"/>
                  <w:szCs w:val="20"/>
                </w:rPr>
                <w:t>ión de pre-test según post-test</w:t>
              </w:r>
              <w:r w:rsidRPr="0008033B">
                <w:rPr>
                  <w:rFonts w:ascii="Arial" w:hAnsi="Arial" w:cs="Arial"/>
                  <w:sz w:val="20"/>
                  <w:szCs w:val="20"/>
                  <w:rPrChange w:id="1787" w:author="Roger Granda" w:date="2015-03-18T22:56:00Z">
                    <w:rPr>
                      <w:rFonts w:ascii="Arial" w:hAnsi="Arial" w:cs="Arial"/>
                      <w:sz w:val="24"/>
                      <w:szCs w:val="24"/>
                      <w:lang w:val="en-US"/>
                    </w:rPr>
                  </w:rPrChange>
                </w:rPr>
                <w:t>1</w:t>
              </w:r>
            </w:ins>
          </w:p>
          <w:p w14:paraId="57BFDDA2" w14:textId="171A672C" w:rsidR="0008033B" w:rsidRPr="00F81637" w:rsidRDefault="0008033B">
            <w:pPr>
              <w:rPr>
                <w:ins w:id="1788" w:author="Roger Granda" w:date="2015-03-18T21:48:00Z"/>
                <w:rFonts w:ascii="Arial" w:hAnsi="Arial" w:cs="Arial"/>
                <w:sz w:val="20"/>
                <w:szCs w:val="20"/>
                <w:lang w:val="en-US"/>
                <w:rPrChange w:id="1789" w:author="Roger Granda" w:date="2015-03-18T22:45:00Z">
                  <w:rPr>
                    <w:ins w:id="1790" w:author="Roger Granda" w:date="2015-03-18T21:48:00Z"/>
                    <w:rFonts w:ascii="Arial" w:hAnsi="Arial" w:cs="Arial"/>
                    <w:sz w:val="20"/>
                    <w:szCs w:val="20"/>
                  </w:rPr>
                </w:rPrChange>
              </w:rPr>
              <w:pPrChange w:id="1791" w:author="Roger Granda" w:date="2015-03-18T21:48:00Z">
                <w:pPr>
                  <w:jc w:val="center"/>
                </w:pPr>
              </w:pPrChange>
            </w:pPr>
            <w:ins w:id="1792" w:author="Roger Granda" w:date="2015-03-18T22:45:00Z">
              <w:r w:rsidRPr="0008033B">
                <w:rPr>
                  <w:rFonts w:ascii="Arial" w:hAnsi="Arial" w:cs="Arial"/>
                  <w:b/>
                  <w:sz w:val="20"/>
                  <w:szCs w:val="20"/>
                  <w:lang w:val="en-US"/>
                  <w:rPrChange w:id="1793" w:author="Roger Granda" w:date="2015-03-18T22:56:00Z">
                    <w:rPr>
                      <w:rFonts w:ascii="Arial" w:hAnsi="Arial" w:cs="Arial"/>
                      <w:b/>
                      <w:sz w:val="24"/>
                      <w:szCs w:val="24"/>
                      <w:lang w:val="en-US"/>
                    </w:rPr>
                  </w:rPrChange>
                </w:rPr>
                <w:t>Pre-Test</w:t>
              </w:r>
              <w:r w:rsidRPr="0008033B">
                <w:rPr>
                  <w:rFonts w:ascii="Arial" w:hAnsi="Arial" w:cs="Arial"/>
                  <w:b/>
                  <w:sz w:val="20"/>
                  <w:szCs w:val="20"/>
                  <w:vertAlign w:val="superscript"/>
                  <w:lang w:val="en-US"/>
                  <w:rPrChange w:id="1794" w:author="Roger Granda" w:date="2015-03-18T22:56:00Z">
                    <w:rPr>
                      <w:rFonts w:ascii="Arial" w:hAnsi="Arial" w:cs="Arial"/>
                      <w:b/>
                      <w:sz w:val="24"/>
                      <w:szCs w:val="24"/>
                      <w:vertAlign w:val="superscript"/>
                      <w:lang w:val="en-US"/>
                    </w:rPr>
                  </w:rPrChange>
                </w:rPr>
                <w:t>2</w:t>
              </w:r>
              <w:r w:rsidRPr="0008033B">
                <w:rPr>
                  <w:rFonts w:ascii="Arial" w:hAnsi="Arial" w:cs="Arial"/>
                  <w:b/>
                  <w:sz w:val="20"/>
                  <w:szCs w:val="20"/>
                  <w:lang w:val="en-US"/>
                  <w:rPrChange w:id="1795" w:author="Roger Granda" w:date="2015-03-18T22:56:00Z">
                    <w:rPr>
                      <w:rFonts w:ascii="Arial" w:hAnsi="Arial" w:cs="Arial"/>
                      <w:b/>
                      <w:sz w:val="24"/>
                      <w:szCs w:val="24"/>
                      <w:lang w:val="en-US"/>
                    </w:rPr>
                  </w:rPrChange>
                </w:rPr>
                <w:t xml:space="preserve">: </w:t>
              </w:r>
              <w:r w:rsidRPr="0008033B">
                <w:rPr>
                  <w:rFonts w:ascii="Arial" w:hAnsi="Arial" w:cs="Arial"/>
                  <w:sz w:val="20"/>
                  <w:szCs w:val="20"/>
                  <w:lang w:val="en-US"/>
                  <w:rPrChange w:id="1796" w:author="Roger Granda" w:date="2015-03-18T22:56:00Z">
                    <w:rPr>
                      <w:rFonts w:ascii="Arial" w:hAnsi="Arial" w:cs="Arial"/>
                      <w:sz w:val="24"/>
                      <w:szCs w:val="24"/>
                      <w:lang w:val="en-US"/>
                    </w:rPr>
                  </w:rPrChange>
                </w:rPr>
                <w:t>Agrupaci</w:t>
              </w:r>
              <w:r w:rsidRPr="0008033B">
                <w:rPr>
                  <w:rFonts w:ascii="Arial" w:hAnsi="Arial" w:cs="Arial"/>
                  <w:sz w:val="20"/>
                  <w:szCs w:val="20"/>
                  <w:lang w:val="en-US"/>
                </w:rPr>
                <w:t>ón de pre-test según post-test</w:t>
              </w:r>
              <w:r w:rsidRPr="0008033B">
                <w:rPr>
                  <w:rFonts w:ascii="Arial" w:hAnsi="Arial" w:cs="Arial"/>
                  <w:sz w:val="20"/>
                  <w:szCs w:val="20"/>
                  <w:lang w:val="en-US"/>
                  <w:rPrChange w:id="1797" w:author="Roger Granda" w:date="2015-03-18T22:56:00Z">
                    <w:rPr>
                      <w:rFonts w:ascii="Arial" w:hAnsi="Arial" w:cs="Arial"/>
                      <w:sz w:val="24"/>
                      <w:szCs w:val="24"/>
                      <w:lang w:val="en-US"/>
                    </w:rPr>
                  </w:rPrChange>
                </w:rPr>
                <w:t>2</w:t>
              </w:r>
            </w:ins>
          </w:p>
        </w:tc>
      </w:tr>
    </w:tbl>
    <w:p w14:paraId="4A48F6E3" w14:textId="254F8EC9" w:rsidR="009845C3" w:rsidRDefault="009845C3" w:rsidP="00AA3EDB">
      <w:pPr>
        <w:pStyle w:val="Subtitulocapitulo"/>
        <w:numPr>
          <w:ilvl w:val="0"/>
          <w:numId w:val="0"/>
        </w:numPr>
        <w:ind w:left="792"/>
        <w:rPr>
          <w:ins w:id="1798" w:author="Roger Granda" w:date="2015-03-18T22:47:00Z"/>
          <w:lang w:val="en-US"/>
        </w:rPr>
        <w:sectPr w:rsidR="009845C3" w:rsidSect="009845C3">
          <w:pgSz w:w="16838" w:h="11906" w:orient="landscape"/>
          <w:pgMar w:top="2268" w:right="2268" w:bottom="1361" w:left="2268" w:header="709" w:footer="709" w:gutter="0"/>
          <w:cols w:space="708"/>
          <w:docGrid w:linePitch="360"/>
          <w:sectPrChange w:id="1799" w:author="Roger Granda" w:date="2015-03-18T22:48:00Z">
            <w:sectPr w:rsidR="009845C3" w:rsidSect="009845C3">
              <w:pgSz w:w="11906" w:h="16838" w:orient="portrait"/>
              <w:pgMar w:top="2268" w:right="1361" w:bottom="2268" w:left="2268" w:header="709" w:footer="709" w:gutter="0"/>
            </w:sectPr>
          </w:sectPrChange>
        </w:sectPr>
      </w:pPr>
    </w:p>
    <w:tbl>
      <w:tblPr>
        <w:tblStyle w:val="Tablaconcuadrcula"/>
        <w:tblW w:w="0" w:type="auto"/>
        <w:tblLook w:val="04A0" w:firstRow="1" w:lastRow="0" w:firstColumn="1" w:lastColumn="0" w:noHBand="0" w:noVBand="1"/>
        <w:tblPrChange w:id="1800" w:author="Roger Granda" w:date="2015-03-18T23:12:00Z">
          <w:tblPr>
            <w:tblStyle w:val="Tablaconcuadrcula"/>
            <w:tblW w:w="0" w:type="auto"/>
            <w:tblLook w:val="04A0" w:firstRow="1" w:lastRow="0" w:firstColumn="1" w:lastColumn="0" w:noHBand="0" w:noVBand="1"/>
          </w:tblPr>
        </w:tblPrChange>
      </w:tblPr>
      <w:tblGrid>
        <w:gridCol w:w="2547"/>
        <w:gridCol w:w="1417"/>
        <w:gridCol w:w="1560"/>
        <w:gridCol w:w="1379"/>
        <w:gridCol w:w="1364"/>
        <w:tblGridChange w:id="1801">
          <w:tblGrid>
            <w:gridCol w:w="2066"/>
            <w:gridCol w:w="2067"/>
            <w:gridCol w:w="2067"/>
            <w:gridCol w:w="2067"/>
            <w:gridCol w:w="2067"/>
          </w:tblGrid>
        </w:tblGridChange>
      </w:tblGrid>
      <w:tr w:rsidR="00CF3501" w:rsidRPr="0050503B" w14:paraId="5B3B1BA1" w14:textId="77777777" w:rsidTr="00CF3501">
        <w:trPr>
          <w:ins w:id="1802" w:author="Roger Granda" w:date="2015-03-18T23:11:00Z"/>
          <w:trPrChange w:id="1803" w:author="Roger Granda" w:date="2015-03-18T23:12:00Z">
            <w:trPr>
              <w:gridAfter w:val="0"/>
            </w:trPr>
          </w:trPrChange>
        </w:trPr>
        <w:tc>
          <w:tcPr>
            <w:tcW w:w="8267" w:type="dxa"/>
            <w:gridSpan w:val="5"/>
            <w:tcBorders>
              <w:top w:val="nil"/>
              <w:left w:val="nil"/>
              <w:bottom w:val="single" w:sz="4" w:space="0" w:color="auto"/>
              <w:right w:val="nil"/>
            </w:tcBorders>
            <w:vAlign w:val="center"/>
            <w:tcPrChange w:id="1804" w:author="Roger Granda" w:date="2015-03-18T23:12:00Z">
              <w:tcPr>
                <w:tcW w:w="8267" w:type="dxa"/>
                <w:gridSpan w:val="4"/>
                <w:vAlign w:val="center"/>
              </w:tcPr>
            </w:tcPrChange>
          </w:tcPr>
          <w:p w14:paraId="696ED054" w14:textId="422CC26A" w:rsidR="00CF3501" w:rsidRPr="00CF3501" w:rsidRDefault="00CF3501">
            <w:pPr>
              <w:autoSpaceDE w:val="0"/>
              <w:autoSpaceDN w:val="0"/>
              <w:adjustRightInd w:val="0"/>
              <w:spacing w:line="400" w:lineRule="atLeast"/>
              <w:rPr>
                <w:ins w:id="1805" w:author="Roger Granda" w:date="2015-03-18T23:11:00Z"/>
                <w:rFonts w:ascii="Arial" w:hAnsi="Arial" w:cs="Arial"/>
                <w:b/>
                <w:sz w:val="24"/>
                <w:szCs w:val="24"/>
              </w:rPr>
              <w:pPrChange w:id="1806" w:author="Roger Granda" w:date="2015-03-18T23:12:00Z">
                <w:pPr>
                  <w:autoSpaceDE w:val="0"/>
                  <w:autoSpaceDN w:val="0"/>
                  <w:adjustRightInd w:val="0"/>
                  <w:spacing w:line="400" w:lineRule="atLeast"/>
                  <w:jc w:val="center"/>
                </w:pPr>
              </w:pPrChange>
            </w:pPr>
            <w:ins w:id="1807" w:author="Roger Granda" w:date="2015-03-18T23:12:00Z">
              <w:r>
                <w:rPr>
                  <w:rFonts w:ascii="Arial" w:hAnsi="Arial" w:cs="Arial"/>
                  <w:b/>
                  <w:sz w:val="20"/>
                  <w:szCs w:val="20"/>
                </w:rPr>
                <w:lastRenderedPageBreak/>
                <w:t>Tabla 5.3</w:t>
              </w:r>
              <w:r w:rsidRPr="00482B91">
                <w:rPr>
                  <w:rFonts w:ascii="Arial" w:hAnsi="Arial" w:cs="Arial"/>
                  <w:b/>
                  <w:sz w:val="20"/>
                  <w:szCs w:val="20"/>
                </w:rPr>
                <w:t>:</w:t>
              </w:r>
              <w:r>
                <w:rPr>
                  <w:rFonts w:ascii="Arial" w:hAnsi="Arial" w:cs="Arial"/>
                  <w:sz w:val="20"/>
                  <w:szCs w:val="20"/>
                </w:rPr>
                <w:t xml:space="preserve"> Resumen de </w:t>
              </w:r>
              <w:r w:rsidRPr="00482B91">
                <w:rPr>
                  <w:rFonts w:ascii="Arial" w:hAnsi="Arial" w:cs="Arial"/>
                  <w:sz w:val="20"/>
                  <w:szCs w:val="20"/>
                </w:rPr>
                <w:t xml:space="preserve">resultados </w:t>
              </w:r>
              <w:r>
                <w:rPr>
                  <w:rFonts w:ascii="Arial" w:hAnsi="Arial" w:cs="Arial"/>
                  <w:sz w:val="20"/>
                  <w:szCs w:val="20"/>
                </w:rPr>
                <w:t xml:space="preserve">entre </w:t>
              </w:r>
              <w:r w:rsidRPr="00482B91">
                <w:rPr>
                  <w:rFonts w:ascii="Arial" w:hAnsi="Arial" w:cs="Arial"/>
                  <w:sz w:val="20"/>
                  <w:szCs w:val="20"/>
                </w:rPr>
                <w:t>grupos de las variables medidas en experimentación con estudiantes en el pre-test –post-test1-post-test2</w:t>
              </w:r>
              <w:r w:rsidRPr="00482B91">
                <w:rPr>
                  <w:rFonts w:ascii="Arial" w:hAnsi="Arial" w:cs="Arial"/>
                  <w:b/>
                  <w:sz w:val="20"/>
                  <w:szCs w:val="20"/>
                </w:rPr>
                <w:t>.</w:t>
              </w:r>
            </w:ins>
          </w:p>
        </w:tc>
      </w:tr>
      <w:tr w:rsidR="003A3B30" w:rsidRPr="0050503B" w14:paraId="0ADC79D9" w14:textId="77777777" w:rsidTr="00CF3501">
        <w:trPr>
          <w:ins w:id="1808" w:author="Roger Granda" w:date="2015-03-18T22:06:00Z"/>
        </w:trPr>
        <w:tc>
          <w:tcPr>
            <w:tcW w:w="2547" w:type="dxa"/>
            <w:vMerge w:val="restart"/>
            <w:tcBorders>
              <w:top w:val="single" w:sz="4" w:space="0" w:color="auto"/>
            </w:tcBorders>
            <w:vAlign w:val="center"/>
            <w:tcPrChange w:id="1809" w:author="Roger Granda" w:date="2015-03-18T23:12:00Z">
              <w:tcPr>
                <w:tcW w:w="2066" w:type="dxa"/>
                <w:vMerge w:val="restart"/>
              </w:tcPr>
            </w:tcPrChange>
          </w:tcPr>
          <w:p w14:paraId="3BBADEB4" w14:textId="5A3A119E" w:rsidR="003A3B30" w:rsidRPr="00CF3501" w:rsidRDefault="003A3B30">
            <w:pPr>
              <w:autoSpaceDE w:val="0"/>
              <w:autoSpaceDN w:val="0"/>
              <w:adjustRightInd w:val="0"/>
              <w:spacing w:line="400" w:lineRule="atLeast"/>
              <w:jc w:val="center"/>
              <w:rPr>
                <w:ins w:id="1810" w:author="Roger Granda" w:date="2015-03-18T22:06:00Z"/>
                <w:rFonts w:ascii="Arial" w:hAnsi="Arial" w:cs="Arial"/>
                <w:b/>
                <w:sz w:val="24"/>
                <w:szCs w:val="24"/>
                <w:rPrChange w:id="1811" w:author="Roger Granda" w:date="2015-03-18T23:06:00Z">
                  <w:rPr>
                    <w:ins w:id="1812" w:author="Roger Granda" w:date="2015-03-18T22:06:00Z"/>
                    <w:rFonts w:ascii="Times New Roman" w:hAnsi="Times New Roman" w:cs="Times New Roman"/>
                    <w:sz w:val="24"/>
                    <w:szCs w:val="24"/>
                  </w:rPr>
                </w:rPrChange>
              </w:rPr>
              <w:pPrChange w:id="1813" w:author="Roger Granda" w:date="2015-03-18T23:08:00Z">
                <w:pPr>
                  <w:autoSpaceDE w:val="0"/>
                  <w:autoSpaceDN w:val="0"/>
                  <w:adjustRightInd w:val="0"/>
                  <w:spacing w:line="400" w:lineRule="atLeast"/>
                </w:pPr>
              </w:pPrChange>
            </w:pPr>
            <w:ins w:id="1814" w:author="Roger Granda" w:date="2015-03-18T22:06:00Z">
              <w:r w:rsidRPr="00CF3501">
                <w:rPr>
                  <w:rFonts w:ascii="Arial" w:hAnsi="Arial" w:cs="Arial"/>
                  <w:b/>
                  <w:sz w:val="24"/>
                  <w:szCs w:val="24"/>
                  <w:rPrChange w:id="1815" w:author="Roger Granda" w:date="2015-03-18T23:06:00Z">
                    <w:rPr>
                      <w:rFonts w:ascii="Arial" w:hAnsi="Arial" w:cs="Arial"/>
                      <w:sz w:val="24"/>
                      <w:szCs w:val="24"/>
                    </w:rPr>
                  </w:rPrChange>
                </w:rPr>
                <w:t>Variable</w:t>
              </w:r>
            </w:ins>
          </w:p>
        </w:tc>
        <w:tc>
          <w:tcPr>
            <w:tcW w:w="1417" w:type="dxa"/>
            <w:tcBorders>
              <w:top w:val="single" w:sz="4" w:space="0" w:color="auto"/>
            </w:tcBorders>
            <w:vAlign w:val="center"/>
            <w:tcPrChange w:id="1816" w:author="Roger Granda" w:date="2015-03-18T23:12:00Z">
              <w:tcPr>
                <w:tcW w:w="2067" w:type="dxa"/>
              </w:tcPr>
            </w:tcPrChange>
          </w:tcPr>
          <w:p w14:paraId="0AFE7650" w14:textId="44FBCBCC" w:rsidR="003A3B30" w:rsidRPr="00CF3501" w:rsidRDefault="003A3B30">
            <w:pPr>
              <w:autoSpaceDE w:val="0"/>
              <w:autoSpaceDN w:val="0"/>
              <w:adjustRightInd w:val="0"/>
              <w:spacing w:line="400" w:lineRule="atLeast"/>
              <w:jc w:val="center"/>
              <w:rPr>
                <w:ins w:id="1817" w:author="Roger Granda" w:date="2015-03-18T22:06:00Z"/>
                <w:rFonts w:ascii="Arial" w:hAnsi="Arial" w:cs="Arial"/>
                <w:b/>
                <w:sz w:val="24"/>
                <w:szCs w:val="24"/>
                <w:rPrChange w:id="1818" w:author="Roger Granda" w:date="2015-03-18T23:06:00Z">
                  <w:rPr>
                    <w:ins w:id="1819" w:author="Roger Granda" w:date="2015-03-18T22:06:00Z"/>
                    <w:rFonts w:ascii="Times New Roman" w:hAnsi="Times New Roman" w:cs="Times New Roman"/>
                    <w:sz w:val="24"/>
                    <w:szCs w:val="24"/>
                  </w:rPr>
                </w:rPrChange>
              </w:rPr>
              <w:pPrChange w:id="1820" w:author="Roger Granda" w:date="2015-03-18T23:07:00Z">
                <w:pPr>
                  <w:autoSpaceDE w:val="0"/>
                  <w:autoSpaceDN w:val="0"/>
                  <w:adjustRightInd w:val="0"/>
                  <w:spacing w:line="400" w:lineRule="atLeast"/>
                </w:pPr>
              </w:pPrChange>
            </w:pPr>
            <w:ins w:id="1821" w:author="Roger Granda" w:date="2015-03-18T22:07:00Z">
              <w:r w:rsidRPr="00CF3501">
                <w:rPr>
                  <w:rFonts w:ascii="Arial" w:hAnsi="Arial" w:cs="Arial"/>
                  <w:b/>
                  <w:sz w:val="24"/>
                  <w:szCs w:val="24"/>
                  <w:rPrChange w:id="1822" w:author="Roger Granda" w:date="2015-03-18T23:06:00Z">
                    <w:rPr>
                      <w:rFonts w:ascii="Arial" w:hAnsi="Arial" w:cs="Arial"/>
                      <w:sz w:val="24"/>
                      <w:szCs w:val="24"/>
                    </w:rPr>
                  </w:rPrChange>
                </w:rPr>
                <w:t>Pre-Test</w:t>
              </w:r>
            </w:ins>
            <w:ins w:id="1823" w:author="Roger Granda" w:date="2015-03-18T22:24:00Z">
              <w:r w:rsidRPr="00CF3501">
                <w:rPr>
                  <w:rFonts w:ascii="Arial" w:hAnsi="Arial" w:cs="Arial"/>
                  <w:b/>
                  <w:sz w:val="24"/>
                  <w:szCs w:val="24"/>
                  <w:vertAlign w:val="superscript"/>
                  <w:rPrChange w:id="1824" w:author="Roger Granda" w:date="2015-03-18T23:06:00Z">
                    <w:rPr>
                      <w:rFonts w:ascii="Arial" w:hAnsi="Arial" w:cs="Arial"/>
                      <w:b/>
                      <w:sz w:val="24"/>
                      <w:szCs w:val="24"/>
                    </w:rPr>
                  </w:rPrChange>
                </w:rPr>
                <w:t>1</w:t>
              </w:r>
            </w:ins>
          </w:p>
        </w:tc>
        <w:tc>
          <w:tcPr>
            <w:tcW w:w="1560" w:type="dxa"/>
            <w:tcBorders>
              <w:top w:val="single" w:sz="4" w:space="0" w:color="auto"/>
            </w:tcBorders>
            <w:vAlign w:val="center"/>
            <w:tcPrChange w:id="1825" w:author="Roger Granda" w:date="2015-03-18T23:12:00Z">
              <w:tcPr>
                <w:tcW w:w="2067" w:type="dxa"/>
              </w:tcPr>
            </w:tcPrChange>
          </w:tcPr>
          <w:p w14:paraId="5F0D8326" w14:textId="5E59E01D" w:rsidR="003A3B30" w:rsidRPr="00CF3501" w:rsidRDefault="003A3B30">
            <w:pPr>
              <w:autoSpaceDE w:val="0"/>
              <w:autoSpaceDN w:val="0"/>
              <w:adjustRightInd w:val="0"/>
              <w:spacing w:line="400" w:lineRule="atLeast"/>
              <w:jc w:val="center"/>
              <w:rPr>
                <w:ins w:id="1826" w:author="Roger Granda" w:date="2015-03-18T22:06:00Z"/>
                <w:rFonts w:ascii="Arial" w:hAnsi="Arial" w:cs="Arial"/>
                <w:b/>
                <w:sz w:val="24"/>
                <w:szCs w:val="24"/>
                <w:rPrChange w:id="1827" w:author="Roger Granda" w:date="2015-03-18T23:06:00Z">
                  <w:rPr>
                    <w:ins w:id="1828" w:author="Roger Granda" w:date="2015-03-18T22:06:00Z"/>
                    <w:rFonts w:ascii="Times New Roman" w:hAnsi="Times New Roman" w:cs="Times New Roman"/>
                    <w:sz w:val="24"/>
                    <w:szCs w:val="24"/>
                  </w:rPr>
                </w:rPrChange>
              </w:rPr>
              <w:pPrChange w:id="1829" w:author="Roger Granda" w:date="2015-03-18T23:07:00Z">
                <w:pPr>
                  <w:autoSpaceDE w:val="0"/>
                  <w:autoSpaceDN w:val="0"/>
                  <w:adjustRightInd w:val="0"/>
                  <w:spacing w:line="400" w:lineRule="atLeast"/>
                </w:pPr>
              </w:pPrChange>
            </w:pPr>
            <w:ins w:id="1830" w:author="Roger Granda" w:date="2015-03-18T22:07:00Z">
              <w:r w:rsidRPr="00CF3501">
                <w:rPr>
                  <w:rFonts w:ascii="Arial" w:hAnsi="Arial" w:cs="Arial"/>
                  <w:b/>
                  <w:sz w:val="24"/>
                  <w:szCs w:val="24"/>
                  <w:rPrChange w:id="1831" w:author="Roger Granda" w:date="2015-03-18T23:06:00Z">
                    <w:rPr>
                      <w:rFonts w:ascii="Arial" w:hAnsi="Arial" w:cs="Arial"/>
                      <w:sz w:val="24"/>
                      <w:szCs w:val="24"/>
                    </w:rPr>
                  </w:rPrChange>
                </w:rPr>
                <w:t>Post-Test1</w:t>
              </w:r>
            </w:ins>
          </w:p>
        </w:tc>
        <w:tc>
          <w:tcPr>
            <w:tcW w:w="1379" w:type="dxa"/>
            <w:tcBorders>
              <w:top w:val="single" w:sz="4" w:space="0" w:color="auto"/>
            </w:tcBorders>
            <w:vAlign w:val="center"/>
            <w:tcPrChange w:id="1832" w:author="Roger Granda" w:date="2015-03-18T23:12:00Z">
              <w:tcPr>
                <w:tcW w:w="2067" w:type="dxa"/>
              </w:tcPr>
            </w:tcPrChange>
          </w:tcPr>
          <w:p w14:paraId="6F5D2CE5" w14:textId="5D7F516D" w:rsidR="003A3B30" w:rsidRPr="00CF3501" w:rsidRDefault="003A3B30">
            <w:pPr>
              <w:autoSpaceDE w:val="0"/>
              <w:autoSpaceDN w:val="0"/>
              <w:adjustRightInd w:val="0"/>
              <w:spacing w:line="400" w:lineRule="atLeast"/>
              <w:jc w:val="center"/>
              <w:rPr>
                <w:ins w:id="1833" w:author="Roger Granda" w:date="2015-03-18T22:22:00Z"/>
                <w:rFonts w:ascii="Arial" w:hAnsi="Arial" w:cs="Arial"/>
                <w:b/>
                <w:sz w:val="24"/>
                <w:szCs w:val="24"/>
              </w:rPr>
              <w:pPrChange w:id="1834" w:author="Roger Granda" w:date="2015-03-18T23:07:00Z">
                <w:pPr>
                  <w:autoSpaceDE w:val="0"/>
                  <w:autoSpaceDN w:val="0"/>
                  <w:adjustRightInd w:val="0"/>
                  <w:spacing w:line="400" w:lineRule="atLeast"/>
                </w:pPr>
              </w:pPrChange>
            </w:pPr>
            <w:ins w:id="1835" w:author="Roger Granda" w:date="2015-03-18T22:24:00Z">
              <w:r w:rsidRPr="00CF3501">
                <w:rPr>
                  <w:rFonts w:ascii="Arial" w:hAnsi="Arial" w:cs="Arial"/>
                  <w:b/>
                  <w:sz w:val="24"/>
                  <w:szCs w:val="24"/>
                </w:rPr>
                <w:t>Pre-Test</w:t>
              </w:r>
              <w:r w:rsidRPr="00CF3501">
                <w:rPr>
                  <w:rFonts w:ascii="Arial" w:hAnsi="Arial" w:cs="Arial"/>
                  <w:b/>
                  <w:sz w:val="24"/>
                  <w:szCs w:val="24"/>
                  <w:vertAlign w:val="superscript"/>
                  <w:rPrChange w:id="1836" w:author="Roger Granda" w:date="2015-03-18T23:06:00Z">
                    <w:rPr>
                      <w:rFonts w:ascii="Arial" w:hAnsi="Arial" w:cs="Arial"/>
                      <w:b/>
                      <w:sz w:val="24"/>
                      <w:szCs w:val="24"/>
                    </w:rPr>
                  </w:rPrChange>
                </w:rPr>
                <w:t>2</w:t>
              </w:r>
            </w:ins>
          </w:p>
        </w:tc>
        <w:tc>
          <w:tcPr>
            <w:tcW w:w="1364" w:type="dxa"/>
            <w:tcBorders>
              <w:top w:val="single" w:sz="4" w:space="0" w:color="auto"/>
            </w:tcBorders>
            <w:vAlign w:val="center"/>
            <w:tcPrChange w:id="1837" w:author="Roger Granda" w:date="2015-03-18T23:12:00Z">
              <w:tcPr>
                <w:tcW w:w="2067" w:type="dxa"/>
              </w:tcPr>
            </w:tcPrChange>
          </w:tcPr>
          <w:p w14:paraId="246D2977" w14:textId="3199ABB6" w:rsidR="003A3B30" w:rsidRPr="00CF3501" w:rsidRDefault="003A3B30">
            <w:pPr>
              <w:autoSpaceDE w:val="0"/>
              <w:autoSpaceDN w:val="0"/>
              <w:adjustRightInd w:val="0"/>
              <w:spacing w:line="400" w:lineRule="atLeast"/>
              <w:jc w:val="center"/>
              <w:rPr>
                <w:ins w:id="1838" w:author="Roger Granda" w:date="2015-03-18T22:06:00Z"/>
                <w:rFonts w:ascii="Arial" w:hAnsi="Arial" w:cs="Arial"/>
                <w:b/>
                <w:sz w:val="24"/>
                <w:szCs w:val="24"/>
                <w:rPrChange w:id="1839" w:author="Roger Granda" w:date="2015-03-18T23:06:00Z">
                  <w:rPr>
                    <w:ins w:id="1840" w:author="Roger Granda" w:date="2015-03-18T22:06:00Z"/>
                    <w:rFonts w:ascii="Times New Roman" w:hAnsi="Times New Roman" w:cs="Times New Roman"/>
                    <w:sz w:val="24"/>
                    <w:szCs w:val="24"/>
                  </w:rPr>
                </w:rPrChange>
              </w:rPr>
              <w:pPrChange w:id="1841" w:author="Roger Granda" w:date="2015-03-18T23:07:00Z">
                <w:pPr>
                  <w:autoSpaceDE w:val="0"/>
                  <w:autoSpaceDN w:val="0"/>
                  <w:adjustRightInd w:val="0"/>
                  <w:spacing w:line="400" w:lineRule="atLeast"/>
                </w:pPr>
              </w:pPrChange>
            </w:pPr>
            <w:ins w:id="1842" w:author="Roger Granda" w:date="2015-03-18T22:07:00Z">
              <w:r w:rsidRPr="00CF3501">
                <w:rPr>
                  <w:rFonts w:ascii="Arial" w:hAnsi="Arial" w:cs="Arial"/>
                  <w:b/>
                  <w:sz w:val="24"/>
                  <w:szCs w:val="24"/>
                  <w:rPrChange w:id="1843" w:author="Roger Granda" w:date="2015-03-18T23:06:00Z">
                    <w:rPr>
                      <w:rFonts w:ascii="Arial" w:hAnsi="Arial" w:cs="Arial"/>
                      <w:sz w:val="24"/>
                      <w:szCs w:val="24"/>
                    </w:rPr>
                  </w:rPrChange>
                </w:rPr>
                <w:t>PostTest2</w:t>
              </w:r>
            </w:ins>
          </w:p>
        </w:tc>
      </w:tr>
      <w:tr w:rsidR="003A3B30" w:rsidRPr="00CF3501" w14:paraId="22BAC86B" w14:textId="77777777" w:rsidTr="00CF3501">
        <w:trPr>
          <w:ins w:id="1844" w:author="Roger Granda" w:date="2015-03-18T22:06:00Z"/>
        </w:trPr>
        <w:tc>
          <w:tcPr>
            <w:tcW w:w="2547" w:type="dxa"/>
            <w:vMerge/>
            <w:vAlign w:val="center"/>
            <w:tcPrChange w:id="1845" w:author="Roger Granda" w:date="2015-03-18T23:08:00Z">
              <w:tcPr>
                <w:tcW w:w="2066" w:type="dxa"/>
                <w:vMerge/>
                <w:vAlign w:val="center"/>
              </w:tcPr>
            </w:tcPrChange>
          </w:tcPr>
          <w:p w14:paraId="473B357A" w14:textId="783C398A" w:rsidR="003A3B30" w:rsidRPr="00CF3501" w:rsidRDefault="003A3B30" w:rsidP="00CF3501">
            <w:pPr>
              <w:autoSpaceDE w:val="0"/>
              <w:autoSpaceDN w:val="0"/>
              <w:adjustRightInd w:val="0"/>
              <w:spacing w:line="400" w:lineRule="atLeast"/>
              <w:rPr>
                <w:ins w:id="1846" w:author="Roger Granda" w:date="2015-03-18T22:06:00Z"/>
                <w:rFonts w:ascii="Arial" w:hAnsi="Arial" w:cs="Arial"/>
                <w:sz w:val="24"/>
                <w:szCs w:val="24"/>
                <w:rPrChange w:id="1847" w:author="Roger Granda" w:date="2015-03-18T23:06:00Z">
                  <w:rPr>
                    <w:ins w:id="1848" w:author="Roger Granda" w:date="2015-03-18T22:06:00Z"/>
                    <w:rFonts w:ascii="Times New Roman" w:hAnsi="Times New Roman" w:cs="Times New Roman"/>
                    <w:sz w:val="24"/>
                    <w:szCs w:val="24"/>
                  </w:rPr>
                </w:rPrChange>
              </w:rPr>
            </w:pPr>
          </w:p>
        </w:tc>
        <w:tc>
          <w:tcPr>
            <w:tcW w:w="1417" w:type="dxa"/>
            <w:vAlign w:val="center"/>
            <w:tcPrChange w:id="1849" w:author="Roger Granda" w:date="2015-03-18T23:08:00Z">
              <w:tcPr>
                <w:tcW w:w="2067" w:type="dxa"/>
              </w:tcPr>
            </w:tcPrChange>
          </w:tcPr>
          <w:p w14:paraId="1ED6A7FC" w14:textId="6113F4C2" w:rsidR="00CF3501" w:rsidRPr="00CF3501" w:rsidRDefault="00CF3501">
            <w:pPr>
              <w:autoSpaceDE w:val="0"/>
              <w:autoSpaceDN w:val="0"/>
              <w:adjustRightInd w:val="0"/>
              <w:spacing w:line="400" w:lineRule="atLeast"/>
              <w:jc w:val="center"/>
              <w:rPr>
                <w:ins w:id="1850" w:author="Roger Granda" w:date="2015-03-18T23:07:00Z"/>
                <w:rFonts w:ascii="Arial" w:hAnsi="Arial" w:cs="Arial"/>
                <w:sz w:val="24"/>
                <w:szCs w:val="24"/>
                <w:rPrChange w:id="1851" w:author="Roger Granda" w:date="2015-03-18T23:08:00Z">
                  <w:rPr>
                    <w:ins w:id="1852" w:author="Roger Granda" w:date="2015-03-18T23:07:00Z"/>
                    <w:rFonts w:ascii="Arial" w:hAnsi="Arial" w:cs="Arial"/>
                    <w:b/>
                    <w:sz w:val="24"/>
                    <w:szCs w:val="24"/>
                  </w:rPr>
                </w:rPrChange>
              </w:rPr>
              <w:pPrChange w:id="1853" w:author="Roger Granda" w:date="2015-03-18T23:07:00Z">
                <w:pPr>
                  <w:autoSpaceDE w:val="0"/>
                  <w:autoSpaceDN w:val="0"/>
                  <w:adjustRightInd w:val="0"/>
                  <w:spacing w:line="400" w:lineRule="atLeast"/>
                </w:pPr>
              </w:pPrChange>
            </w:pPr>
            <w:ins w:id="1854" w:author="Roger Granda" w:date="2015-03-18T23:07:00Z">
              <w:r w:rsidRPr="00CF3501">
                <w:rPr>
                  <w:rFonts w:ascii="Arial" w:hAnsi="Arial" w:cs="Arial"/>
                  <w:sz w:val="24"/>
                  <w:szCs w:val="24"/>
                  <w:rPrChange w:id="1855" w:author="Roger Granda" w:date="2015-03-18T23:08:00Z">
                    <w:rPr>
                      <w:rFonts w:ascii="Arial" w:hAnsi="Arial" w:cs="Arial"/>
                      <w:b/>
                      <w:sz w:val="24"/>
                      <w:szCs w:val="24"/>
                    </w:rPr>
                  </w:rPrChange>
                </w:rPr>
                <w:t>Hipótesis</w:t>
              </w:r>
            </w:ins>
          </w:p>
          <w:p w14:paraId="457F5346" w14:textId="0A7F0F74" w:rsidR="003A3B30" w:rsidRPr="00CF3501" w:rsidRDefault="003A3B30">
            <w:pPr>
              <w:autoSpaceDE w:val="0"/>
              <w:autoSpaceDN w:val="0"/>
              <w:adjustRightInd w:val="0"/>
              <w:spacing w:line="400" w:lineRule="atLeast"/>
              <w:jc w:val="center"/>
              <w:rPr>
                <w:ins w:id="1856" w:author="Roger Granda" w:date="2015-03-18T22:06:00Z"/>
                <w:rFonts w:ascii="Arial" w:hAnsi="Arial" w:cs="Arial"/>
                <w:sz w:val="24"/>
                <w:szCs w:val="24"/>
                <w:rPrChange w:id="1857" w:author="Roger Granda" w:date="2015-03-18T23:08:00Z">
                  <w:rPr>
                    <w:ins w:id="1858" w:author="Roger Granda" w:date="2015-03-18T22:06:00Z"/>
                    <w:rFonts w:ascii="Times New Roman" w:hAnsi="Times New Roman" w:cs="Times New Roman"/>
                    <w:sz w:val="24"/>
                    <w:szCs w:val="24"/>
                  </w:rPr>
                </w:rPrChange>
              </w:rPr>
              <w:pPrChange w:id="1859" w:author="Roger Granda" w:date="2015-03-18T23:07:00Z">
                <w:pPr>
                  <w:autoSpaceDE w:val="0"/>
                  <w:autoSpaceDN w:val="0"/>
                  <w:adjustRightInd w:val="0"/>
                  <w:spacing w:line="400" w:lineRule="atLeast"/>
                </w:pPr>
              </w:pPrChange>
            </w:pPr>
            <w:ins w:id="1860" w:author="Roger Granda" w:date="2015-03-18T22:07:00Z">
              <w:r w:rsidRPr="00CF3501">
                <w:rPr>
                  <w:rFonts w:ascii="Arial" w:hAnsi="Arial" w:cs="Arial"/>
                  <w:sz w:val="24"/>
                  <w:szCs w:val="24"/>
                </w:rPr>
                <w:t>O1=O2</w:t>
              </w:r>
            </w:ins>
          </w:p>
        </w:tc>
        <w:tc>
          <w:tcPr>
            <w:tcW w:w="1560" w:type="dxa"/>
            <w:vAlign w:val="center"/>
            <w:tcPrChange w:id="1861" w:author="Roger Granda" w:date="2015-03-18T23:08:00Z">
              <w:tcPr>
                <w:tcW w:w="2067" w:type="dxa"/>
              </w:tcPr>
            </w:tcPrChange>
          </w:tcPr>
          <w:p w14:paraId="756A5598" w14:textId="7003259C" w:rsidR="00CF3501" w:rsidRPr="00CF3501" w:rsidRDefault="00CF3501">
            <w:pPr>
              <w:autoSpaceDE w:val="0"/>
              <w:autoSpaceDN w:val="0"/>
              <w:adjustRightInd w:val="0"/>
              <w:spacing w:line="400" w:lineRule="atLeast"/>
              <w:jc w:val="center"/>
              <w:rPr>
                <w:ins w:id="1862" w:author="Roger Granda" w:date="2015-03-18T23:07:00Z"/>
                <w:rFonts w:ascii="Arial" w:hAnsi="Arial" w:cs="Arial"/>
                <w:sz w:val="24"/>
                <w:szCs w:val="24"/>
                <w:rPrChange w:id="1863" w:author="Roger Granda" w:date="2015-03-18T23:08:00Z">
                  <w:rPr>
                    <w:ins w:id="1864" w:author="Roger Granda" w:date="2015-03-18T23:07:00Z"/>
                    <w:rFonts w:ascii="Arial" w:hAnsi="Arial" w:cs="Arial"/>
                    <w:b/>
                    <w:sz w:val="24"/>
                    <w:szCs w:val="24"/>
                  </w:rPr>
                </w:rPrChange>
              </w:rPr>
              <w:pPrChange w:id="1865" w:author="Roger Granda" w:date="2015-03-18T23:07:00Z">
                <w:pPr>
                  <w:autoSpaceDE w:val="0"/>
                  <w:autoSpaceDN w:val="0"/>
                  <w:adjustRightInd w:val="0"/>
                  <w:spacing w:line="400" w:lineRule="atLeast"/>
                </w:pPr>
              </w:pPrChange>
            </w:pPr>
            <w:ins w:id="1866" w:author="Roger Granda" w:date="2015-03-18T23:07:00Z">
              <w:r w:rsidRPr="00CF3501">
                <w:rPr>
                  <w:rFonts w:ascii="Arial" w:hAnsi="Arial" w:cs="Arial"/>
                  <w:sz w:val="24"/>
                  <w:szCs w:val="24"/>
                  <w:rPrChange w:id="1867" w:author="Roger Granda" w:date="2015-03-18T23:08:00Z">
                    <w:rPr>
                      <w:rFonts w:ascii="Arial" w:hAnsi="Arial" w:cs="Arial"/>
                      <w:b/>
                      <w:sz w:val="24"/>
                      <w:szCs w:val="24"/>
                    </w:rPr>
                  </w:rPrChange>
                </w:rPr>
                <w:t>Hipótesis</w:t>
              </w:r>
            </w:ins>
          </w:p>
          <w:p w14:paraId="40AA88FC" w14:textId="3C7EFED1" w:rsidR="003A3B30" w:rsidRPr="00CF3501" w:rsidRDefault="003A3B30">
            <w:pPr>
              <w:autoSpaceDE w:val="0"/>
              <w:autoSpaceDN w:val="0"/>
              <w:adjustRightInd w:val="0"/>
              <w:spacing w:line="400" w:lineRule="atLeast"/>
              <w:jc w:val="center"/>
              <w:rPr>
                <w:ins w:id="1868" w:author="Roger Granda" w:date="2015-03-18T22:06:00Z"/>
                <w:rFonts w:ascii="Arial" w:hAnsi="Arial" w:cs="Arial"/>
                <w:sz w:val="24"/>
                <w:szCs w:val="24"/>
                <w:rPrChange w:id="1869" w:author="Roger Granda" w:date="2015-03-18T23:08:00Z">
                  <w:rPr>
                    <w:ins w:id="1870" w:author="Roger Granda" w:date="2015-03-18T22:06:00Z"/>
                    <w:rFonts w:ascii="Times New Roman" w:hAnsi="Times New Roman" w:cs="Times New Roman"/>
                    <w:sz w:val="24"/>
                    <w:szCs w:val="24"/>
                  </w:rPr>
                </w:rPrChange>
              </w:rPr>
              <w:pPrChange w:id="1871" w:author="Roger Granda" w:date="2015-03-18T23:07:00Z">
                <w:pPr>
                  <w:autoSpaceDE w:val="0"/>
                  <w:autoSpaceDN w:val="0"/>
                  <w:adjustRightInd w:val="0"/>
                  <w:spacing w:line="400" w:lineRule="atLeast"/>
                </w:pPr>
              </w:pPrChange>
            </w:pPr>
            <w:ins w:id="1872" w:author="Roger Granda" w:date="2015-03-18T22:07:00Z">
              <w:r w:rsidRPr="00CF3501">
                <w:rPr>
                  <w:rFonts w:ascii="Arial" w:hAnsi="Arial" w:cs="Arial"/>
                  <w:sz w:val="24"/>
                  <w:szCs w:val="24"/>
                </w:rPr>
                <w:t>O3=O4</w:t>
              </w:r>
            </w:ins>
          </w:p>
        </w:tc>
        <w:tc>
          <w:tcPr>
            <w:tcW w:w="1379" w:type="dxa"/>
            <w:vAlign w:val="center"/>
            <w:tcPrChange w:id="1873" w:author="Roger Granda" w:date="2015-03-18T23:08:00Z">
              <w:tcPr>
                <w:tcW w:w="2067" w:type="dxa"/>
              </w:tcPr>
            </w:tcPrChange>
          </w:tcPr>
          <w:p w14:paraId="4993246E" w14:textId="77777777" w:rsidR="00CF3501" w:rsidRPr="00CF3501" w:rsidRDefault="00CF3501">
            <w:pPr>
              <w:autoSpaceDE w:val="0"/>
              <w:autoSpaceDN w:val="0"/>
              <w:adjustRightInd w:val="0"/>
              <w:spacing w:line="400" w:lineRule="atLeast"/>
              <w:jc w:val="center"/>
              <w:rPr>
                <w:ins w:id="1874" w:author="Roger Granda" w:date="2015-03-18T23:07:00Z"/>
                <w:rFonts w:ascii="Arial" w:hAnsi="Arial" w:cs="Arial"/>
                <w:sz w:val="24"/>
                <w:szCs w:val="24"/>
                <w:rPrChange w:id="1875" w:author="Roger Granda" w:date="2015-03-18T23:08:00Z">
                  <w:rPr>
                    <w:ins w:id="1876" w:author="Roger Granda" w:date="2015-03-18T23:07:00Z"/>
                    <w:rFonts w:ascii="Arial" w:hAnsi="Arial" w:cs="Arial"/>
                    <w:b/>
                    <w:sz w:val="24"/>
                    <w:szCs w:val="24"/>
                  </w:rPr>
                </w:rPrChange>
              </w:rPr>
              <w:pPrChange w:id="1877" w:author="Roger Granda" w:date="2015-03-18T23:07:00Z">
                <w:pPr>
                  <w:autoSpaceDE w:val="0"/>
                  <w:autoSpaceDN w:val="0"/>
                  <w:adjustRightInd w:val="0"/>
                  <w:spacing w:line="400" w:lineRule="atLeast"/>
                </w:pPr>
              </w:pPrChange>
            </w:pPr>
            <w:ins w:id="1878" w:author="Roger Granda" w:date="2015-03-18T23:07:00Z">
              <w:r w:rsidRPr="00CF3501">
                <w:rPr>
                  <w:rFonts w:ascii="Arial" w:hAnsi="Arial" w:cs="Arial"/>
                  <w:sz w:val="24"/>
                  <w:szCs w:val="24"/>
                  <w:rPrChange w:id="1879" w:author="Roger Granda" w:date="2015-03-18T23:08:00Z">
                    <w:rPr>
                      <w:rFonts w:ascii="Arial" w:hAnsi="Arial" w:cs="Arial"/>
                      <w:b/>
                      <w:sz w:val="24"/>
                      <w:szCs w:val="24"/>
                    </w:rPr>
                  </w:rPrChange>
                </w:rPr>
                <w:t>Hipótesis</w:t>
              </w:r>
            </w:ins>
          </w:p>
          <w:p w14:paraId="0F072CAA" w14:textId="22E6433C" w:rsidR="003A3B30" w:rsidRPr="00CF3501" w:rsidRDefault="003A3B30">
            <w:pPr>
              <w:autoSpaceDE w:val="0"/>
              <w:autoSpaceDN w:val="0"/>
              <w:adjustRightInd w:val="0"/>
              <w:spacing w:line="400" w:lineRule="atLeast"/>
              <w:jc w:val="center"/>
              <w:rPr>
                <w:ins w:id="1880" w:author="Roger Granda" w:date="2015-03-18T22:22:00Z"/>
                <w:rFonts w:ascii="Arial" w:hAnsi="Arial" w:cs="Arial"/>
                <w:sz w:val="24"/>
                <w:szCs w:val="24"/>
                <w:rPrChange w:id="1881" w:author="Roger Granda" w:date="2015-03-18T23:08:00Z">
                  <w:rPr>
                    <w:ins w:id="1882" w:author="Roger Granda" w:date="2015-03-18T22:22:00Z"/>
                    <w:rFonts w:ascii="Arial" w:hAnsi="Arial" w:cs="Arial"/>
                    <w:b/>
                    <w:sz w:val="24"/>
                    <w:szCs w:val="24"/>
                  </w:rPr>
                </w:rPrChange>
              </w:rPr>
              <w:pPrChange w:id="1883" w:author="Roger Granda" w:date="2015-03-18T23:07:00Z">
                <w:pPr>
                  <w:autoSpaceDE w:val="0"/>
                  <w:autoSpaceDN w:val="0"/>
                  <w:adjustRightInd w:val="0"/>
                  <w:spacing w:line="400" w:lineRule="atLeast"/>
                </w:pPr>
              </w:pPrChange>
            </w:pPr>
            <w:ins w:id="1884" w:author="Roger Granda" w:date="2015-03-18T22:24:00Z">
              <w:r w:rsidRPr="00CF3501">
                <w:rPr>
                  <w:rFonts w:ascii="Arial" w:hAnsi="Arial" w:cs="Arial"/>
                  <w:sz w:val="24"/>
                  <w:szCs w:val="24"/>
                  <w:rPrChange w:id="1885" w:author="Roger Granda" w:date="2015-03-18T23:08:00Z">
                    <w:rPr>
                      <w:rFonts w:ascii="Arial" w:hAnsi="Arial" w:cs="Arial"/>
                      <w:b/>
                      <w:sz w:val="24"/>
                      <w:szCs w:val="24"/>
                    </w:rPr>
                  </w:rPrChange>
                </w:rPr>
                <w:t>O1=O2</w:t>
              </w:r>
            </w:ins>
          </w:p>
        </w:tc>
        <w:tc>
          <w:tcPr>
            <w:tcW w:w="1364" w:type="dxa"/>
            <w:vAlign w:val="center"/>
            <w:tcPrChange w:id="1886" w:author="Roger Granda" w:date="2015-03-18T23:08:00Z">
              <w:tcPr>
                <w:tcW w:w="2067" w:type="dxa"/>
              </w:tcPr>
            </w:tcPrChange>
          </w:tcPr>
          <w:p w14:paraId="2C28F874" w14:textId="77777777" w:rsidR="00CF3501" w:rsidRPr="00CF3501" w:rsidRDefault="00CF3501">
            <w:pPr>
              <w:autoSpaceDE w:val="0"/>
              <w:autoSpaceDN w:val="0"/>
              <w:adjustRightInd w:val="0"/>
              <w:spacing w:line="400" w:lineRule="atLeast"/>
              <w:jc w:val="center"/>
              <w:rPr>
                <w:ins w:id="1887" w:author="Roger Granda" w:date="2015-03-18T23:07:00Z"/>
                <w:rFonts w:ascii="Arial" w:hAnsi="Arial" w:cs="Arial"/>
                <w:sz w:val="24"/>
                <w:szCs w:val="24"/>
                <w:rPrChange w:id="1888" w:author="Roger Granda" w:date="2015-03-18T23:08:00Z">
                  <w:rPr>
                    <w:ins w:id="1889" w:author="Roger Granda" w:date="2015-03-18T23:07:00Z"/>
                    <w:rFonts w:ascii="Arial" w:hAnsi="Arial" w:cs="Arial"/>
                    <w:b/>
                    <w:sz w:val="24"/>
                    <w:szCs w:val="24"/>
                  </w:rPr>
                </w:rPrChange>
              </w:rPr>
              <w:pPrChange w:id="1890" w:author="Roger Granda" w:date="2015-03-18T23:07:00Z">
                <w:pPr>
                  <w:autoSpaceDE w:val="0"/>
                  <w:autoSpaceDN w:val="0"/>
                  <w:adjustRightInd w:val="0"/>
                  <w:spacing w:line="400" w:lineRule="atLeast"/>
                </w:pPr>
              </w:pPrChange>
            </w:pPr>
            <w:ins w:id="1891" w:author="Roger Granda" w:date="2015-03-18T23:07:00Z">
              <w:r w:rsidRPr="00CF3501">
                <w:rPr>
                  <w:rFonts w:ascii="Arial" w:hAnsi="Arial" w:cs="Arial"/>
                  <w:sz w:val="24"/>
                  <w:szCs w:val="24"/>
                  <w:rPrChange w:id="1892" w:author="Roger Granda" w:date="2015-03-18T23:08:00Z">
                    <w:rPr>
                      <w:rFonts w:ascii="Arial" w:hAnsi="Arial" w:cs="Arial"/>
                      <w:b/>
                      <w:sz w:val="24"/>
                      <w:szCs w:val="24"/>
                    </w:rPr>
                  </w:rPrChange>
                </w:rPr>
                <w:t>Hipótesis</w:t>
              </w:r>
            </w:ins>
          </w:p>
          <w:p w14:paraId="6955FC3E" w14:textId="64904DD7" w:rsidR="003A3B30" w:rsidRPr="00CF3501" w:rsidRDefault="003A3B30">
            <w:pPr>
              <w:autoSpaceDE w:val="0"/>
              <w:autoSpaceDN w:val="0"/>
              <w:adjustRightInd w:val="0"/>
              <w:spacing w:line="400" w:lineRule="atLeast"/>
              <w:jc w:val="center"/>
              <w:rPr>
                <w:ins w:id="1893" w:author="Roger Granda" w:date="2015-03-18T22:06:00Z"/>
                <w:rFonts w:ascii="Arial" w:hAnsi="Arial" w:cs="Arial"/>
                <w:sz w:val="24"/>
                <w:szCs w:val="24"/>
                <w:rPrChange w:id="1894" w:author="Roger Granda" w:date="2015-03-18T23:08:00Z">
                  <w:rPr>
                    <w:ins w:id="1895" w:author="Roger Granda" w:date="2015-03-18T22:06:00Z"/>
                    <w:rFonts w:ascii="Times New Roman" w:hAnsi="Times New Roman" w:cs="Times New Roman"/>
                    <w:sz w:val="24"/>
                    <w:szCs w:val="24"/>
                  </w:rPr>
                </w:rPrChange>
              </w:rPr>
              <w:pPrChange w:id="1896" w:author="Roger Granda" w:date="2015-03-18T23:07:00Z">
                <w:pPr>
                  <w:autoSpaceDE w:val="0"/>
                  <w:autoSpaceDN w:val="0"/>
                  <w:adjustRightInd w:val="0"/>
                  <w:spacing w:line="400" w:lineRule="atLeast"/>
                </w:pPr>
              </w:pPrChange>
            </w:pPr>
            <w:ins w:id="1897" w:author="Roger Granda" w:date="2015-03-18T22:07:00Z">
              <w:r w:rsidRPr="00CF3501">
                <w:rPr>
                  <w:rFonts w:ascii="Arial" w:hAnsi="Arial" w:cs="Arial"/>
                  <w:sz w:val="24"/>
                  <w:szCs w:val="24"/>
                </w:rPr>
                <w:t>O5=O6</w:t>
              </w:r>
            </w:ins>
          </w:p>
        </w:tc>
      </w:tr>
      <w:tr w:rsidR="00F01FCC" w:rsidRPr="003A3B30" w14:paraId="3EB23FDA" w14:textId="77777777" w:rsidTr="00CF3501">
        <w:trPr>
          <w:ins w:id="1898" w:author="Roger Granda" w:date="2015-03-18T22:06:00Z"/>
        </w:trPr>
        <w:tc>
          <w:tcPr>
            <w:tcW w:w="2547" w:type="dxa"/>
            <w:vAlign w:val="center"/>
            <w:tcPrChange w:id="1899" w:author="Roger Granda" w:date="2015-03-18T23:08:00Z">
              <w:tcPr>
                <w:tcW w:w="2066" w:type="dxa"/>
                <w:vAlign w:val="center"/>
              </w:tcPr>
            </w:tcPrChange>
          </w:tcPr>
          <w:p w14:paraId="72A767F1" w14:textId="2646D9E8" w:rsidR="00F01FCC" w:rsidRPr="00B40BC3" w:rsidRDefault="00F01FCC">
            <w:pPr>
              <w:autoSpaceDE w:val="0"/>
              <w:autoSpaceDN w:val="0"/>
              <w:adjustRightInd w:val="0"/>
              <w:spacing w:line="360" w:lineRule="auto"/>
              <w:rPr>
                <w:ins w:id="1900" w:author="Roger Granda" w:date="2015-03-18T22:06:00Z"/>
                <w:rFonts w:ascii="Arial" w:hAnsi="Arial" w:cs="Arial"/>
                <w:sz w:val="20"/>
                <w:szCs w:val="20"/>
                <w:rPrChange w:id="1901" w:author="Roger Granda" w:date="2015-03-18T23:13:00Z">
                  <w:rPr>
                    <w:ins w:id="1902" w:author="Roger Granda" w:date="2015-03-18T22:06:00Z"/>
                    <w:rFonts w:ascii="Times New Roman" w:hAnsi="Times New Roman" w:cs="Times New Roman"/>
                    <w:sz w:val="24"/>
                    <w:szCs w:val="24"/>
                  </w:rPr>
                </w:rPrChange>
              </w:rPr>
              <w:pPrChange w:id="1903" w:author="Roger Granda" w:date="2015-03-18T23:09:00Z">
                <w:pPr>
                  <w:autoSpaceDE w:val="0"/>
                  <w:autoSpaceDN w:val="0"/>
                  <w:adjustRightInd w:val="0"/>
                  <w:spacing w:line="400" w:lineRule="atLeast"/>
                </w:pPr>
              </w:pPrChange>
            </w:pPr>
            <w:ins w:id="1904" w:author="Roger Granda" w:date="2015-03-18T22:06:00Z">
              <w:r w:rsidRPr="00B40BC3">
                <w:rPr>
                  <w:rFonts w:ascii="Arial" w:hAnsi="Arial" w:cs="Arial"/>
                  <w:sz w:val="20"/>
                  <w:szCs w:val="20"/>
                  <w:rPrChange w:id="1905" w:author="Roger Granda" w:date="2015-03-18T23:13:00Z">
                    <w:rPr>
                      <w:rFonts w:ascii="Arial" w:hAnsi="Arial" w:cs="Arial"/>
                      <w:b/>
                      <w:sz w:val="18"/>
                      <w:szCs w:val="18"/>
                    </w:rPr>
                  </w:rPrChange>
                </w:rPr>
                <w:t>Percepción en relación a la equidad de carga de trabajo</w:t>
              </w:r>
            </w:ins>
          </w:p>
        </w:tc>
        <w:tc>
          <w:tcPr>
            <w:tcW w:w="1417" w:type="dxa"/>
            <w:vAlign w:val="center"/>
            <w:tcPrChange w:id="1906" w:author="Roger Granda" w:date="2015-03-18T23:08:00Z">
              <w:tcPr>
                <w:tcW w:w="2067" w:type="dxa"/>
              </w:tcPr>
            </w:tcPrChange>
          </w:tcPr>
          <w:p w14:paraId="6FE273B8" w14:textId="04FE1F0B" w:rsidR="00F01FCC" w:rsidRPr="00B40BC3" w:rsidRDefault="00F01FCC">
            <w:pPr>
              <w:autoSpaceDE w:val="0"/>
              <w:autoSpaceDN w:val="0"/>
              <w:adjustRightInd w:val="0"/>
              <w:spacing w:line="360" w:lineRule="auto"/>
              <w:jc w:val="center"/>
              <w:rPr>
                <w:ins w:id="1907" w:author="Roger Granda" w:date="2015-03-18T22:28:00Z"/>
                <w:rFonts w:ascii="Arial" w:hAnsi="Arial" w:cs="Arial"/>
                <w:color w:val="000000"/>
                <w:sz w:val="20"/>
                <w:szCs w:val="20"/>
                <w:rPrChange w:id="1908" w:author="Roger Granda" w:date="2015-03-18T23:13:00Z">
                  <w:rPr>
                    <w:ins w:id="1909" w:author="Roger Granda" w:date="2015-03-18T22:28:00Z"/>
                    <w:rFonts w:ascii="Arial" w:hAnsi="Arial" w:cs="Arial"/>
                    <w:color w:val="000000"/>
                    <w:sz w:val="18"/>
                    <w:szCs w:val="18"/>
                  </w:rPr>
                </w:rPrChange>
              </w:rPr>
              <w:pPrChange w:id="1910" w:author="Roger Granda" w:date="2015-03-18T23:09:00Z">
                <w:pPr>
                  <w:autoSpaceDE w:val="0"/>
                  <w:autoSpaceDN w:val="0"/>
                  <w:adjustRightInd w:val="0"/>
                  <w:spacing w:line="400" w:lineRule="atLeast"/>
                </w:pPr>
              </w:pPrChange>
            </w:pPr>
            <w:ins w:id="1911" w:author="Roger Granda" w:date="2015-03-18T22:28:00Z">
              <w:r w:rsidRPr="00B40BC3">
                <w:rPr>
                  <w:rFonts w:ascii="Arial" w:hAnsi="Arial" w:cs="Arial"/>
                  <w:color w:val="000000"/>
                  <w:sz w:val="20"/>
                  <w:szCs w:val="20"/>
                  <w:rPrChange w:id="1912" w:author="Roger Granda" w:date="2015-03-18T23:13:00Z">
                    <w:rPr>
                      <w:rFonts w:ascii="Arial" w:hAnsi="Arial" w:cs="Arial"/>
                      <w:color w:val="000000"/>
                      <w:sz w:val="18"/>
                      <w:szCs w:val="18"/>
                    </w:rPr>
                  </w:rPrChange>
                </w:rPr>
                <w:t>Z=-1.737</w:t>
              </w:r>
            </w:ins>
          </w:p>
          <w:p w14:paraId="1B4B75CC" w14:textId="4A9FBA32" w:rsidR="00F01FCC" w:rsidRPr="00B40BC3" w:rsidRDefault="00F01FCC">
            <w:pPr>
              <w:autoSpaceDE w:val="0"/>
              <w:autoSpaceDN w:val="0"/>
              <w:adjustRightInd w:val="0"/>
              <w:spacing w:line="360" w:lineRule="auto"/>
              <w:jc w:val="center"/>
              <w:rPr>
                <w:ins w:id="1913" w:author="Roger Granda" w:date="2015-03-18T22:06:00Z"/>
                <w:rFonts w:ascii="Arial" w:hAnsi="Arial" w:cs="Arial"/>
                <w:sz w:val="20"/>
                <w:szCs w:val="20"/>
                <w:rPrChange w:id="1914" w:author="Roger Granda" w:date="2015-03-18T23:13:00Z">
                  <w:rPr>
                    <w:ins w:id="1915" w:author="Roger Granda" w:date="2015-03-18T22:06:00Z"/>
                    <w:rFonts w:ascii="Times New Roman" w:hAnsi="Times New Roman" w:cs="Times New Roman"/>
                    <w:sz w:val="24"/>
                    <w:szCs w:val="24"/>
                  </w:rPr>
                </w:rPrChange>
              </w:rPr>
              <w:pPrChange w:id="1916" w:author="Roger Granda" w:date="2015-03-18T23:09:00Z">
                <w:pPr>
                  <w:autoSpaceDE w:val="0"/>
                  <w:autoSpaceDN w:val="0"/>
                  <w:adjustRightInd w:val="0"/>
                  <w:spacing w:line="400" w:lineRule="atLeast"/>
                </w:pPr>
              </w:pPrChange>
            </w:pPr>
            <w:ins w:id="1917" w:author="Roger Granda" w:date="2015-03-18T22:29:00Z">
              <w:r w:rsidRPr="00B40BC3">
                <w:rPr>
                  <w:rFonts w:ascii="Arial" w:hAnsi="Arial" w:cs="Arial"/>
                  <w:color w:val="000000"/>
                  <w:sz w:val="20"/>
                  <w:szCs w:val="20"/>
                  <w:rPrChange w:id="1918" w:author="Roger Granda" w:date="2015-03-18T23:13:00Z">
                    <w:rPr>
                      <w:rFonts w:ascii="Arial" w:hAnsi="Arial" w:cs="Arial"/>
                      <w:color w:val="000000"/>
                      <w:sz w:val="18"/>
                      <w:szCs w:val="18"/>
                    </w:rPr>
                  </w:rPrChange>
                </w:rPr>
                <w:t>p=</w:t>
              </w:r>
            </w:ins>
            <w:ins w:id="1919" w:author="Roger Granda" w:date="2015-03-18T22:28:00Z">
              <w:r w:rsidRPr="00B40BC3">
                <w:rPr>
                  <w:rFonts w:ascii="Arial" w:hAnsi="Arial" w:cs="Arial"/>
                  <w:color w:val="000000"/>
                  <w:sz w:val="20"/>
                  <w:szCs w:val="20"/>
                  <w:rPrChange w:id="1920" w:author="Roger Granda" w:date="2015-03-18T23:13:00Z">
                    <w:rPr>
                      <w:rFonts w:ascii="Arial" w:hAnsi="Arial" w:cs="Arial"/>
                      <w:color w:val="000000"/>
                      <w:sz w:val="18"/>
                      <w:szCs w:val="18"/>
                    </w:rPr>
                  </w:rPrChange>
                </w:rPr>
                <w:t>0</w:t>
              </w:r>
            </w:ins>
            <w:ins w:id="1921" w:author="Roger Granda" w:date="2015-03-18T22:31:00Z">
              <w:r w:rsidRPr="00B40BC3">
                <w:rPr>
                  <w:rFonts w:ascii="Arial" w:hAnsi="Arial" w:cs="Arial"/>
                  <w:color w:val="000000"/>
                  <w:sz w:val="20"/>
                  <w:szCs w:val="20"/>
                  <w:rPrChange w:id="1922" w:author="Roger Granda" w:date="2015-03-18T23:13:00Z">
                    <w:rPr>
                      <w:rFonts w:ascii="Arial" w:hAnsi="Arial" w:cs="Arial"/>
                      <w:color w:val="000000"/>
                      <w:sz w:val="18"/>
                      <w:szCs w:val="18"/>
                    </w:rPr>
                  </w:rPrChange>
                </w:rPr>
                <w:t>.</w:t>
              </w:r>
            </w:ins>
            <w:ins w:id="1923" w:author="Roger Granda" w:date="2015-03-18T22:28:00Z">
              <w:r w:rsidRPr="00B40BC3">
                <w:rPr>
                  <w:rFonts w:ascii="Arial" w:hAnsi="Arial" w:cs="Arial"/>
                  <w:color w:val="000000"/>
                  <w:sz w:val="20"/>
                  <w:szCs w:val="20"/>
                  <w:rPrChange w:id="1924" w:author="Roger Granda" w:date="2015-03-18T23:13:00Z">
                    <w:rPr>
                      <w:rFonts w:ascii="Arial" w:hAnsi="Arial" w:cs="Arial"/>
                      <w:color w:val="000000"/>
                      <w:sz w:val="18"/>
                      <w:szCs w:val="18"/>
                    </w:rPr>
                  </w:rPrChange>
                </w:rPr>
                <w:t>082</w:t>
              </w:r>
            </w:ins>
          </w:p>
        </w:tc>
        <w:tc>
          <w:tcPr>
            <w:tcW w:w="1560" w:type="dxa"/>
            <w:vAlign w:val="center"/>
            <w:tcPrChange w:id="1925" w:author="Roger Granda" w:date="2015-03-18T23:08:00Z">
              <w:tcPr>
                <w:tcW w:w="2067" w:type="dxa"/>
              </w:tcPr>
            </w:tcPrChange>
          </w:tcPr>
          <w:p w14:paraId="7E5DEAA9" w14:textId="77777777" w:rsidR="00F01FCC" w:rsidRPr="00B40BC3" w:rsidRDefault="00F01FCC">
            <w:pPr>
              <w:autoSpaceDE w:val="0"/>
              <w:autoSpaceDN w:val="0"/>
              <w:adjustRightInd w:val="0"/>
              <w:spacing w:line="360" w:lineRule="auto"/>
              <w:jc w:val="center"/>
              <w:rPr>
                <w:ins w:id="1926" w:author="Roger Granda" w:date="2015-03-18T22:31:00Z"/>
                <w:rFonts w:ascii="Arial" w:hAnsi="Arial" w:cs="Arial"/>
                <w:color w:val="000000"/>
                <w:sz w:val="20"/>
                <w:szCs w:val="20"/>
                <w:rPrChange w:id="1927" w:author="Roger Granda" w:date="2015-03-18T23:13:00Z">
                  <w:rPr>
                    <w:ins w:id="1928" w:author="Roger Granda" w:date="2015-03-18T22:31:00Z"/>
                    <w:rFonts w:ascii="Arial" w:hAnsi="Arial" w:cs="Arial"/>
                    <w:color w:val="000000"/>
                    <w:sz w:val="18"/>
                    <w:szCs w:val="18"/>
                  </w:rPr>
                </w:rPrChange>
              </w:rPr>
              <w:pPrChange w:id="1929" w:author="Roger Granda" w:date="2015-03-18T23:09:00Z">
                <w:pPr>
                  <w:autoSpaceDE w:val="0"/>
                  <w:autoSpaceDN w:val="0"/>
                  <w:adjustRightInd w:val="0"/>
                  <w:spacing w:line="400" w:lineRule="atLeast"/>
                </w:pPr>
              </w:pPrChange>
            </w:pPr>
            <w:ins w:id="1930" w:author="Roger Granda" w:date="2015-03-18T22:31:00Z">
              <w:r w:rsidRPr="00B40BC3">
                <w:rPr>
                  <w:rFonts w:ascii="Arial" w:hAnsi="Arial" w:cs="Arial"/>
                  <w:sz w:val="20"/>
                  <w:szCs w:val="20"/>
                  <w:rPrChange w:id="1931" w:author="Roger Granda" w:date="2015-03-18T23:13:00Z">
                    <w:rPr>
                      <w:rFonts w:ascii="Arial" w:hAnsi="Arial" w:cs="Arial"/>
                      <w:sz w:val="24"/>
                      <w:szCs w:val="24"/>
                    </w:rPr>
                  </w:rPrChange>
                </w:rPr>
                <w:t>Z=</w:t>
              </w:r>
              <w:r w:rsidRPr="00B40BC3">
                <w:rPr>
                  <w:rFonts w:ascii="Arial" w:hAnsi="Arial" w:cs="Arial"/>
                  <w:color w:val="000000"/>
                  <w:sz w:val="20"/>
                  <w:szCs w:val="20"/>
                  <w:rPrChange w:id="1932" w:author="Roger Granda" w:date="2015-03-18T23:13:00Z">
                    <w:rPr>
                      <w:rFonts w:ascii="Arial" w:hAnsi="Arial" w:cs="Arial"/>
                      <w:color w:val="000000"/>
                      <w:sz w:val="18"/>
                      <w:szCs w:val="18"/>
                    </w:rPr>
                  </w:rPrChange>
                </w:rPr>
                <w:t>-0.925</w:t>
              </w:r>
            </w:ins>
          </w:p>
          <w:p w14:paraId="38F2E6A8" w14:textId="0BC0A00A" w:rsidR="00F01FCC" w:rsidRPr="00B40BC3" w:rsidRDefault="00F01FCC">
            <w:pPr>
              <w:autoSpaceDE w:val="0"/>
              <w:autoSpaceDN w:val="0"/>
              <w:adjustRightInd w:val="0"/>
              <w:spacing w:line="360" w:lineRule="auto"/>
              <w:jc w:val="center"/>
              <w:rPr>
                <w:ins w:id="1933" w:author="Roger Granda" w:date="2015-03-18T22:06:00Z"/>
                <w:rFonts w:ascii="Arial" w:hAnsi="Arial" w:cs="Arial"/>
                <w:sz w:val="20"/>
                <w:szCs w:val="20"/>
                <w:rPrChange w:id="1934" w:author="Roger Granda" w:date="2015-03-18T23:13:00Z">
                  <w:rPr>
                    <w:ins w:id="1935" w:author="Roger Granda" w:date="2015-03-18T22:06:00Z"/>
                    <w:rFonts w:ascii="Times New Roman" w:hAnsi="Times New Roman" w:cs="Times New Roman"/>
                    <w:sz w:val="24"/>
                    <w:szCs w:val="24"/>
                  </w:rPr>
                </w:rPrChange>
              </w:rPr>
              <w:pPrChange w:id="1936" w:author="Roger Granda" w:date="2015-03-18T23:09:00Z">
                <w:pPr>
                  <w:autoSpaceDE w:val="0"/>
                  <w:autoSpaceDN w:val="0"/>
                  <w:adjustRightInd w:val="0"/>
                  <w:spacing w:line="400" w:lineRule="atLeast"/>
                </w:pPr>
              </w:pPrChange>
            </w:pPr>
            <w:ins w:id="1937" w:author="Roger Granda" w:date="2015-03-18T22:31:00Z">
              <w:r w:rsidRPr="00B40BC3">
                <w:rPr>
                  <w:rFonts w:ascii="Arial" w:hAnsi="Arial" w:cs="Arial"/>
                  <w:color w:val="000000"/>
                  <w:sz w:val="20"/>
                  <w:szCs w:val="20"/>
                  <w:rPrChange w:id="1938" w:author="Roger Granda" w:date="2015-03-18T23:13:00Z">
                    <w:rPr>
                      <w:rFonts w:ascii="Arial" w:hAnsi="Arial" w:cs="Arial"/>
                      <w:color w:val="000000"/>
                      <w:sz w:val="18"/>
                      <w:szCs w:val="18"/>
                    </w:rPr>
                  </w:rPrChange>
                </w:rPr>
                <w:t>p=0.355</w:t>
              </w:r>
            </w:ins>
          </w:p>
        </w:tc>
        <w:tc>
          <w:tcPr>
            <w:tcW w:w="1379" w:type="dxa"/>
            <w:vAlign w:val="center"/>
            <w:tcPrChange w:id="1939" w:author="Roger Granda" w:date="2015-03-18T23:08:00Z">
              <w:tcPr>
                <w:tcW w:w="2067" w:type="dxa"/>
              </w:tcPr>
            </w:tcPrChange>
          </w:tcPr>
          <w:p w14:paraId="11C4F1AF" w14:textId="5F58C6B8" w:rsidR="00F01FCC" w:rsidRPr="00B40BC3" w:rsidRDefault="00F01FCC">
            <w:pPr>
              <w:autoSpaceDE w:val="0"/>
              <w:autoSpaceDN w:val="0"/>
              <w:adjustRightInd w:val="0"/>
              <w:spacing w:line="360" w:lineRule="auto"/>
              <w:jc w:val="center"/>
              <w:rPr>
                <w:ins w:id="1940" w:author="Roger Granda" w:date="2015-03-18T22:22:00Z"/>
                <w:rFonts w:ascii="Arial" w:hAnsi="Arial" w:cs="Arial"/>
                <w:sz w:val="20"/>
                <w:szCs w:val="20"/>
                <w:rPrChange w:id="1941" w:author="Roger Granda" w:date="2015-03-18T23:13:00Z">
                  <w:rPr>
                    <w:ins w:id="1942" w:author="Roger Granda" w:date="2015-03-18T22:22:00Z"/>
                    <w:rFonts w:ascii="Arial" w:hAnsi="Arial" w:cs="Arial"/>
                    <w:sz w:val="24"/>
                    <w:szCs w:val="24"/>
                  </w:rPr>
                </w:rPrChange>
              </w:rPr>
              <w:pPrChange w:id="1943" w:author="Roger Granda" w:date="2015-03-18T23:09:00Z">
                <w:pPr>
                  <w:autoSpaceDE w:val="0"/>
                  <w:autoSpaceDN w:val="0"/>
                  <w:adjustRightInd w:val="0"/>
                  <w:spacing w:line="400" w:lineRule="atLeast"/>
                </w:pPr>
              </w:pPrChange>
            </w:pPr>
            <w:ins w:id="1944" w:author="Roger Granda" w:date="2015-03-18T22:37:00Z">
              <w:r w:rsidRPr="00B40BC3">
                <w:rPr>
                  <w:rFonts w:ascii="Arial" w:hAnsi="Arial" w:cs="Arial"/>
                  <w:sz w:val="20"/>
                  <w:szCs w:val="20"/>
                  <w:rPrChange w:id="1945" w:author="Roger Granda" w:date="2015-03-18T23:13:00Z">
                    <w:rPr>
                      <w:rFonts w:ascii="Arial" w:hAnsi="Arial" w:cs="Arial"/>
                      <w:sz w:val="24"/>
                      <w:szCs w:val="24"/>
                    </w:rPr>
                  </w:rPrChange>
                </w:rPr>
                <w:t>Z=-1.30 p=0.194</w:t>
              </w:r>
            </w:ins>
          </w:p>
        </w:tc>
        <w:tc>
          <w:tcPr>
            <w:tcW w:w="1364" w:type="dxa"/>
            <w:vAlign w:val="center"/>
            <w:tcPrChange w:id="1946" w:author="Roger Granda" w:date="2015-03-18T23:08:00Z">
              <w:tcPr>
                <w:tcW w:w="2067" w:type="dxa"/>
              </w:tcPr>
            </w:tcPrChange>
          </w:tcPr>
          <w:p w14:paraId="4283DE21" w14:textId="77777777" w:rsidR="00F81637" w:rsidRPr="00B40BC3" w:rsidRDefault="00F81637">
            <w:pPr>
              <w:autoSpaceDE w:val="0"/>
              <w:autoSpaceDN w:val="0"/>
              <w:adjustRightInd w:val="0"/>
              <w:spacing w:line="360" w:lineRule="auto"/>
              <w:jc w:val="center"/>
              <w:rPr>
                <w:ins w:id="1947" w:author="Roger Granda" w:date="2015-03-18T22:40:00Z"/>
                <w:rFonts w:ascii="Arial" w:hAnsi="Arial" w:cs="Arial"/>
                <w:sz w:val="20"/>
                <w:szCs w:val="20"/>
                <w:rPrChange w:id="1948" w:author="Roger Granda" w:date="2015-03-18T23:13:00Z">
                  <w:rPr>
                    <w:ins w:id="1949" w:author="Roger Granda" w:date="2015-03-18T22:40:00Z"/>
                    <w:rFonts w:ascii="Arial" w:hAnsi="Arial" w:cs="Arial"/>
                    <w:sz w:val="24"/>
                    <w:szCs w:val="24"/>
                  </w:rPr>
                </w:rPrChange>
              </w:rPr>
              <w:pPrChange w:id="1950" w:author="Roger Granda" w:date="2015-03-18T23:09:00Z">
                <w:pPr>
                  <w:autoSpaceDE w:val="0"/>
                  <w:autoSpaceDN w:val="0"/>
                  <w:adjustRightInd w:val="0"/>
                  <w:spacing w:line="400" w:lineRule="atLeast"/>
                </w:pPr>
              </w:pPrChange>
            </w:pPr>
            <w:ins w:id="1951" w:author="Roger Granda" w:date="2015-03-18T22:40:00Z">
              <w:r w:rsidRPr="00B40BC3">
                <w:rPr>
                  <w:rFonts w:ascii="Arial" w:hAnsi="Arial" w:cs="Arial"/>
                  <w:sz w:val="20"/>
                  <w:szCs w:val="20"/>
                  <w:rPrChange w:id="1952" w:author="Roger Granda" w:date="2015-03-18T23:13:00Z">
                    <w:rPr>
                      <w:rFonts w:ascii="Arial" w:hAnsi="Arial" w:cs="Arial"/>
                      <w:sz w:val="24"/>
                      <w:szCs w:val="24"/>
                    </w:rPr>
                  </w:rPrChange>
                </w:rPr>
                <w:t>Z=-0.507</w:t>
              </w:r>
            </w:ins>
          </w:p>
          <w:p w14:paraId="598782D0" w14:textId="2AEEE56B" w:rsidR="00F01FCC" w:rsidRPr="00B40BC3" w:rsidRDefault="00F81637">
            <w:pPr>
              <w:autoSpaceDE w:val="0"/>
              <w:autoSpaceDN w:val="0"/>
              <w:adjustRightInd w:val="0"/>
              <w:spacing w:line="360" w:lineRule="auto"/>
              <w:jc w:val="center"/>
              <w:rPr>
                <w:ins w:id="1953" w:author="Roger Granda" w:date="2015-03-18T22:06:00Z"/>
                <w:rFonts w:ascii="Arial" w:hAnsi="Arial" w:cs="Arial"/>
                <w:sz w:val="20"/>
                <w:szCs w:val="20"/>
                <w:rPrChange w:id="1954" w:author="Roger Granda" w:date="2015-03-18T23:13:00Z">
                  <w:rPr>
                    <w:ins w:id="1955" w:author="Roger Granda" w:date="2015-03-18T22:06:00Z"/>
                    <w:rFonts w:ascii="Times New Roman" w:hAnsi="Times New Roman" w:cs="Times New Roman"/>
                    <w:sz w:val="24"/>
                    <w:szCs w:val="24"/>
                  </w:rPr>
                </w:rPrChange>
              </w:rPr>
              <w:pPrChange w:id="1956" w:author="Roger Granda" w:date="2015-03-18T23:09:00Z">
                <w:pPr>
                  <w:autoSpaceDE w:val="0"/>
                  <w:autoSpaceDN w:val="0"/>
                  <w:adjustRightInd w:val="0"/>
                  <w:spacing w:line="400" w:lineRule="atLeast"/>
                </w:pPr>
              </w:pPrChange>
            </w:pPr>
            <w:ins w:id="1957" w:author="Roger Granda" w:date="2015-03-18T22:40:00Z">
              <w:r w:rsidRPr="00B40BC3">
                <w:rPr>
                  <w:rFonts w:ascii="Arial" w:hAnsi="Arial" w:cs="Arial"/>
                  <w:sz w:val="20"/>
                  <w:szCs w:val="20"/>
                  <w:rPrChange w:id="1958" w:author="Roger Granda" w:date="2015-03-18T23:13:00Z">
                    <w:rPr>
                      <w:rFonts w:ascii="Arial" w:hAnsi="Arial" w:cs="Arial"/>
                      <w:sz w:val="24"/>
                      <w:szCs w:val="24"/>
                    </w:rPr>
                  </w:rPrChange>
                </w:rPr>
                <w:t>p=0.612</w:t>
              </w:r>
            </w:ins>
          </w:p>
        </w:tc>
      </w:tr>
      <w:tr w:rsidR="00F01FCC" w:rsidRPr="003A3B30" w14:paraId="4057DCE0" w14:textId="77777777" w:rsidTr="00CF3501">
        <w:trPr>
          <w:ins w:id="1959" w:author="Roger Granda" w:date="2015-03-18T22:06:00Z"/>
        </w:trPr>
        <w:tc>
          <w:tcPr>
            <w:tcW w:w="2547" w:type="dxa"/>
            <w:vAlign w:val="center"/>
            <w:tcPrChange w:id="1960" w:author="Roger Granda" w:date="2015-03-18T23:08:00Z">
              <w:tcPr>
                <w:tcW w:w="2066" w:type="dxa"/>
                <w:vAlign w:val="center"/>
              </w:tcPr>
            </w:tcPrChange>
          </w:tcPr>
          <w:p w14:paraId="57486350" w14:textId="57ED6610" w:rsidR="00F01FCC" w:rsidRPr="00B40BC3" w:rsidRDefault="00F01FCC">
            <w:pPr>
              <w:autoSpaceDE w:val="0"/>
              <w:autoSpaceDN w:val="0"/>
              <w:adjustRightInd w:val="0"/>
              <w:spacing w:line="360" w:lineRule="auto"/>
              <w:rPr>
                <w:ins w:id="1961" w:author="Roger Granda" w:date="2015-03-18T22:06:00Z"/>
                <w:rFonts w:ascii="Arial" w:hAnsi="Arial" w:cs="Arial"/>
                <w:sz w:val="20"/>
                <w:szCs w:val="20"/>
                <w:rPrChange w:id="1962" w:author="Roger Granda" w:date="2015-03-18T23:13:00Z">
                  <w:rPr>
                    <w:ins w:id="1963" w:author="Roger Granda" w:date="2015-03-18T22:06:00Z"/>
                    <w:rFonts w:ascii="Times New Roman" w:hAnsi="Times New Roman" w:cs="Times New Roman"/>
                    <w:sz w:val="24"/>
                    <w:szCs w:val="24"/>
                  </w:rPr>
                </w:rPrChange>
              </w:rPr>
              <w:pPrChange w:id="1964" w:author="Roger Granda" w:date="2015-03-18T23:09:00Z">
                <w:pPr>
                  <w:autoSpaceDE w:val="0"/>
                  <w:autoSpaceDN w:val="0"/>
                  <w:adjustRightInd w:val="0"/>
                  <w:spacing w:line="400" w:lineRule="atLeast"/>
                </w:pPr>
              </w:pPrChange>
            </w:pPr>
            <w:ins w:id="1965" w:author="Roger Granda" w:date="2015-03-18T22:06:00Z">
              <w:r w:rsidRPr="00B40BC3">
                <w:rPr>
                  <w:rFonts w:ascii="Arial" w:hAnsi="Arial" w:cs="Arial"/>
                  <w:sz w:val="20"/>
                  <w:szCs w:val="20"/>
                  <w:rPrChange w:id="1966" w:author="Roger Granda" w:date="2015-03-18T23:13:00Z">
                    <w:rPr>
                      <w:rFonts w:ascii="Arial" w:hAnsi="Arial" w:cs="Arial"/>
                      <w:b/>
                      <w:sz w:val="18"/>
                      <w:szCs w:val="18"/>
                    </w:rPr>
                  </w:rPrChange>
                </w:rPr>
                <w:t>Capacidad  de herramientas que utiliza  para reflejar el aporte real.</w:t>
              </w:r>
            </w:ins>
          </w:p>
        </w:tc>
        <w:tc>
          <w:tcPr>
            <w:tcW w:w="1417" w:type="dxa"/>
            <w:vAlign w:val="center"/>
            <w:tcPrChange w:id="1967" w:author="Roger Granda" w:date="2015-03-18T23:08:00Z">
              <w:tcPr>
                <w:tcW w:w="2067" w:type="dxa"/>
              </w:tcPr>
            </w:tcPrChange>
          </w:tcPr>
          <w:p w14:paraId="0549A9A6" w14:textId="33B8D7B4" w:rsidR="00F01FCC" w:rsidRPr="00B40BC3" w:rsidRDefault="00F01FCC">
            <w:pPr>
              <w:autoSpaceDE w:val="0"/>
              <w:autoSpaceDN w:val="0"/>
              <w:adjustRightInd w:val="0"/>
              <w:spacing w:line="360" w:lineRule="auto"/>
              <w:jc w:val="center"/>
              <w:rPr>
                <w:ins w:id="1968" w:author="Roger Granda" w:date="2015-03-18T22:28:00Z"/>
                <w:rFonts w:ascii="Arial" w:hAnsi="Arial" w:cs="Arial"/>
                <w:color w:val="000000"/>
                <w:sz w:val="20"/>
                <w:szCs w:val="20"/>
                <w:rPrChange w:id="1969" w:author="Roger Granda" w:date="2015-03-18T23:13:00Z">
                  <w:rPr>
                    <w:ins w:id="1970" w:author="Roger Granda" w:date="2015-03-18T22:28:00Z"/>
                    <w:rFonts w:ascii="Arial" w:hAnsi="Arial" w:cs="Arial"/>
                    <w:color w:val="000000"/>
                    <w:sz w:val="18"/>
                    <w:szCs w:val="18"/>
                  </w:rPr>
                </w:rPrChange>
              </w:rPr>
              <w:pPrChange w:id="1971" w:author="Roger Granda" w:date="2015-03-18T23:09:00Z">
                <w:pPr>
                  <w:autoSpaceDE w:val="0"/>
                  <w:autoSpaceDN w:val="0"/>
                  <w:adjustRightInd w:val="0"/>
                  <w:spacing w:line="400" w:lineRule="atLeast"/>
                </w:pPr>
              </w:pPrChange>
            </w:pPr>
            <w:ins w:id="1972" w:author="Roger Granda" w:date="2015-03-18T22:29:00Z">
              <w:r w:rsidRPr="00B40BC3">
                <w:rPr>
                  <w:rFonts w:ascii="Arial" w:hAnsi="Arial" w:cs="Arial"/>
                  <w:color w:val="000000"/>
                  <w:sz w:val="20"/>
                  <w:szCs w:val="20"/>
                  <w:rPrChange w:id="1973" w:author="Roger Granda" w:date="2015-03-18T23:13:00Z">
                    <w:rPr>
                      <w:rFonts w:ascii="Arial" w:hAnsi="Arial" w:cs="Arial"/>
                      <w:color w:val="000000"/>
                      <w:sz w:val="18"/>
                      <w:szCs w:val="18"/>
                    </w:rPr>
                  </w:rPrChange>
                </w:rPr>
                <w:t>Z=</w:t>
              </w:r>
            </w:ins>
            <w:ins w:id="1974" w:author="Roger Granda" w:date="2015-03-18T22:28:00Z">
              <w:r w:rsidRPr="00B40BC3">
                <w:rPr>
                  <w:rFonts w:ascii="Arial" w:hAnsi="Arial" w:cs="Arial"/>
                  <w:color w:val="000000"/>
                  <w:sz w:val="20"/>
                  <w:szCs w:val="20"/>
                  <w:rPrChange w:id="1975" w:author="Roger Granda" w:date="2015-03-18T23:13:00Z">
                    <w:rPr>
                      <w:rFonts w:ascii="Arial" w:hAnsi="Arial" w:cs="Arial"/>
                      <w:color w:val="000000"/>
                      <w:sz w:val="18"/>
                      <w:szCs w:val="18"/>
                    </w:rPr>
                  </w:rPrChange>
                </w:rPr>
                <w:t>-0.187</w:t>
              </w:r>
            </w:ins>
          </w:p>
          <w:p w14:paraId="0F16DB18" w14:textId="2FAB60C7" w:rsidR="00F01FCC" w:rsidRPr="00B40BC3" w:rsidRDefault="00F01FCC">
            <w:pPr>
              <w:autoSpaceDE w:val="0"/>
              <w:autoSpaceDN w:val="0"/>
              <w:adjustRightInd w:val="0"/>
              <w:spacing w:line="360" w:lineRule="auto"/>
              <w:jc w:val="center"/>
              <w:rPr>
                <w:ins w:id="1976" w:author="Roger Granda" w:date="2015-03-18T22:06:00Z"/>
                <w:rFonts w:ascii="Arial" w:hAnsi="Arial" w:cs="Arial"/>
                <w:sz w:val="20"/>
                <w:szCs w:val="20"/>
                <w:rPrChange w:id="1977" w:author="Roger Granda" w:date="2015-03-18T23:13:00Z">
                  <w:rPr>
                    <w:ins w:id="1978" w:author="Roger Granda" w:date="2015-03-18T22:06:00Z"/>
                    <w:rFonts w:ascii="Times New Roman" w:hAnsi="Times New Roman" w:cs="Times New Roman"/>
                    <w:sz w:val="24"/>
                    <w:szCs w:val="24"/>
                  </w:rPr>
                </w:rPrChange>
              </w:rPr>
              <w:pPrChange w:id="1979" w:author="Roger Granda" w:date="2015-03-18T23:09:00Z">
                <w:pPr>
                  <w:autoSpaceDE w:val="0"/>
                  <w:autoSpaceDN w:val="0"/>
                  <w:adjustRightInd w:val="0"/>
                  <w:spacing w:line="400" w:lineRule="atLeast"/>
                </w:pPr>
              </w:pPrChange>
            </w:pPr>
            <w:ins w:id="1980" w:author="Roger Granda" w:date="2015-03-18T22:28:00Z">
              <w:r w:rsidRPr="00B40BC3">
                <w:rPr>
                  <w:rFonts w:ascii="Arial" w:hAnsi="Arial" w:cs="Arial"/>
                  <w:color w:val="000000"/>
                  <w:sz w:val="20"/>
                  <w:szCs w:val="20"/>
                  <w:rPrChange w:id="1981" w:author="Roger Granda" w:date="2015-03-18T23:13:00Z">
                    <w:rPr>
                      <w:rFonts w:ascii="Arial" w:hAnsi="Arial" w:cs="Arial"/>
                      <w:color w:val="000000"/>
                      <w:sz w:val="18"/>
                      <w:szCs w:val="18"/>
                    </w:rPr>
                  </w:rPrChange>
                </w:rPr>
                <w:t>0.852</w:t>
              </w:r>
            </w:ins>
          </w:p>
        </w:tc>
        <w:tc>
          <w:tcPr>
            <w:tcW w:w="1560" w:type="dxa"/>
            <w:vAlign w:val="center"/>
            <w:tcPrChange w:id="1982" w:author="Roger Granda" w:date="2015-03-18T23:08:00Z">
              <w:tcPr>
                <w:tcW w:w="2067" w:type="dxa"/>
              </w:tcPr>
            </w:tcPrChange>
          </w:tcPr>
          <w:p w14:paraId="3D41BF61" w14:textId="77777777" w:rsidR="00F01FCC" w:rsidRPr="00B40BC3" w:rsidRDefault="00F01FCC">
            <w:pPr>
              <w:autoSpaceDE w:val="0"/>
              <w:autoSpaceDN w:val="0"/>
              <w:adjustRightInd w:val="0"/>
              <w:spacing w:line="360" w:lineRule="auto"/>
              <w:jc w:val="center"/>
              <w:rPr>
                <w:ins w:id="1983" w:author="Roger Granda" w:date="2015-03-18T22:32:00Z"/>
                <w:rFonts w:ascii="Arial" w:hAnsi="Arial" w:cs="Arial"/>
                <w:color w:val="000000"/>
                <w:sz w:val="20"/>
                <w:szCs w:val="20"/>
                <w:rPrChange w:id="1984" w:author="Roger Granda" w:date="2015-03-18T23:13:00Z">
                  <w:rPr>
                    <w:ins w:id="1985" w:author="Roger Granda" w:date="2015-03-18T22:32:00Z"/>
                    <w:rFonts w:ascii="Arial" w:hAnsi="Arial" w:cs="Arial"/>
                    <w:color w:val="000000"/>
                    <w:sz w:val="18"/>
                    <w:szCs w:val="18"/>
                  </w:rPr>
                </w:rPrChange>
              </w:rPr>
              <w:pPrChange w:id="1986" w:author="Roger Granda" w:date="2015-03-18T23:09:00Z">
                <w:pPr>
                  <w:autoSpaceDE w:val="0"/>
                  <w:autoSpaceDN w:val="0"/>
                  <w:adjustRightInd w:val="0"/>
                  <w:spacing w:line="400" w:lineRule="atLeast"/>
                </w:pPr>
              </w:pPrChange>
            </w:pPr>
            <w:ins w:id="1987" w:author="Roger Granda" w:date="2015-03-18T22:32:00Z">
              <w:r w:rsidRPr="00B40BC3">
                <w:rPr>
                  <w:rFonts w:ascii="Arial" w:hAnsi="Arial" w:cs="Arial"/>
                  <w:sz w:val="20"/>
                  <w:szCs w:val="20"/>
                  <w:rPrChange w:id="1988" w:author="Roger Granda" w:date="2015-03-18T23:13:00Z">
                    <w:rPr>
                      <w:rFonts w:ascii="Arial" w:hAnsi="Arial" w:cs="Arial"/>
                      <w:sz w:val="24"/>
                      <w:szCs w:val="24"/>
                    </w:rPr>
                  </w:rPrChange>
                </w:rPr>
                <w:t>Z=</w:t>
              </w:r>
              <w:r w:rsidRPr="00B40BC3">
                <w:rPr>
                  <w:rFonts w:ascii="Arial" w:hAnsi="Arial" w:cs="Arial"/>
                  <w:color w:val="000000"/>
                  <w:sz w:val="20"/>
                  <w:szCs w:val="20"/>
                  <w:rPrChange w:id="1989" w:author="Roger Granda" w:date="2015-03-18T23:13:00Z">
                    <w:rPr>
                      <w:rFonts w:ascii="Arial" w:hAnsi="Arial" w:cs="Arial"/>
                      <w:color w:val="000000"/>
                      <w:sz w:val="18"/>
                      <w:szCs w:val="18"/>
                    </w:rPr>
                  </w:rPrChange>
                </w:rPr>
                <w:t>-2,727</w:t>
              </w:r>
            </w:ins>
          </w:p>
          <w:p w14:paraId="7ADFD1D3" w14:textId="729D319E" w:rsidR="00F01FCC" w:rsidRPr="00B40BC3" w:rsidRDefault="00F01FCC">
            <w:pPr>
              <w:autoSpaceDE w:val="0"/>
              <w:autoSpaceDN w:val="0"/>
              <w:adjustRightInd w:val="0"/>
              <w:spacing w:line="360" w:lineRule="auto"/>
              <w:jc w:val="center"/>
              <w:rPr>
                <w:ins w:id="1990" w:author="Roger Granda" w:date="2015-03-18T22:06:00Z"/>
                <w:rFonts w:ascii="Arial" w:hAnsi="Arial" w:cs="Arial"/>
                <w:sz w:val="20"/>
                <w:szCs w:val="20"/>
                <w:rPrChange w:id="1991" w:author="Roger Granda" w:date="2015-03-18T23:13:00Z">
                  <w:rPr>
                    <w:ins w:id="1992" w:author="Roger Granda" w:date="2015-03-18T22:06:00Z"/>
                    <w:rFonts w:ascii="Times New Roman" w:hAnsi="Times New Roman" w:cs="Times New Roman"/>
                    <w:sz w:val="24"/>
                    <w:szCs w:val="24"/>
                  </w:rPr>
                </w:rPrChange>
              </w:rPr>
              <w:pPrChange w:id="1993" w:author="Roger Granda" w:date="2015-03-18T23:09:00Z">
                <w:pPr>
                  <w:autoSpaceDE w:val="0"/>
                  <w:autoSpaceDN w:val="0"/>
                  <w:adjustRightInd w:val="0"/>
                  <w:spacing w:line="400" w:lineRule="atLeast"/>
                </w:pPr>
              </w:pPrChange>
            </w:pPr>
            <w:ins w:id="1994" w:author="Roger Granda" w:date="2015-03-18T22:32:00Z">
              <w:r w:rsidRPr="00B40BC3">
                <w:rPr>
                  <w:rFonts w:ascii="Arial" w:hAnsi="Arial" w:cs="Arial"/>
                  <w:color w:val="000000"/>
                  <w:sz w:val="20"/>
                  <w:szCs w:val="20"/>
                  <w:rPrChange w:id="1995" w:author="Roger Granda" w:date="2015-03-18T23:13:00Z">
                    <w:rPr>
                      <w:rFonts w:ascii="Arial" w:hAnsi="Arial" w:cs="Arial"/>
                      <w:color w:val="000000"/>
                      <w:sz w:val="18"/>
                      <w:szCs w:val="18"/>
                    </w:rPr>
                  </w:rPrChange>
                </w:rPr>
                <w:t>p=0.0</w:t>
              </w:r>
            </w:ins>
            <w:ins w:id="1996" w:author="Roger Granda" w:date="2015-03-18T23:56:00Z">
              <w:r w:rsidR="00637562">
                <w:rPr>
                  <w:rFonts w:ascii="Arial" w:hAnsi="Arial" w:cs="Arial"/>
                  <w:color w:val="000000"/>
                  <w:sz w:val="20"/>
                  <w:szCs w:val="20"/>
                </w:rPr>
                <w:t>0</w:t>
              </w:r>
            </w:ins>
            <w:ins w:id="1997" w:author="Roger Granda" w:date="2015-03-18T22:32:00Z">
              <w:r w:rsidRPr="00B40BC3">
                <w:rPr>
                  <w:rFonts w:ascii="Arial" w:hAnsi="Arial" w:cs="Arial"/>
                  <w:color w:val="000000"/>
                  <w:sz w:val="20"/>
                  <w:szCs w:val="20"/>
                  <w:rPrChange w:id="1998" w:author="Roger Granda" w:date="2015-03-18T23:13:00Z">
                    <w:rPr>
                      <w:rFonts w:ascii="Arial" w:hAnsi="Arial" w:cs="Arial"/>
                      <w:color w:val="000000"/>
                      <w:sz w:val="18"/>
                      <w:szCs w:val="18"/>
                    </w:rPr>
                  </w:rPrChange>
                </w:rPr>
                <w:t>6</w:t>
              </w:r>
            </w:ins>
          </w:p>
        </w:tc>
        <w:tc>
          <w:tcPr>
            <w:tcW w:w="1379" w:type="dxa"/>
            <w:vAlign w:val="center"/>
            <w:tcPrChange w:id="1999" w:author="Roger Granda" w:date="2015-03-18T23:08:00Z">
              <w:tcPr>
                <w:tcW w:w="2067" w:type="dxa"/>
              </w:tcPr>
            </w:tcPrChange>
          </w:tcPr>
          <w:p w14:paraId="68763050" w14:textId="6C1C7406" w:rsidR="00F01FCC" w:rsidRPr="00B40BC3" w:rsidRDefault="00F01FCC">
            <w:pPr>
              <w:autoSpaceDE w:val="0"/>
              <w:autoSpaceDN w:val="0"/>
              <w:adjustRightInd w:val="0"/>
              <w:spacing w:line="360" w:lineRule="auto"/>
              <w:jc w:val="center"/>
              <w:rPr>
                <w:ins w:id="2000" w:author="Roger Granda" w:date="2015-03-18T22:22:00Z"/>
                <w:rFonts w:ascii="Arial" w:hAnsi="Arial" w:cs="Arial"/>
                <w:sz w:val="20"/>
                <w:szCs w:val="20"/>
                <w:rPrChange w:id="2001" w:author="Roger Granda" w:date="2015-03-18T23:13:00Z">
                  <w:rPr>
                    <w:ins w:id="2002" w:author="Roger Granda" w:date="2015-03-18T22:22:00Z"/>
                    <w:rFonts w:ascii="Arial" w:hAnsi="Arial" w:cs="Arial"/>
                    <w:sz w:val="24"/>
                    <w:szCs w:val="24"/>
                  </w:rPr>
                </w:rPrChange>
              </w:rPr>
              <w:pPrChange w:id="2003" w:author="Roger Granda" w:date="2015-03-18T23:09:00Z">
                <w:pPr>
                  <w:autoSpaceDE w:val="0"/>
                  <w:autoSpaceDN w:val="0"/>
                  <w:adjustRightInd w:val="0"/>
                  <w:spacing w:line="400" w:lineRule="atLeast"/>
                </w:pPr>
              </w:pPrChange>
            </w:pPr>
            <w:ins w:id="2004" w:author="Roger Granda" w:date="2015-03-18T22:37:00Z">
              <w:r w:rsidRPr="00B40BC3">
                <w:rPr>
                  <w:rFonts w:ascii="Arial" w:hAnsi="Arial" w:cs="Arial"/>
                  <w:sz w:val="20"/>
                  <w:szCs w:val="20"/>
                  <w:rPrChange w:id="2005" w:author="Roger Granda" w:date="2015-03-18T23:13:00Z">
                    <w:rPr>
                      <w:rFonts w:ascii="Arial" w:hAnsi="Arial" w:cs="Arial"/>
                      <w:sz w:val="24"/>
                      <w:szCs w:val="24"/>
                    </w:rPr>
                  </w:rPrChange>
                </w:rPr>
                <w:t>Z=-1.013 p=0.311</w:t>
              </w:r>
            </w:ins>
          </w:p>
        </w:tc>
        <w:tc>
          <w:tcPr>
            <w:tcW w:w="1364" w:type="dxa"/>
            <w:vAlign w:val="center"/>
            <w:tcPrChange w:id="2006" w:author="Roger Granda" w:date="2015-03-18T23:08:00Z">
              <w:tcPr>
                <w:tcW w:w="2067" w:type="dxa"/>
              </w:tcPr>
            </w:tcPrChange>
          </w:tcPr>
          <w:p w14:paraId="77818F00" w14:textId="5A909629" w:rsidR="00F01FCC" w:rsidRPr="00B40BC3" w:rsidRDefault="00F81637">
            <w:pPr>
              <w:autoSpaceDE w:val="0"/>
              <w:autoSpaceDN w:val="0"/>
              <w:adjustRightInd w:val="0"/>
              <w:spacing w:line="360" w:lineRule="auto"/>
              <w:jc w:val="center"/>
              <w:rPr>
                <w:ins w:id="2007" w:author="Roger Granda" w:date="2015-03-18T22:06:00Z"/>
                <w:rFonts w:ascii="Arial" w:hAnsi="Arial" w:cs="Arial"/>
                <w:sz w:val="20"/>
                <w:szCs w:val="20"/>
                <w:rPrChange w:id="2008" w:author="Roger Granda" w:date="2015-03-18T23:13:00Z">
                  <w:rPr>
                    <w:ins w:id="2009" w:author="Roger Granda" w:date="2015-03-18T22:06:00Z"/>
                    <w:rFonts w:ascii="Times New Roman" w:hAnsi="Times New Roman" w:cs="Times New Roman"/>
                    <w:sz w:val="24"/>
                    <w:szCs w:val="24"/>
                  </w:rPr>
                </w:rPrChange>
              </w:rPr>
              <w:pPrChange w:id="2010" w:author="Roger Granda" w:date="2015-03-18T23:09:00Z">
                <w:pPr>
                  <w:autoSpaceDE w:val="0"/>
                  <w:autoSpaceDN w:val="0"/>
                  <w:adjustRightInd w:val="0"/>
                  <w:spacing w:line="400" w:lineRule="atLeast"/>
                </w:pPr>
              </w:pPrChange>
            </w:pPr>
            <w:ins w:id="2011" w:author="Roger Granda" w:date="2015-03-18T22:41:00Z">
              <w:r w:rsidRPr="00B40BC3">
                <w:rPr>
                  <w:rFonts w:ascii="Arial" w:hAnsi="Arial" w:cs="Arial"/>
                  <w:sz w:val="20"/>
                  <w:szCs w:val="20"/>
                  <w:rPrChange w:id="2012" w:author="Roger Granda" w:date="2015-03-18T23:13:00Z">
                    <w:rPr>
                      <w:rFonts w:ascii="Arial" w:hAnsi="Arial" w:cs="Arial"/>
                      <w:sz w:val="24"/>
                      <w:szCs w:val="24"/>
                    </w:rPr>
                  </w:rPrChange>
                </w:rPr>
                <w:t>Z=-0.852 p=0.394</w:t>
              </w:r>
            </w:ins>
          </w:p>
        </w:tc>
      </w:tr>
      <w:tr w:rsidR="00F01FCC" w:rsidRPr="003A3B30" w14:paraId="46514165" w14:textId="77777777" w:rsidTr="00CF3501">
        <w:trPr>
          <w:ins w:id="2013" w:author="Roger Granda" w:date="2015-03-18T22:06:00Z"/>
        </w:trPr>
        <w:tc>
          <w:tcPr>
            <w:tcW w:w="2547" w:type="dxa"/>
            <w:vAlign w:val="center"/>
            <w:tcPrChange w:id="2014" w:author="Roger Granda" w:date="2015-03-18T23:08:00Z">
              <w:tcPr>
                <w:tcW w:w="2066" w:type="dxa"/>
                <w:vAlign w:val="center"/>
              </w:tcPr>
            </w:tcPrChange>
          </w:tcPr>
          <w:p w14:paraId="05C14A2E" w14:textId="1F91239B" w:rsidR="00F01FCC" w:rsidRPr="00B40BC3" w:rsidRDefault="00F01FCC">
            <w:pPr>
              <w:autoSpaceDE w:val="0"/>
              <w:autoSpaceDN w:val="0"/>
              <w:adjustRightInd w:val="0"/>
              <w:spacing w:line="360" w:lineRule="auto"/>
              <w:rPr>
                <w:ins w:id="2015" w:author="Roger Granda" w:date="2015-03-18T22:06:00Z"/>
                <w:rFonts w:ascii="Arial" w:hAnsi="Arial" w:cs="Arial"/>
                <w:sz w:val="20"/>
                <w:szCs w:val="20"/>
                <w:rPrChange w:id="2016" w:author="Roger Granda" w:date="2015-03-18T23:13:00Z">
                  <w:rPr>
                    <w:ins w:id="2017" w:author="Roger Granda" w:date="2015-03-18T22:06:00Z"/>
                    <w:rFonts w:ascii="Times New Roman" w:hAnsi="Times New Roman" w:cs="Times New Roman"/>
                    <w:sz w:val="24"/>
                    <w:szCs w:val="24"/>
                  </w:rPr>
                </w:rPrChange>
              </w:rPr>
              <w:pPrChange w:id="2018" w:author="Roger Granda" w:date="2015-03-18T23:09:00Z">
                <w:pPr>
                  <w:autoSpaceDE w:val="0"/>
                  <w:autoSpaceDN w:val="0"/>
                  <w:adjustRightInd w:val="0"/>
                  <w:spacing w:line="400" w:lineRule="atLeast"/>
                </w:pPr>
              </w:pPrChange>
            </w:pPr>
            <w:ins w:id="2019" w:author="Roger Granda" w:date="2015-03-18T22:06:00Z">
              <w:r w:rsidRPr="00B40BC3">
                <w:rPr>
                  <w:rFonts w:ascii="Arial" w:hAnsi="Arial" w:cs="Arial"/>
                  <w:sz w:val="20"/>
                  <w:szCs w:val="20"/>
                  <w:rPrChange w:id="2020" w:author="Roger Granda" w:date="2015-03-18T23:13:00Z">
                    <w:rPr>
                      <w:rFonts w:ascii="Arial" w:hAnsi="Arial" w:cs="Arial"/>
                      <w:b/>
                      <w:sz w:val="18"/>
                      <w:szCs w:val="18"/>
                    </w:rPr>
                  </w:rPrChange>
                </w:rPr>
                <w:t>Conformidad con calificación individual</w:t>
              </w:r>
            </w:ins>
          </w:p>
        </w:tc>
        <w:tc>
          <w:tcPr>
            <w:tcW w:w="1417" w:type="dxa"/>
            <w:vAlign w:val="center"/>
            <w:tcPrChange w:id="2021" w:author="Roger Granda" w:date="2015-03-18T23:08:00Z">
              <w:tcPr>
                <w:tcW w:w="2067" w:type="dxa"/>
              </w:tcPr>
            </w:tcPrChange>
          </w:tcPr>
          <w:p w14:paraId="63478127" w14:textId="2E59B948" w:rsidR="00F01FCC" w:rsidRPr="00B40BC3" w:rsidRDefault="00F01FCC">
            <w:pPr>
              <w:autoSpaceDE w:val="0"/>
              <w:autoSpaceDN w:val="0"/>
              <w:adjustRightInd w:val="0"/>
              <w:spacing w:line="360" w:lineRule="auto"/>
              <w:jc w:val="center"/>
              <w:rPr>
                <w:ins w:id="2022" w:author="Roger Granda" w:date="2015-03-18T22:06:00Z"/>
                <w:rFonts w:ascii="Arial" w:hAnsi="Arial" w:cs="Arial"/>
                <w:sz w:val="20"/>
                <w:szCs w:val="20"/>
                <w:rPrChange w:id="2023" w:author="Roger Granda" w:date="2015-03-18T23:13:00Z">
                  <w:rPr>
                    <w:ins w:id="2024" w:author="Roger Granda" w:date="2015-03-18T22:06:00Z"/>
                    <w:rFonts w:ascii="Times New Roman" w:hAnsi="Times New Roman" w:cs="Times New Roman"/>
                    <w:sz w:val="24"/>
                    <w:szCs w:val="24"/>
                  </w:rPr>
                </w:rPrChange>
              </w:rPr>
              <w:pPrChange w:id="2025" w:author="Roger Granda" w:date="2015-03-18T23:09:00Z">
                <w:pPr>
                  <w:autoSpaceDE w:val="0"/>
                  <w:autoSpaceDN w:val="0"/>
                  <w:adjustRightInd w:val="0"/>
                  <w:spacing w:line="400" w:lineRule="atLeast"/>
                </w:pPr>
              </w:pPrChange>
            </w:pPr>
            <w:ins w:id="2026" w:author="Roger Granda" w:date="2015-03-18T22:27:00Z">
              <w:r w:rsidRPr="00B40BC3">
                <w:rPr>
                  <w:rFonts w:ascii="Arial" w:hAnsi="Arial" w:cs="Arial"/>
                  <w:sz w:val="20"/>
                  <w:szCs w:val="20"/>
                  <w:rPrChange w:id="2027" w:author="Roger Granda" w:date="2015-03-18T23:13:00Z">
                    <w:rPr>
                      <w:rFonts w:ascii="Arial" w:hAnsi="Arial" w:cs="Arial"/>
                      <w:sz w:val="24"/>
                      <w:szCs w:val="24"/>
                    </w:rPr>
                  </w:rPrChange>
                </w:rPr>
                <w:t>N/A</w:t>
              </w:r>
            </w:ins>
          </w:p>
        </w:tc>
        <w:tc>
          <w:tcPr>
            <w:tcW w:w="1560" w:type="dxa"/>
            <w:vAlign w:val="center"/>
            <w:tcPrChange w:id="2028" w:author="Roger Granda" w:date="2015-03-18T23:08:00Z">
              <w:tcPr>
                <w:tcW w:w="2067" w:type="dxa"/>
              </w:tcPr>
            </w:tcPrChange>
          </w:tcPr>
          <w:p w14:paraId="4932A915" w14:textId="7CABF1C8" w:rsidR="00F01FCC" w:rsidRPr="00B40BC3" w:rsidRDefault="00F01FCC">
            <w:pPr>
              <w:autoSpaceDE w:val="0"/>
              <w:autoSpaceDN w:val="0"/>
              <w:adjustRightInd w:val="0"/>
              <w:spacing w:line="360" w:lineRule="auto"/>
              <w:jc w:val="center"/>
              <w:rPr>
                <w:ins w:id="2029" w:author="Roger Granda" w:date="2015-03-18T22:06:00Z"/>
                <w:rFonts w:ascii="Arial" w:hAnsi="Arial" w:cs="Arial"/>
                <w:sz w:val="20"/>
                <w:szCs w:val="20"/>
                <w:rPrChange w:id="2030" w:author="Roger Granda" w:date="2015-03-18T23:13:00Z">
                  <w:rPr>
                    <w:ins w:id="2031" w:author="Roger Granda" w:date="2015-03-18T22:06:00Z"/>
                    <w:rFonts w:ascii="Times New Roman" w:hAnsi="Times New Roman" w:cs="Times New Roman"/>
                    <w:sz w:val="24"/>
                    <w:szCs w:val="24"/>
                  </w:rPr>
                </w:rPrChange>
              </w:rPr>
              <w:pPrChange w:id="2032" w:author="Roger Granda" w:date="2015-03-18T23:09:00Z">
                <w:pPr>
                  <w:autoSpaceDE w:val="0"/>
                  <w:autoSpaceDN w:val="0"/>
                  <w:adjustRightInd w:val="0"/>
                  <w:spacing w:line="400" w:lineRule="atLeast"/>
                </w:pPr>
              </w:pPrChange>
            </w:pPr>
            <w:ins w:id="2033" w:author="Roger Granda" w:date="2015-03-18T22:27:00Z">
              <w:r w:rsidRPr="00B40BC3">
                <w:rPr>
                  <w:rFonts w:ascii="Arial" w:hAnsi="Arial" w:cs="Arial"/>
                  <w:sz w:val="20"/>
                  <w:szCs w:val="20"/>
                  <w:rPrChange w:id="2034" w:author="Roger Granda" w:date="2015-03-18T23:13:00Z">
                    <w:rPr>
                      <w:rFonts w:ascii="Arial" w:hAnsi="Arial" w:cs="Arial"/>
                      <w:sz w:val="24"/>
                      <w:szCs w:val="24"/>
                    </w:rPr>
                  </w:rPrChange>
                </w:rPr>
                <w:t>N/A</w:t>
              </w:r>
            </w:ins>
          </w:p>
        </w:tc>
        <w:tc>
          <w:tcPr>
            <w:tcW w:w="1379" w:type="dxa"/>
            <w:vAlign w:val="center"/>
            <w:tcPrChange w:id="2035" w:author="Roger Granda" w:date="2015-03-18T23:08:00Z">
              <w:tcPr>
                <w:tcW w:w="2067" w:type="dxa"/>
              </w:tcPr>
            </w:tcPrChange>
          </w:tcPr>
          <w:p w14:paraId="3E9B7F62" w14:textId="0D8332CA" w:rsidR="00F01FCC" w:rsidRPr="00B40BC3" w:rsidRDefault="00F01FCC">
            <w:pPr>
              <w:autoSpaceDE w:val="0"/>
              <w:autoSpaceDN w:val="0"/>
              <w:adjustRightInd w:val="0"/>
              <w:spacing w:line="360" w:lineRule="auto"/>
              <w:jc w:val="center"/>
              <w:rPr>
                <w:ins w:id="2036" w:author="Roger Granda" w:date="2015-03-18T22:22:00Z"/>
                <w:rFonts w:ascii="Arial" w:hAnsi="Arial" w:cs="Arial"/>
                <w:sz w:val="20"/>
                <w:szCs w:val="20"/>
                <w:rPrChange w:id="2037" w:author="Roger Granda" w:date="2015-03-18T23:13:00Z">
                  <w:rPr>
                    <w:ins w:id="2038" w:author="Roger Granda" w:date="2015-03-18T22:22:00Z"/>
                    <w:rFonts w:ascii="Arial" w:hAnsi="Arial" w:cs="Arial"/>
                    <w:sz w:val="24"/>
                    <w:szCs w:val="24"/>
                  </w:rPr>
                </w:rPrChange>
              </w:rPr>
              <w:pPrChange w:id="2039" w:author="Roger Granda" w:date="2015-03-18T23:09:00Z">
                <w:pPr>
                  <w:autoSpaceDE w:val="0"/>
                  <w:autoSpaceDN w:val="0"/>
                  <w:adjustRightInd w:val="0"/>
                  <w:spacing w:line="400" w:lineRule="atLeast"/>
                </w:pPr>
              </w:pPrChange>
            </w:pPr>
            <w:ins w:id="2040" w:author="Roger Granda" w:date="2015-03-18T22:36:00Z">
              <w:r w:rsidRPr="00B40BC3">
                <w:rPr>
                  <w:rFonts w:ascii="Arial" w:hAnsi="Arial" w:cs="Arial"/>
                  <w:sz w:val="20"/>
                  <w:szCs w:val="20"/>
                  <w:rPrChange w:id="2041" w:author="Roger Granda" w:date="2015-03-18T23:13:00Z">
                    <w:rPr>
                      <w:rFonts w:ascii="Arial" w:hAnsi="Arial" w:cs="Arial"/>
                      <w:sz w:val="24"/>
                      <w:szCs w:val="24"/>
                    </w:rPr>
                  </w:rPrChange>
                </w:rPr>
                <w:t>Z=-0.758 p=0.449</w:t>
              </w:r>
            </w:ins>
          </w:p>
        </w:tc>
        <w:tc>
          <w:tcPr>
            <w:tcW w:w="1364" w:type="dxa"/>
            <w:vAlign w:val="center"/>
            <w:tcPrChange w:id="2042" w:author="Roger Granda" w:date="2015-03-18T23:08:00Z">
              <w:tcPr>
                <w:tcW w:w="2067" w:type="dxa"/>
              </w:tcPr>
            </w:tcPrChange>
          </w:tcPr>
          <w:p w14:paraId="378D6465" w14:textId="74D07CD2" w:rsidR="00F01FCC" w:rsidRPr="00B40BC3" w:rsidRDefault="00F81637">
            <w:pPr>
              <w:autoSpaceDE w:val="0"/>
              <w:autoSpaceDN w:val="0"/>
              <w:adjustRightInd w:val="0"/>
              <w:spacing w:line="360" w:lineRule="auto"/>
              <w:jc w:val="center"/>
              <w:rPr>
                <w:ins w:id="2043" w:author="Roger Granda" w:date="2015-03-18T22:06:00Z"/>
                <w:rFonts w:ascii="Arial" w:hAnsi="Arial" w:cs="Arial"/>
                <w:sz w:val="20"/>
                <w:szCs w:val="20"/>
                <w:rPrChange w:id="2044" w:author="Roger Granda" w:date="2015-03-18T23:13:00Z">
                  <w:rPr>
                    <w:ins w:id="2045" w:author="Roger Granda" w:date="2015-03-18T22:06:00Z"/>
                    <w:rFonts w:ascii="Times New Roman" w:hAnsi="Times New Roman" w:cs="Times New Roman"/>
                    <w:sz w:val="24"/>
                    <w:szCs w:val="24"/>
                  </w:rPr>
                </w:rPrChange>
              </w:rPr>
              <w:pPrChange w:id="2046" w:author="Roger Granda" w:date="2015-03-18T23:09:00Z">
                <w:pPr>
                  <w:autoSpaceDE w:val="0"/>
                  <w:autoSpaceDN w:val="0"/>
                  <w:adjustRightInd w:val="0"/>
                  <w:spacing w:line="400" w:lineRule="atLeast"/>
                </w:pPr>
              </w:pPrChange>
            </w:pPr>
            <w:ins w:id="2047" w:author="Roger Granda" w:date="2015-03-18T22:39:00Z">
              <w:r w:rsidRPr="00B40BC3">
                <w:rPr>
                  <w:rFonts w:ascii="Arial" w:hAnsi="Arial" w:cs="Arial"/>
                  <w:sz w:val="20"/>
                  <w:szCs w:val="20"/>
                  <w:rPrChange w:id="2048" w:author="Roger Granda" w:date="2015-03-18T23:13:00Z">
                    <w:rPr>
                      <w:rFonts w:ascii="Arial" w:hAnsi="Arial" w:cs="Arial"/>
                      <w:sz w:val="24"/>
                      <w:szCs w:val="24"/>
                    </w:rPr>
                  </w:rPrChange>
                </w:rPr>
                <w:t>Z=-0</w:t>
              </w:r>
              <w:r w:rsidR="001974DC" w:rsidRPr="00B40BC3">
                <w:rPr>
                  <w:rFonts w:ascii="Arial" w:hAnsi="Arial" w:cs="Arial"/>
                  <w:sz w:val="20"/>
                  <w:szCs w:val="20"/>
                  <w:rPrChange w:id="2049" w:author="Roger Granda" w:date="2015-03-18T23:13:00Z">
                    <w:rPr>
                      <w:rFonts w:ascii="Arial" w:hAnsi="Arial" w:cs="Arial"/>
                      <w:sz w:val="24"/>
                      <w:szCs w:val="24"/>
                    </w:rPr>
                  </w:rPrChange>
                </w:rPr>
                <w:t>.</w:t>
              </w:r>
              <w:r w:rsidRPr="00B40BC3">
                <w:rPr>
                  <w:rFonts w:ascii="Arial" w:hAnsi="Arial" w:cs="Arial"/>
                  <w:sz w:val="20"/>
                  <w:szCs w:val="20"/>
                  <w:rPrChange w:id="2050" w:author="Roger Granda" w:date="2015-03-18T23:13:00Z">
                    <w:rPr>
                      <w:rFonts w:ascii="Arial" w:hAnsi="Arial" w:cs="Arial"/>
                      <w:sz w:val="24"/>
                      <w:szCs w:val="24"/>
                    </w:rPr>
                  </w:rPrChange>
                </w:rPr>
                <w:t>410</w:t>
              </w:r>
              <w:r w:rsidR="001974DC" w:rsidRPr="00B40BC3">
                <w:rPr>
                  <w:rFonts w:ascii="Arial" w:hAnsi="Arial" w:cs="Arial"/>
                  <w:sz w:val="20"/>
                  <w:szCs w:val="20"/>
                  <w:rPrChange w:id="2051" w:author="Roger Granda" w:date="2015-03-18T23:13:00Z">
                    <w:rPr>
                      <w:rFonts w:ascii="Arial" w:hAnsi="Arial" w:cs="Arial"/>
                      <w:sz w:val="24"/>
                      <w:szCs w:val="24"/>
                    </w:rPr>
                  </w:rPrChange>
                </w:rPr>
                <w:t xml:space="preserve"> p=0.</w:t>
              </w:r>
              <w:r w:rsidRPr="00B40BC3">
                <w:rPr>
                  <w:rFonts w:ascii="Arial" w:hAnsi="Arial" w:cs="Arial"/>
                  <w:sz w:val="20"/>
                  <w:szCs w:val="20"/>
                  <w:rPrChange w:id="2052" w:author="Roger Granda" w:date="2015-03-18T23:13:00Z">
                    <w:rPr>
                      <w:rFonts w:ascii="Arial" w:hAnsi="Arial" w:cs="Arial"/>
                      <w:sz w:val="24"/>
                      <w:szCs w:val="24"/>
                    </w:rPr>
                  </w:rPrChange>
                </w:rPr>
                <w:t>682</w:t>
              </w:r>
            </w:ins>
          </w:p>
        </w:tc>
      </w:tr>
      <w:tr w:rsidR="00F01FCC" w:rsidRPr="003A3B30" w14:paraId="518697CF" w14:textId="77777777" w:rsidTr="00CF3501">
        <w:trPr>
          <w:ins w:id="2053" w:author="Roger Granda" w:date="2015-03-18T22:06:00Z"/>
        </w:trPr>
        <w:tc>
          <w:tcPr>
            <w:tcW w:w="2547" w:type="dxa"/>
            <w:vAlign w:val="center"/>
            <w:tcPrChange w:id="2054" w:author="Roger Granda" w:date="2015-03-18T23:08:00Z">
              <w:tcPr>
                <w:tcW w:w="2066" w:type="dxa"/>
                <w:vAlign w:val="center"/>
              </w:tcPr>
            </w:tcPrChange>
          </w:tcPr>
          <w:p w14:paraId="36469D34" w14:textId="3A0DC5C0" w:rsidR="00F01FCC" w:rsidRPr="00B40BC3" w:rsidRDefault="00F01FCC">
            <w:pPr>
              <w:autoSpaceDE w:val="0"/>
              <w:autoSpaceDN w:val="0"/>
              <w:adjustRightInd w:val="0"/>
              <w:spacing w:line="360" w:lineRule="auto"/>
              <w:rPr>
                <w:ins w:id="2055" w:author="Roger Granda" w:date="2015-03-18T22:06:00Z"/>
                <w:rFonts w:ascii="Arial" w:hAnsi="Arial" w:cs="Arial"/>
                <w:sz w:val="20"/>
                <w:szCs w:val="20"/>
                <w:rPrChange w:id="2056" w:author="Roger Granda" w:date="2015-03-18T23:13:00Z">
                  <w:rPr>
                    <w:ins w:id="2057" w:author="Roger Granda" w:date="2015-03-18T22:06:00Z"/>
                    <w:rFonts w:ascii="Times New Roman" w:hAnsi="Times New Roman" w:cs="Times New Roman"/>
                    <w:sz w:val="24"/>
                    <w:szCs w:val="24"/>
                  </w:rPr>
                </w:rPrChange>
              </w:rPr>
              <w:pPrChange w:id="2058" w:author="Roger Granda" w:date="2015-03-18T23:09:00Z">
                <w:pPr>
                  <w:autoSpaceDE w:val="0"/>
                  <w:autoSpaceDN w:val="0"/>
                  <w:adjustRightInd w:val="0"/>
                  <w:spacing w:line="400" w:lineRule="atLeast"/>
                </w:pPr>
              </w:pPrChange>
            </w:pPr>
            <w:ins w:id="2059" w:author="Roger Granda" w:date="2015-03-18T22:06:00Z">
              <w:r w:rsidRPr="00B40BC3">
                <w:rPr>
                  <w:rFonts w:ascii="Arial" w:hAnsi="Arial" w:cs="Arial"/>
                  <w:sz w:val="20"/>
                  <w:szCs w:val="20"/>
                  <w:rPrChange w:id="2060" w:author="Roger Granda" w:date="2015-03-18T23:13:00Z">
                    <w:rPr>
                      <w:rFonts w:ascii="Arial" w:hAnsi="Arial" w:cs="Arial"/>
                      <w:b/>
                      <w:sz w:val="18"/>
                      <w:szCs w:val="18"/>
                    </w:rPr>
                  </w:rPrChange>
                </w:rPr>
                <w:t>Conformidad con calificación grupal</w:t>
              </w:r>
            </w:ins>
          </w:p>
        </w:tc>
        <w:tc>
          <w:tcPr>
            <w:tcW w:w="1417" w:type="dxa"/>
            <w:vAlign w:val="center"/>
            <w:tcPrChange w:id="2061" w:author="Roger Granda" w:date="2015-03-18T23:08:00Z">
              <w:tcPr>
                <w:tcW w:w="2067" w:type="dxa"/>
              </w:tcPr>
            </w:tcPrChange>
          </w:tcPr>
          <w:p w14:paraId="4E09A1BE" w14:textId="23CF6211" w:rsidR="00F01FCC" w:rsidRPr="00B40BC3" w:rsidRDefault="00F01FCC">
            <w:pPr>
              <w:autoSpaceDE w:val="0"/>
              <w:autoSpaceDN w:val="0"/>
              <w:adjustRightInd w:val="0"/>
              <w:spacing w:line="360" w:lineRule="auto"/>
              <w:jc w:val="center"/>
              <w:rPr>
                <w:ins w:id="2062" w:author="Roger Granda" w:date="2015-03-18T22:06:00Z"/>
                <w:rFonts w:ascii="Arial" w:hAnsi="Arial" w:cs="Arial"/>
                <w:sz w:val="20"/>
                <w:szCs w:val="20"/>
                <w:rPrChange w:id="2063" w:author="Roger Granda" w:date="2015-03-18T23:13:00Z">
                  <w:rPr>
                    <w:ins w:id="2064" w:author="Roger Granda" w:date="2015-03-18T22:06:00Z"/>
                    <w:rFonts w:ascii="Times New Roman" w:hAnsi="Times New Roman" w:cs="Times New Roman"/>
                    <w:sz w:val="24"/>
                    <w:szCs w:val="24"/>
                  </w:rPr>
                </w:rPrChange>
              </w:rPr>
              <w:pPrChange w:id="2065" w:author="Roger Granda" w:date="2015-03-18T23:09:00Z">
                <w:pPr>
                  <w:autoSpaceDE w:val="0"/>
                  <w:autoSpaceDN w:val="0"/>
                  <w:adjustRightInd w:val="0"/>
                  <w:spacing w:line="400" w:lineRule="atLeast"/>
                </w:pPr>
              </w:pPrChange>
            </w:pPr>
            <w:ins w:id="2066" w:author="Roger Granda" w:date="2015-03-18T22:27:00Z">
              <w:r w:rsidRPr="00B40BC3">
                <w:rPr>
                  <w:rFonts w:ascii="Arial" w:hAnsi="Arial" w:cs="Arial"/>
                  <w:sz w:val="20"/>
                  <w:szCs w:val="20"/>
                  <w:rPrChange w:id="2067" w:author="Roger Granda" w:date="2015-03-18T23:13:00Z">
                    <w:rPr>
                      <w:rFonts w:ascii="Arial" w:hAnsi="Arial" w:cs="Arial"/>
                      <w:sz w:val="24"/>
                      <w:szCs w:val="24"/>
                    </w:rPr>
                  </w:rPrChange>
                </w:rPr>
                <w:t>N/A</w:t>
              </w:r>
            </w:ins>
          </w:p>
        </w:tc>
        <w:tc>
          <w:tcPr>
            <w:tcW w:w="1560" w:type="dxa"/>
            <w:vAlign w:val="center"/>
            <w:tcPrChange w:id="2068" w:author="Roger Granda" w:date="2015-03-18T23:08:00Z">
              <w:tcPr>
                <w:tcW w:w="2067" w:type="dxa"/>
              </w:tcPr>
            </w:tcPrChange>
          </w:tcPr>
          <w:p w14:paraId="628EC54C" w14:textId="65F1E6E9" w:rsidR="00F01FCC" w:rsidRPr="00B40BC3" w:rsidRDefault="00F01FCC">
            <w:pPr>
              <w:autoSpaceDE w:val="0"/>
              <w:autoSpaceDN w:val="0"/>
              <w:adjustRightInd w:val="0"/>
              <w:spacing w:line="360" w:lineRule="auto"/>
              <w:jc w:val="center"/>
              <w:rPr>
                <w:ins w:id="2069" w:author="Roger Granda" w:date="2015-03-18T22:06:00Z"/>
                <w:rFonts w:ascii="Arial" w:hAnsi="Arial" w:cs="Arial"/>
                <w:sz w:val="20"/>
                <w:szCs w:val="20"/>
                <w:rPrChange w:id="2070" w:author="Roger Granda" w:date="2015-03-18T23:13:00Z">
                  <w:rPr>
                    <w:ins w:id="2071" w:author="Roger Granda" w:date="2015-03-18T22:06:00Z"/>
                    <w:rFonts w:ascii="Times New Roman" w:hAnsi="Times New Roman" w:cs="Times New Roman"/>
                    <w:sz w:val="24"/>
                    <w:szCs w:val="24"/>
                  </w:rPr>
                </w:rPrChange>
              </w:rPr>
              <w:pPrChange w:id="2072" w:author="Roger Granda" w:date="2015-03-18T23:09:00Z">
                <w:pPr>
                  <w:autoSpaceDE w:val="0"/>
                  <w:autoSpaceDN w:val="0"/>
                  <w:adjustRightInd w:val="0"/>
                  <w:spacing w:line="400" w:lineRule="atLeast"/>
                </w:pPr>
              </w:pPrChange>
            </w:pPr>
            <w:ins w:id="2073" w:author="Roger Granda" w:date="2015-03-18T22:27:00Z">
              <w:r w:rsidRPr="00B40BC3">
                <w:rPr>
                  <w:rFonts w:ascii="Arial" w:hAnsi="Arial" w:cs="Arial"/>
                  <w:sz w:val="20"/>
                  <w:szCs w:val="20"/>
                  <w:rPrChange w:id="2074" w:author="Roger Granda" w:date="2015-03-18T23:13:00Z">
                    <w:rPr>
                      <w:rFonts w:ascii="Arial" w:hAnsi="Arial" w:cs="Arial"/>
                      <w:sz w:val="24"/>
                      <w:szCs w:val="24"/>
                    </w:rPr>
                  </w:rPrChange>
                </w:rPr>
                <w:t>N/A</w:t>
              </w:r>
            </w:ins>
          </w:p>
        </w:tc>
        <w:tc>
          <w:tcPr>
            <w:tcW w:w="1379" w:type="dxa"/>
            <w:vAlign w:val="center"/>
            <w:tcPrChange w:id="2075" w:author="Roger Granda" w:date="2015-03-18T23:08:00Z">
              <w:tcPr>
                <w:tcW w:w="2067" w:type="dxa"/>
              </w:tcPr>
            </w:tcPrChange>
          </w:tcPr>
          <w:p w14:paraId="4222C7A5" w14:textId="15B34F4F" w:rsidR="00F01FCC" w:rsidRPr="00B40BC3" w:rsidRDefault="00F01FCC">
            <w:pPr>
              <w:autoSpaceDE w:val="0"/>
              <w:autoSpaceDN w:val="0"/>
              <w:adjustRightInd w:val="0"/>
              <w:spacing w:line="360" w:lineRule="auto"/>
              <w:jc w:val="center"/>
              <w:rPr>
                <w:ins w:id="2076" w:author="Roger Granda" w:date="2015-03-18T22:22:00Z"/>
                <w:rFonts w:ascii="Arial" w:hAnsi="Arial" w:cs="Arial"/>
                <w:sz w:val="20"/>
                <w:szCs w:val="20"/>
                <w:rPrChange w:id="2077" w:author="Roger Granda" w:date="2015-03-18T23:13:00Z">
                  <w:rPr>
                    <w:ins w:id="2078" w:author="Roger Granda" w:date="2015-03-18T22:22:00Z"/>
                    <w:rFonts w:ascii="Arial" w:hAnsi="Arial" w:cs="Arial"/>
                    <w:sz w:val="24"/>
                    <w:szCs w:val="24"/>
                  </w:rPr>
                </w:rPrChange>
              </w:rPr>
              <w:pPrChange w:id="2079" w:author="Roger Granda" w:date="2015-03-18T23:09:00Z">
                <w:pPr>
                  <w:autoSpaceDE w:val="0"/>
                  <w:autoSpaceDN w:val="0"/>
                  <w:adjustRightInd w:val="0"/>
                  <w:spacing w:line="400" w:lineRule="atLeast"/>
                </w:pPr>
              </w:pPrChange>
            </w:pPr>
            <w:ins w:id="2080" w:author="Roger Granda" w:date="2015-03-18T22:36:00Z">
              <w:r w:rsidRPr="00B40BC3">
                <w:rPr>
                  <w:rFonts w:ascii="Arial" w:hAnsi="Arial" w:cs="Arial"/>
                  <w:sz w:val="20"/>
                  <w:szCs w:val="20"/>
                  <w:rPrChange w:id="2081" w:author="Roger Granda" w:date="2015-03-18T23:13:00Z">
                    <w:rPr>
                      <w:rFonts w:ascii="Arial" w:hAnsi="Arial" w:cs="Arial"/>
                      <w:sz w:val="24"/>
                      <w:szCs w:val="24"/>
                    </w:rPr>
                  </w:rPrChange>
                </w:rPr>
                <w:t>Z=-0.868 p=0.385</w:t>
              </w:r>
            </w:ins>
          </w:p>
        </w:tc>
        <w:tc>
          <w:tcPr>
            <w:tcW w:w="1364" w:type="dxa"/>
            <w:vAlign w:val="center"/>
            <w:tcPrChange w:id="2082" w:author="Roger Granda" w:date="2015-03-18T23:08:00Z">
              <w:tcPr>
                <w:tcW w:w="2067" w:type="dxa"/>
              </w:tcPr>
            </w:tcPrChange>
          </w:tcPr>
          <w:p w14:paraId="1A33D532" w14:textId="6684D74F" w:rsidR="00F01FCC" w:rsidRPr="00B40BC3" w:rsidRDefault="00F81637">
            <w:pPr>
              <w:autoSpaceDE w:val="0"/>
              <w:autoSpaceDN w:val="0"/>
              <w:adjustRightInd w:val="0"/>
              <w:spacing w:line="360" w:lineRule="auto"/>
              <w:jc w:val="center"/>
              <w:rPr>
                <w:ins w:id="2083" w:author="Roger Granda" w:date="2015-03-18T22:06:00Z"/>
                <w:rFonts w:ascii="Arial" w:hAnsi="Arial" w:cs="Arial"/>
                <w:sz w:val="20"/>
                <w:szCs w:val="20"/>
                <w:rPrChange w:id="2084" w:author="Roger Granda" w:date="2015-03-18T23:13:00Z">
                  <w:rPr>
                    <w:ins w:id="2085" w:author="Roger Granda" w:date="2015-03-18T22:06:00Z"/>
                    <w:rFonts w:ascii="Times New Roman" w:hAnsi="Times New Roman" w:cs="Times New Roman"/>
                    <w:sz w:val="24"/>
                    <w:szCs w:val="24"/>
                  </w:rPr>
                </w:rPrChange>
              </w:rPr>
              <w:pPrChange w:id="2086" w:author="Roger Granda" w:date="2015-03-18T23:09:00Z">
                <w:pPr>
                  <w:autoSpaceDE w:val="0"/>
                  <w:autoSpaceDN w:val="0"/>
                  <w:adjustRightInd w:val="0"/>
                  <w:spacing w:line="400" w:lineRule="atLeast"/>
                </w:pPr>
              </w:pPrChange>
            </w:pPr>
            <w:ins w:id="2087" w:author="Roger Granda" w:date="2015-03-18T22:40:00Z">
              <w:r w:rsidRPr="00B40BC3">
                <w:rPr>
                  <w:rFonts w:ascii="Arial" w:hAnsi="Arial" w:cs="Arial"/>
                  <w:sz w:val="20"/>
                  <w:szCs w:val="20"/>
                  <w:rPrChange w:id="2088" w:author="Roger Granda" w:date="2015-03-18T23:13:00Z">
                    <w:rPr>
                      <w:rFonts w:ascii="Arial" w:hAnsi="Arial" w:cs="Arial"/>
                      <w:sz w:val="24"/>
                      <w:szCs w:val="24"/>
                    </w:rPr>
                  </w:rPrChange>
                </w:rPr>
                <w:t>Z=-1.101 p=0.271</w:t>
              </w:r>
            </w:ins>
          </w:p>
        </w:tc>
      </w:tr>
      <w:tr w:rsidR="00F81637" w:rsidRPr="00A47785" w14:paraId="44901704" w14:textId="77777777" w:rsidTr="00CF3501">
        <w:trPr>
          <w:ins w:id="2089" w:author="Roger Granda" w:date="2015-03-18T22:06:00Z"/>
          <w:trPrChange w:id="2090" w:author="Roger Granda" w:date="2015-03-18T23:07:00Z">
            <w:trPr>
              <w:gridAfter w:val="0"/>
            </w:trPr>
          </w:trPrChange>
        </w:trPr>
        <w:tc>
          <w:tcPr>
            <w:tcW w:w="8267" w:type="dxa"/>
            <w:gridSpan w:val="5"/>
            <w:vAlign w:val="center"/>
            <w:tcPrChange w:id="2091" w:author="Roger Granda" w:date="2015-03-18T23:07:00Z">
              <w:tcPr>
                <w:tcW w:w="8267" w:type="dxa"/>
                <w:gridSpan w:val="4"/>
                <w:vAlign w:val="center"/>
              </w:tcPr>
            </w:tcPrChange>
          </w:tcPr>
          <w:p w14:paraId="6BF39569" w14:textId="77777777" w:rsidR="00CF3501" w:rsidRDefault="00F81637">
            <w:pPr>
              <w:autoSpaceDE w:val="0"/>
              <w:autoSpaceDN w:val="0"/>
              <w:adjustRightInd w:val="0"/>
              <w:spacing w:line="276" w:lineRule="auto"/>
              <w:jc w:val="center"/>
              <w:rPr>
                <w:ins w:id="2092" w:author="Roger Granda" w:date="2015-03-18T23:08:00Z"/>
                <w:rFonts w:ascii="Arial" w:hAnsi="Arial" w:cs="Arial"/>
                <w:sz w:val="16"/>
                <w:szCs w:val="16"/>
              </w:rPr>
              <w:pPrChange w:id="2093" w:author="Roger Granda" w:date="2015-03-18T23:08:00Z">
                <w:pPr>
                  <w:autoSpaceDE w:val="0"/>
                  <w:autoSpaceDN w:val="0"/>
                  <w:adjustRightInd w:val="0"/>
                  <w:spacing w:line="400" w:lineRule="atLeast"/>
                </w:pPr>
              </w:pPrChange>
            </w:pPr>
            <w:ins w:id="2094" w:author="Roger Granda" w:date="2015-03-18T22:41:00Z">
              <w:r w:rsidRPr="00CF3501">
                <w:rPr>
                  <w:rFonts w:ascii="Arial" w:hAnsi="Arial" w:cs="Arial"/>
                  <w:b/>
                  <w:sz w:val="16"/>
                  <w:szCs w:val="16"/>
                  <w:rPrChange w:id="2095" w:author="Roger Granda" w:date="2015-03-18T23:06:00Z">
                    <w:rPr>
                      <w:rFonts w:ascii="Arial" w:hAnsi="Arial" w:cs="Arial"/>
                      <w:b/>
                      <w:sz w:val="20"/>
                      <w:szCs w:val="20"/>
                    </w:rPr>
                  </w:rPrChange>
                </w:rPr>
                <w:t>O</w:t>
              </w:r>
              <w:r w:rsidRPr="00CF3501">
                <w:rPr>
                  <w:rFonts w:ascii="Arial" w:hAnsi="Arial" w:cs="Arial"/>
                  <w:sz w:val="16"/>
                  <w:szCs w:val="16"/>
                  <w:rPrChange w:id="2096" w:author="Roger Granda" w:date="2015-03-18T23:06:00Z">
                    <w:rPr>
                      <w:rFonts w:ascii="Arial" w:hAnsi="Arial" w:cs="Arial"/>
                      <w:sz w:val="20"/>
                      <w:szCs w:val="20"/>
                    </w:rPr>
                  </w:rPrChange>
                </w:rPr>
                <w:t xml:space="preserve">: Observación </w:t>
              </w:r>
              <w:r w:rsidRPr="00CF3501">
                <w:rPr>
                  <w:rFonts w:ascii="Arial" w:hAnsi="Arial" w:cs="Arial"/>
                  <w:b/>
                  <w:sz w:val="16"/>
                  <w:szCs w:val="16"/>
                  <w:rPrChange w:id="2097" w:author="Roger Granda" w:date="2015-03-18T23:06:00Z">
                    <w:rPr>
                      <w:rFonts w:ascii="Arial" w:hAnsi="Arial" w:cs="Arial"/>
                      <w:b/>
                      <w:sz w:val="20"/>
                      <w:szCs w:val="20"/>
                    </w:rPr>
                  </w:rPrChange>
                </w:rPr>
                <w:t>N/A:</w:t>
              </w:r>
              <w:r w:rsidRPr="00CF3501">
                <w:rPr>
                  <w:rFonts w:ascii="Arial" w:hAnsi="Arial" w:cs="Arial"/>
                  <w:sz w:val="16"/>
                  <w:szCs w:val="16"/>
                  <w:rPrChange w:id="2098" w:author="Roger Granda" w:date="2015-03-18T23:06:00Z">
                    <w:rPr>
                      <w:rFonts w:ascii="Arial" w:hAnsi="Arial" w:cs="Arial"/>
                      <w:sz w:val="20"/>
                      <w:szCs w:val="20"/>
                    </w:rPr>
                  </w:rPrChange>
                </w:rPr>
                <w:t xml:space="preserve"> No Aplica</w:t>
              </w:r>
            </w:ins>
            <w:ins w:id="2099" w:author="Roger Granda" w:date="2015-03-18T22:43:00Z">
              <w:r w:rsidRPr="00CF3501">
                <w:rPr>
                  <w:rFonts w:ascii="Arial" w:hAnsi="Arial" w:cs="Arial"/>
                  <w:sz w:val="16"/>
                  <w:szCs w:val="16"/>
                  <w:rPrChange w:id="2100" w:author="Roger Granda" w:date="2015-03-18T23:06:00Z">
                    <w:rPr>
                      <w:rFonts w:ascii="Arial" w:hAnsi="Arial" w:cs="Arial"/>
                      <w:sz w:val="20"/>
                      <w:szCs w:val="20"/>
                    </w:rPr>
                  </w:rPrChange>
                </w:rPr>
                <w:t xml:space="preserve"> </w:t>
              </w:r>
            </w:ins>
            <w:ins w:id="2101" w:author="Roger Granda" w:date="2015-03-18T22:44:00Z">
              <w:r w:rsidRPr="00CF3501">
                <w:rPr>
                  <w:rFonts w:ascii="Arial" w:hAnsi="Arial" w:cs="Arial"/>
                  <w:sz w:val="16"/>
                  <w:szCs w:val="16"/>
                  <w:rPrChange w:id="2102" w:author="Roger Granda" w:date="2015-03-18T23:06:00Z">
                    <w:rPr>
                      <w:rFonts w:ascii="Arial" w:hAnsi="Arial" w:cs="Arial"/>
                      <w:sz w:val="20"/>
                      <w:szCs w:val="20"/>
                    </w:rPr>
                  </w:rPrChange>
                </w:rPr>
                <w:t xml:space="preserve">  </w:t>
              </w:r>
            </w:ins>
            <w:ins w:id="2103" w:author="Roger Granda" w:date="2015-03-18T22:43:00Z">
              <w:r w:rsidRPr="00CF3501">
                <w:rPr>
                  <w:rFonts w:ascii="Arial" w:hAnsi="Arial" w:cs="Arial"/>
                  <w:b/>
                  <w:sz w:val="16"/>
                  <w:szCs w:val="16"/>
                  <w:rPrChange w:id="2104" w:author="Roger Granda" w:date="2015-03-18T23:06:00Z">
                    <w:rPr>
                      <w:rFonts w:ascii="Arial" w:hAnsi="Arial" w:cs="Arial"/>
                      <w:b/>
                      <w:sz w:val="24"/>
                      <w:szCs w:val="24"/>
                    </w:rPr>
                  </w:rPrChange>
                </w:rPr>
                <w:t>Pre-Test</w:t>
              </w:r>
              <w:r w:rsidRPr="00CF3501">
                <w:rPr>
                  <w:rFonts w:ascii="Arial" w:hAnsi="Arial" w:cs="Arial"/>
                  <w:b/>
                  <w:sz w:val="16"/>
                  <w:szCs w:val="16"/>
                  <w:vertAlign w:val="superscript"/>
                  <w:rPrChange w:id="2105" w:author="Roger Granda" w:date="2015-03-18T23:06:00Z">
                    <w:rPr>
                      <w:rFonts w:ascii="Arial" w:hAnsi="Arial" w:cs="Arial"/>
                      <w:b/>
                      <w:sz w:val="24"/>
                      <w:szCs w:val="24"/>
                      <w:vertAlign w:val="superscript"/>
                    </w:rPr>
                  </w:rPrChange>
                </w:rPr>
                <w:t>1</w:t>
              </w:r>
              <w:r w:rsidRPr="00CF3501">
                <w:rPr>
                  <w:rFonts w:ascii="Arial" w:hAnsi="Arial" w:cs="Arial"/>
                  <w:b/>
                  <w:sz w:val="16"/>
                  <w:szCs w:val="16"/>
                  <w:rPrChange w:id="2106" w:author="Roger Granda" w:date="2015-03-18T23:06:00Z">
                    <w:rPr>
                      <w:rFonts w:ascii="Arial" w:hAnsi="Arial" w:cs="Arial"/>
                      <w:b/>
                      <w:sz w:val="24"/>
                      <w:szCs w:val="24"/>
                      <w:vertAlign w:val="superscript"/>
                    </w:rPr>
                  </w:rPrChange>
                </w:rPr>
                <w:t>:</w:t>
              </w:r>
            </w:ins>
            <w:ins w:id="2107" w:author="Roger Granda" w:date="2015-03-18T22:44:00Z">
              <w:r w:rsidRPr="00CF3501">
                <w:rPr>
                  <w:rFonts w:ascii="Arial" w:hAnsi="Arial" w:cs="Arial"/>
                  <w:b/>
                  <w:sz w:val="16"/>
                  <w:szCs w:val="16"/>
                  <w:rPrChange w:id="2108" w:author="Roger Granda" w:date="2015-03-18T23:06:00Z">
                    <w:rPr>
                      <w:rFonts w:ascii="Arial" w:hAnsi="Arial" w:cs="Arial"/>
                      <w:b/>
                      <w:sz w:val="24"/>
                      <w:szCs w:val="24"/>
                    </w:rPr>
                  </w:rPrChange>
                </w:rPr>
                <w:t xml:space="preserve"> </w:t>
              </w:r>
              <w:r w:rsidRPr="00CF3501">
                <w:rPr>
                  <w:rFonts w:ascii="Arial" w:hAnsi="Arial" w:cs="Arial"/>
                  <w:sz w:val="16"/>
                  <w:szCs w:val="16"/>
                  <w:rPrChange w:id="2109" w:author="Roger Granda" w:date="2015-03-18T23:06:00Z">
                    <w:rPr>
                      <w:rFonts w:ascii="Arial" w:hAnsi="Arial" w:cs="Arial"/>
                      <w:sz w:val="24"/>
                      <w:szCs w:val="24"/>
                    </w:rPr>
                  </w:rPrChange>
                </w:rPr>
                <w:t>Agrupación de pre-test según post-test 1</w:t>
              </w:r>
            </w:ins>
          </w:p>
          <w:p w14:paraId="60B2C082" w14:textId="7AB7D22E" w:rsidR="00F81637" w:rsidRPr="000A55DE" w:rsidRDefault="00F81637">
            <w:pPr>
              <w:autoSpaceDE w:val="0"/>
              <w:autoSpaceDN w:val="0"/>
              <w:adjustRightInd w:val="0"/>
              <w:spacing w:line="276" w:lineRule="auto"/>
              <w:jc w:val="center"/>
              <w:rPr>
                <w:ins w:id="2110" w:author="Roger Granda" w:date="2015-03-18T22:06:00Z"/>
                <w:rFonts w:ascii="Arial" w:hAnsi="Arial" w:cs="Arial"/>
                <w:sz w:val="16"/>
                <w:szCs w:val="16"/>
                <w:lang w:val="en-US"/>
                <w:rPrChange w:id="2111" w:author="Roger Granda" w:date="2015-03-19T02:40:00Z">
                  <w:rPr>
                    <w:ins w:id="2112" w:author="Roger Granda" w:date="2015-03-18T22:06:00Z"/>
                    <w:rFonts w:ascii="Arial" w:hAnsi="Arial" w:cs="Arial"/>
                    <w:sz w:val="24"/>
                    <w:szCs w:val="24"/>
                  </w:rPr>
                </w:rPrChange>
              </w:rPr>
              <w:pPrChange w:id="2113" w:author="Roger Granda" w:date="2015-03-18T23:08:00Z">
                <w:pPr>
                  <w:autoSpaceDE w:val="0"/>
                  <w:autoSpaceDN w:val="0"/>
                  <w:adjustRightInd w:val="0"/>
                  <w:spacing w:line="400" w:lineRule="atLeast"/>
                </w:pPr>
              </w:pPrChange>
            </w:pPr>
            <w:ins w:id="2114" w:author="Roger Granda" w:date="2015-03-18T22:45:00Z">
              <w:r w:rsidRPr="00CF3501">
                <w:rPr>
                  <w:rFonts w:ascii="Arial" w:hAnsi="Arial" w:cs="Arial"/>
                  <w:b/>
                  <w:sz w:val="16"/>
                  <w:szCs w:val="16"/>
                  <w:lang w:val="en-US"/>
                  <w:rPrChange w:id="2115" w:author="Roger Granda" w:date="2015-03-18T23:06:00Z">
                    <w:rPr>
                      <w:rFonts w:ascii="Arial" w:hAnsi="Arial" w:cs="Arial"/>
                      <w:b/>
                      <w:sz w:val="24"/>
                      <w:szCs w:val="24"/>
                    </w:rPr>
                  </w:rPrChange>
                </w:rPr>
                <w:t>Pre-Test</w:t>
              </w:r>
              <w:r w:rsidRPr="00CF3501">
                <w:rPr>
                  <w:rFonts w:ascii="Arial" w:hAnsi="Arial" w:cs="Arial"/>
                  <w:b/>
                  <w:sz w:val="16"/>
                  <w:szCs w:val="16"/>
                  <w:vertAlign w:val="superscript"/>
                  <w:lang w:val="en-US"/>
                  <w:rPrChange w:id="2116" w:author="Roger Granda" w:date="2015-03-18T23:06:00Z">
                    <w:rPr>
                      <w:rFonts w:ascii="Arial" w:hAnsi="Arial" w:cs="Arial"/>
                      <w:b/>
                      <w:sz w:val="24"/>
                      <w:szCs w:val="24"/>
                      <w:vertAlign w:val="superscript"/>
                      <w:lang w:val="en-US"/>
                    </w:rPr>
                  </w:rPrChange>
                </w:rPr>
                <w:t>2</w:t>
              </w:r>
              <w:r w:rsidRPr="00CF3501">
                <w:rPr>
                  <w:rFonts w:ascii="Arial" w:hAnsi="Arial" w:cs="Arial"/>
                  <w:b/>
                  <w:sz w:val="16"/>
                  <w:szCs w:val="16"/>
                  <w:lang w:val="en-US"/>
                  <w:rPrChange w:id="2117" w:author="Roger Granda" w:date="2015-03-18T23:06:00Z">
                    <w:rPr>
                      <w:rFonts w:ascii="Arial" w:hAnsi="Arial" w:cs="Arial"/>
                      <w:b/>
                      <w:sz w:val="24"/>
                      <w:szCs w:val="24"/>
                    </w:rPr>
                  </w:rPrChange>
                </w:rPr>
                <w:t xml:space="preserve">: </w:t>
              </w:r>
              <w:r w:rsidRPr="00CF3501">
                <w:rPr>
                  <w:rFonts w:ascii="Arial" w:hAnsi="Arial" w:cs="Arial"/>
                  <w:sz w:val="16"/>
                  <w:szCs w:val="16"/>
                  <w:lang w:val="en-US"/>
                  <w:rPrChange w:id="2118" w:author="Roger Granda" w:date="2015-03-18T23:06:00Z">
                    <w:rPr>
                      <w:rFonts w:ascii="Arial" w:hAnsi="Arial" w:cs="Arial"/>
                      <w:sz w:val="24"/>
                      <w:szCs w:val="24"/>
                    </w:rPr>
                  </w:rPrChange>
                </w:rPr>
                <w:t>Agrupaci</w:t>
              </w:r>
              <w:r w:rsidRPr="00CF3501">
                <w:rPr>
                  <w:rFonts w:ascii="Arial" w:hAnsi="Arial" w:cs="Arial"/>
                  <w:sz w:val="16"/>
                  <w:szCs w:val="16"/>
                  <w:lang w:val="en-US"/>
                  <w:rPrChange w:id="2119" w:author="Roger Granda" w:date="2015-03-18T23:06:00Z">
                    <w:rPr>
                      <w:rFonts w:ascii="Arial" w:hAnsi="Arial" w:cs="Arial"/>
                      <w:sz w:val="24"/>
                      <w:szCs w:val="24"/>
                      <w:lang w:val="en-US"/>
                    </w:rPr>
                  </w:rPrChange>
                </w:rPr>
                <w:t>ón de pre-test según post-test 2</w:t>
              </w:r>
            </w:ins>
          </w:p>
        </w:tc>
      </w:tr>
    </w:tbl>
    <w:p w14:paraId="5C0517B2" w14:textId="77777777" w:rsidR="00C260F1" w:rsidRPr="00F81637" w:rsidRDefault="00C260F1" w:rsidP="00C260F1">
      <w:pPr>
        <w:autoSpaceDE w:val="0"/>
        <w:autoSpaceDN w:val="0"/>
        <w:adjustRightInd w:val="0"/>
        <w:spacing w:after="0" w:line="400" w:lineRule="atLeast"/>
        <w:rPr>
          <w:ins w:id="2120" w:author="Roger Granda" w:date="2015-03-18T20:21:00Z"/>
          <w:rFonts w:ascii="Times New Roman" w:hAnsi="Times New Roman" w:cs="Times New Roman"/>
          <w:sz w:val="24"/>
          <w:szCs w:val="24"/>
          <w:lang w:val="en-US"/>
          <w:rPrChange w:id="2121" w:author="Roger Granda" w:date="2015-03-18T22:45:00Z">
            <w:rPr>
              <w:ins w:id="2122" w:author="Roger Granda" w:date="2015-03-18T20:21:00Z"/>
              <w:rFonts w:ascii="Times New Roman" w:hAnsi="Times New Roman" w:cs="Times New Roman"/>
              <w:sz w:val="24"/>
              <w:szCs w:val="24"/>
            </w:rPr>
          </w:rPrChange>
        </w:rPr>
      </w:pPr>
    </w:p>
    <w:p w14:paraId="047827B2" w14:textId="77777777" w:rsidR="00A83E65" w:rsidRDefault="00A83E65" w:rsidP="00A83E65">
      <w:pPr>
        <w:pStyle w:val="Texto"/>
        <w:rPr>
          <w:ins w:id="2123" w:author="Roger Granda" w:date="2015-03-18T23:22:00Z"/>
        </w:rPr>
      </w:pPr>
      <w:ins w:id="2124" w:author="Roger Granda" w:date="2015-03-18T23:22:00Z">
        <w:r>
          <w:t>A continuación se detalla brevemente los resultados obtenidos para cada variable considerada junto con un diagrama de cajas para la representación de las observaciones.</w:t>
        </w:r>
      </w:ins>
    </w:p>
    <w:p w14:paraId="2BB966C3" w14:textId="77777777" w:rsidR="00637562" w:rsidRDefault="00637562" w:rsidP="00AA3EDB">
      <w:pPr>
        <w:pStyle w:val="Texto"/>
        <w:ind w:firstLine="591"/>
        <w:rPr>
          <w:ins w:id="2125" w:author="Roger Granda" w:date="2015-03-18T23:48:00Z"/>
        </w:rPr>
      </w:pPr>
    </w:p>
    <w:p w14:paraId="520858FD" w14:textId="49EE08BB" w:rsidR="00637562" w:rsidDel="000F53AE" w:rsidRDefault="00637562" w:rsidP="00637562">
      <w:pPr>
        <w:pStyle w:val="Texto"/>
        <w:ind w:left="1416"/>
        <w:rPr>
          <w:del w:id="2126" w:author="Roger Granda" w:date="2015-03-19T00:02:00Z"/>
          <w:b/>
        </w:rPr>
      </w:pPr>
      <w:moveToRangeStart w:id="2127" w:author="Roger Granda" w:date="2015-03-18T23:48:00Z" w:name="move414485824"/>
    </w:p>
    <w:p w14:paraId="254AB4EF" w14:textId="77777777" w:rsidR="00637562" w:rsidRDefault="00637562" w:rsidP="00637562">
      <w:pPr>
        <w:pStyle w:val="Texto"/>
        <w:ind w:left="1416"/>
      </w:pPr>
      <w:moveTo w:id="2128" w:author="Roger Granda" w:date="2015-03-18T23:48:00Z">
        <w:r w:rsidRPr="0048708A">
          <w:rPr>
            <w:b/>
          </w:rPr>
          <w:t>Percepción en relación a la equidad de carga de trabajo</w:t>
        </w:r>
        <w:r w:rsidRPr="0048708A">
          <w:t xml:space="preserve"> </w:t>
        </w:r>
      </w:moveTo>
    </w:p>
    <w:p w14:paraId="0732E40F" w14:textId="4F547CA9" w:rsidR="000F53AE" w:rsidRDefault="00637562" w:rsidP="000F53AE">
      <w:pPr>
        <w:pStyle w:val="Texto"/>
        <w:ind w:left="1416"/>
        <w:rPr>
          <w:ins w:id="2129" w:author="Roger Granda" w:date="2015-03-19T00:03:00Z"/>
        </w:rPr>
      </w:pPr>
      <w:moveTo w:id="2130" w:author="Roger Granda" w:date="2015-03-18T23:48:00Z">
        <w:r>
          <w:t xml:space="preserve">Las opiniones de los </w:t>
        </w:r>
        <w:del w:id="2131" w:author="Roger Granda" w:date="2015-03-19T00:01:00Z">
          <w:r w:rsidDel="000F53AE">
            <w:delText xml:space="preserve">10 </w:delText>
          </w:r>
        </w:del>
        <w:r>
          <w:t>estudiantes muestran inicialmente que sus percepciones en cuanto a equidad de carga de trabajo son dispersas y se ubican entre un nivel intermedio a alto de equidad.</w:t>
        </w:r>
      </w:moveTo>
      <w:ins w:id="2132" w:author="Roger Granda" w:date="2015-03-19T00:02:00Z">
        <w:r w:rsidR="000F53AE">
          <w:t xml:space="preserve"> Las pruebas de hipótesis en el pretest (</w:t>
        </w:r>
      </w:ins>
      <w:ins w:id="2133" w:author="Roger Granda" w:date="2015-03-19T00:03:00Z">
        <w:r w:rsidR="000F53AE">
          <w:t>pretest</w:t>
        </w:r>
        <w:r w:rsidR="000F53AE" w:rsidRPr="00145A01">
          <w:rPr>
            <w:vertAlign w:val="superscript"/>
            <w:rPrChange w:id="2134" w:author="Roger Granda" w:date="2015-03-19T01:31:00Z">
              <w:rPr/>
            </w:rPrChange>
          </w:rPr>
          <w:t>1</w:t>
        </w:r>
        <w:r w:rsidR="000F53AE">
          <w:t>: Z=-1.737</w:t>
        </w:r>
      </w:ins>
    </w:p>
    <w:p w14:paraId="3E0BF231" w14:textId="21B04222" w:rsidR="00637562" w:rsidRDefault="000F53AE" w:rsidP="00E5563C">
      <w:pPr>
        <w:pStyle w:val="Texto"/>
        <w:ind w:left="1416"/>
        <w:rPr>
          <w:rStyle w:val="TextoCar"/>
          <w:rFonts w:eastAsiaTheme="minorHAnsi"/>
        </w:rPr>
      </w:pPr>
      <w:ins w:id="2135" w:author="Roger Granda" w:date="2015-03-19T00:03:00Z">
        <w:r>
          <w:lastRenderedPageBreak/>
          <w:t>p=0.082 y pretest</w:t>
        </w:r>
        <w:r w:rsidRPr="00145A01">
          <w:rPr>
            <w:vertAlign w:val="superscript"/>
            <w:rPrChange w:id="2136" w:author="Roger Granda" w:date="2015-03-19T01:31:00Z">
              <w:rPr/>
            </w:rPrChange>
          </w:rPr>
          <w:t>2</w:t>
        </w:r>
        <w:r>
          <w:t xml:space="preserve">: </w:t>
        </w:r>
      </w:ins>
      <w:ins w:id="2137" w:author="Roger Granda" w:date="2015-03-19T00:04:00Z">
        <w:r w:rsidRPr="000F53AE">
          <w:t>Z=-1.30 p=0.194</w:t>
        </w:r>
      </w:ins>
      <w:ins w:id="2138" w:author="Roger Granda" w:date="2015-03-19T00:02:00Z">
        <w:r>
          <w:t>) demuestran que</w:t>
        </w:r>
      </w:ins>
      <w:ins w:id="2139" w:author="Roger Granda" w:date="2015-03-19T00:04:00Z">
        <w:r>
          <w:t xml:space="preserve"> inicialmente no existe diferencia significativa entre los grupos de control y experimenta</w:t>
        </w:r>
      </w:ins>
      <w:ins w:id="2140" w:author="Roger Granda" w:date="2015-03-19T00:05:00Z">
        <w:r>
          <w:t>l</w:t>
        </w:r>
      </w:ins>
      <w:ins w:id="2141" w:author="Roger Granda" w:date="2015-03-19T00:04:00Z">
        <w:r>
          <w:t>.</w:t>
        </w:r>
      </w:ins>
      <w:ins w:id="2142" w:author="Roger Granda" w:date="2015-03-19T00:02:00Z">
        <w:r>
          <w:t xml:space="preserve"> </w:t>
        </w:r>
      </w:ins>
      <w:moveTo w:id="2143" w:author="Roger Granda" w:date="2015-03-18T23:48:00Z">
        <w:r w:rsidR="00637562">
          <w:t xml:space="preserve"> Luego de la experimentación </w:t>
        </w:r>
      </w:moveTo>
      <w:ins w:id="2144" w:author="Roger Granda" w:date="2015-03-19T00:05:00Z">
        <w:r>
          <w:t xml:space="preserve">1 y 2 </w:t>
        </w:r>
      </w:ins>
      <w:moveTo w:id="2145" w:author="Roger Granda" w:date="2015-03-18T23:48:00Z">
        <w:r w:rsidR="00637562">
          <w:t xml:space="preserve">con la superficie colaborativa, </w:t>
        </w:r>
      </w:moveTo>
      <w:ins w:id="2146" w:author="Roger Granda" w:date="2015-03-19T00:05:00Z">
        <w:r w:rsidR="00145A01">
          <w:t>la percepción de 7</w:t>
        </w:r>
        <w:r>
          <w:t xml:space="preserve"> estudiantes </w:t>
        </w:r>
      </w:ins>
      <w:ins w:id="2147" w:author="Roger Granda" w:date="2015-03-19T01:32:00Z">
        <w:r w:rsidR="00145A01">
          <w:t>que participaron en la utilizaci</w:t>
        </w:r>
      </w:ins>
      <w:ins w:id="2148" w:author="Roger Granda" w:date="2015-03-19T01:33:00Z">
        <w:r w:rsidR="00145A01">
          <w:t xml:space="preserve">ón de la mesa en ambas experimentaciones </w:t>
        </w:r>
      </w:ins>
      <w:moveTo w:id="2149" w:author="Roger Granda" w:date="2015-03-18T23:48:00Z">
        <w:r w:rsidR="00637562">
          <w:t xml:space="preserve">se vuelve menos dispersa, y se desplaza al nivel de </w:t>
        </w:r>
        <w:del w:id="2150" w:author="Roger Granda" w:date="2015-03-19T01:33:00Z">
          <w:r w:rsidR="00637562" w:rsidRPr="00752912" w:rsidDel="00145A01">
            <w:rPr>
              <w:i/>
            </w:rPr>
            <w:delText xml:space="preserve">Total </w:delText>
          </w:r>
        </w:del>
        <w:r w:rsidR="00637562" w:rsidRPr="00752912">
          <w:rPr>
            <w:i/>
          </w:rPr>
          <w:t>Equidad</w:t>
        </w:r>
        <w:r w:rsidR="00637562">
          <w:t xml:space="preserve"> </w:t>
        </w:r>
      </w:moveTo>
      <w:ins w:id="2151" w:author="Roger Granda" w:date="2015-03-19T01:33:00Z">
        <w:r w:rsidR="00145A01">
          <w:t xml:space="preserve">o </w:t>
        </w:r>
        <w:r w:rsidR="00145A01" w:rsidRPr="00E5563C">
          <w:rPr>
            <w:i/>
            <w:rPrChange w:id="2152" w:author="Roger Granda" w:date="2015-03-19T01:36:00Z">
              <w:rPr/>
            </w:rPrChange>
          </w:rPr>
          <w:t xml:space="preserve">Total </w:t>
        </w:r>
      </w:ins>
      <w:ins w:id="2153" w:author="Roger Granda" w:date="2015-03-19T01:36:00Z">
        <w:r w:rsidR="00E5563C">
          <w:rPr>
            <w:i/>
          </w:rPr>
          <w:t>E</w:t>
        </w:r>
      </w:ins>
      <w:ins w:id="2154" w:author="Roger Granda" w:date="2015-03-19T01:33:00Z">
        <w:r w:rsidR="00145A01" w:rsidRPr="00E5563C">
          <w:rPr>
            <w:i/>
            <w:rPrChange w:id="2155" w:author="Roger Granda" w:date="2015-03-19T01:36:00Z">
              <w:rPr/>
            </w:rPrChange>
          </w:rPr>
          <w:t xml:space="preserve">quidad </w:t>
        </w:r>
      </w:ins>
      <w:moveTo w:id="2156" w:author="Roger Granda" w:date="2015-03-18T23:48:00Z">
        <w:r w:rsidR="00637562">
          <w:t>de carga de trabajo (ver figura 5.</w:t>
        </w:r>
      </w:moveTo>
      <w:ins w:id="2157" w:author="Roger Granda" w:date="2015-03-19T01:54:00Z">
        <w:r w:rsidR="00350A5C">
          <w:t>4</w:t>
        </w:r>
      </w:ins>
      <w:moveTo w:id="2158" w:author="Roger Granda" w:date="2015-03-18T23:48:00Z">
        <w:del w:id="2159" w:author="Roger Granda" w:date="2015-03-19T01:54:00Z">
          <w:r w:rsidR="00637562" w:rsidDel="00350A5C">
            <w:delText>6</w:delText>
          </w:r>
        </w:del>
        <w:r w:rsidR="00637562">
          <w:t>).</w:t>
        </w:r>
      </w:moveTo>
      <w:ins w:id="2160" w:author="Roger Granda" w:date="2015-03-19T01:34:00Z">
        <w:r w:rsidR="00145A01">
          <w:t xml:space="preserve"> Cabe notar que existe una diferencia entre las experimentaciones 1 y 2</w:t>
        </w:r>
      </w:ins>
      <w:ins w:id="2161" w:author="Roger Granda" w:date="2015-03-19T01:35:00Z">
        <w:r w:rsidR="00145A01">
          <w:t xml:space="preserve">, </w:t>
        </w:r>
        <w:r w:rsidR="00E5563C">
          <w:t>y</w:t>
        </w:r>
        <w:r w:rsidR="00145A01">
          <w:t>a que existe un desplazamiento positivo de la percepción de equidad de la segunda experimentación</w:t>
        </w:r>
      </w:ins>
      <w:ins w:id="2162" w:author="Roger Granda" w:date="2015-03-19T01:37:00Z">
        <w:r w:rsidR="00E5563C">
          <w:t xml:space="preserve"> respecto de la primera</w:t>
        </w:r>
      </w:ins>
      <w:ins w:id="2163" w:author="Roger Granda" w:date="2015-03-19T01:34:00Z">
        <w:r w:rsidR="00145A01">
          <w:t xml:space="preserve">. </w:t>
        </w:r>
      </w:ins>
      <w:moveTo w:id="2164" w:author="Roger Granda" w:date="2015-03-18T23:48:00Z">
        <w:r w:rsidR="00637562">
          <w:t xml:space="preserve"> </w:t>
        </w:r>
        <w:r w:rsidR="00637562">
          <w:rPr>
            <w:rStyle w:val="TextoCar"/>
            <w:rFonts w:eastAsiaTheme="minorHAnsi"/>
          </w:rPr>
          <w:t xml:space="preserve">La prueba Wilcoxon mostró que las percepciones de los  </w:t>
        </w:r>
      </w:moveTo>
      <w:ins w:id="2165" w:author="Roger Granda" w:date="2015-03-19T00:05:00Z">
        <w:r w:rsidR="00E5563C">
          <w:rPr>
            <w:rStyle w:val="TextoCar"/>
            <w:rFonts w:eastAsiaTheme="minorHAnsi"/>
          </w:rPr>
          <w:t>11</w:t>
        </w:r>
      </w:ins>
      <w:moveTo w:id="2166" w:author="Roger Granda" w:date="2015-03-18T23:48:00Z">
        <w:del w:id="2167" w:author="Roger Granda" w:date="2015-03-19T00:05:00Z">
          <w:r w:rsidR="00637562" w:rsidDel="000F53AE">
            <w:rPr>
              <w:rStyle w:val="TextoCar"/>
              <w:rFonts w:eastAsiaTheme="minorHAnsi"/>
            </w:rPr>
            <w:delText>10</w:delText>
          </w:r>
        </w:del>
        <w:r w:rsidR="00637562">
          <w:rPr>
            <w:rStyle w:val="TextoCar"/>
            <w:rFonts w:eastAsiaTheme="minorHAnsi"/>
          </w:rPr>
          <w:t xml:space="preserve"> estudiantes </w:t>
        </w:r>
      </w:moveTo>
      <w:ins w:id="2168" w:author="Roger Granda" w:date="2015-03-19T01:40:00Z">
        <w:r w:rsidR="00E5563C">
          <w:rPr>
            <w:rStyle w:val="TextoCar"/>
            <w:rFonts w:eastAsiaTheme="minorHAnsi"/>
          </w:rPr>
          <w:t xml:space="preserve">del grupo experimental </w:t>
        </w:r>
      </w:ins>
      <w:moveTo w:id="2169" w:author="Roger Granda" w:date="2015-03-18T23:48:00Z">
        <w:r w:rsidR="00637562">
          <w:rPr>
            <w:rStyle w:val="TextoCar"/>
            <w:rFonts w:eastAsiaTheme="minorHAnsi"/>
          </w:rPr>
          <w:t>en cuanto a equidad de carga de trabajo en el post-test</w:t>
        </w:r>
      </w:moveTo>
      <w:ins w:id="2170" w:author="Roger Granda" w:date="2015-03-19T01:37:00Z">
        <w:r w:rsidR="00E5563C">
          <w:rPr>
            <w:rStyle w:val="TextoCar"/>
            <w:rFonts w:eastAsiaTheme="minorHAnsi"/>
          </w:rPr>
          <w:t>1</w:t>
        </w:r>
      </w:ins>
      <w:moveTo w:id="2171" w:author="Roger Granda" w:date="2015-03-18T23:48:00Z">
        <w:r w:rsidR="00637562">
          <w:rPr>
            <w:rStyle w:val="TextoCar"/>
            <w:rFonts w:eastAsiaTheme="minorHAnsi"/>
          </w:rPr>
          <w:t xml:space="preserve"> </w:t>
        </w:r>
        <w:del w:id="2172" w:author="Roger Granda" w:date="2015-03-19T01:37:00Z">
          <w:r w:rsidR="00637562" w:rsidDel="00E5563C">
            <w:rPr>
              <w:rStyle w:val="TextoCar"/>
              <w:rFonts w:eastAsiaTheme="minorHAnsi"/>
            </w:rPr>
            <w:delText xml:space="preserve">no </w:delText>
          </w:r>
        </w:del>
        <w:r w:rsidR="00637562">
          <w:rPr>
            <w:rStyle w:val="TextoCar"/>
            <w:rFonts w:eastAsiaTheme="minorHAnsi"/>
          </w:rPr>
          <w:t xml:space="preserve">fueron significativamente mayores que en el pre-test </w:t>
        </w:r>
      </w:moveTo>
      <w:ins w:id="2173" w:author="Roger Granda" w:date="2015-03-19T01:39:00Z">
        <w:r w:rsidR="00E5563C" w:rsidRPr="00E5563C">
          <w:rPr>
            <w:rStyle w:val="TextoCar"/>
            <w:rFonts w:eastAsiaTheme="minorHAnsi"/>
          </w:rPr>
          <w:t>Z=-2.54, p=0.011</w:t>
        </w:r>
      </w:ins>
      <w:moveTo w:id="2174" w:author="Roger Granda" w:date="2015-03-18T23:48:00Z">
        <w:del w:id="2175" w:author="Roger Granda" w:date="2015-03-19T01:39:00Z">
          <w:r w:rsidR="00637562" w:rsidDel="00E5563C">
            <w:rPr>
              <w:rStyle w:val="TextoCar"/>
              <w:rFonts w:eastAsiaTheme="minorHAnsi"/>
            </w:rPr>
            <w:delText>Z</w:delText>
          </w:r>
          <w:r w:rsidR="00637562" w:rsidRPr="00414E81" w:rsidDel="00E5563C">
            <w:rPr>
              <w:rStyle w:val="TextoCar"/>
              <w:rFonts w:eastAsiaTheme="minorHAnsi"/>
            </w:rPr>
            <w:delText>=</w:delText>
          </w:r>
          <w:r w:rsidR="00637562" w:rsidDel="00E5563C">
            <w:delText>-1</w:delText>
          </w:r>
          <w:r w:rsidR="00637562" w:rsidRPr="00CB38C4" w:rsidDel="00E5563C">
            <w:delText>.</w:delText>
          </w:r>
          <w:r w:rsidR="00637562" w:rsidDel="00E5563C">
            <w:delText>26</w:delText>
          </w:r>
          <w:r w:rsidR="00637562" w:rsidRPr="00CB38C4" w:rsidDel="00E5563C">
            <w:delText>3</w:delText>
          </w:r>
          <w:r w:rsidR="00637562" w:rsidDel="00E5563C">
            <w:rPr>
              <w:rStyle w:val="TextoCar"/>
              <w:rFonts w:eastAsiaTheme="minorHAnsi"/>
            </w:rPr>
            <w:delText xml:space="preserve">, p=0.216 </w:delText>
          </w:r>
        </w:del>
      </w:moveTo>
      <w:ins w:id="2176" w:author="Roger Granda" w:date="2015-03-19T01:40:00Z">
        <w:r w:rsidR="00C70479">
          <w:rPr>
            <w:rStyle w:val="TextoCar"/>
            <w:rFonts w:eastAsiaTheme="minorHAnsi"/>
          </w:rPr>
          <w:t>.</w:t>
        </w:r>
        <w:r w:rsidR="00E5563C">
          <w:rPr>
            <w:rStyle w:val="TextoCar"/>
            <w:rFonts w:eastAsiaTheme="minorHAnsi"/>
          </w:rPr>
          <w:t xml:space="preserve"> </w:t>
        </w:r>
      </w:ins>
      <w:ins w:id="2177" w:author="Roger Granda" w:date="2015-03-19T01:44:00Z">
        <w:r w:rsidR="00C70479">
          <w:rPr>
            <w:rStyle w:val="TextoCar"/>
            <w:rFonts w:eastAsiaTheme="minorHAnsi"/>
          </w:rPr>
          <w:t xml:space="preserve">Sin embargo </w:t>
        </w:r>
      </w:ins>
      <w:ins w:id="2178" w:author="Roger Granda" w:date="2015-03-19T01:40:00Z">
        <w:r w:rsidR="00E5563C">
          <w:rPr>
            <w:rStyle w:val="TextoCar"/>
            <w:rFonts w:eastAsiaTheme="minorHAnsi"/>
          </w:rPr>
          <w:t>no demostraron ser significativamente distintas en la comparación con el grupo de control</w:t>
        </w:r>
      </w:ins>
      <w:ins w:id="2179" w:author="Roger Granda" w:date="2015-03-19T01:41:00Z">
        <w:r w:rsidR="00E5563C">
          <w:rPr>
            <w:rStyle w:val="TextoCar"/>
            <w:rFonts w:eastAsiaTheme="minorHAnsi"/>
          </w:rPr>
          <w:t xml:space="preserve"> Z=-0.925 </w:t>
        </w:r>
        <w:r w:rsidR="00E5563C" w:rsidRPr="00E5563C">
          <w:rPr>
            <w:rStyle w:val="TextoCar"/>
            <w:rFonts w:eastAsiaTheme="minorHAnsi"/>
          </w:rPr>
          <w:t>p=0.355</w:t>
        </w:r>
        <w:r w:rsidR="00E5563C" w:rsidRPr="00E5563C" w:rsidDel="00E5563C">
          <w:rPr>
            <w:rStyle w:val="TextoCar"/>
            <w:rFonts w:eastAsiaTheme="minorHAnsi"/>
          </w:rPr>
          <w:t xml:space="preserve"> </w:t>
        </w:r>
      </w:ins>
      <w:moveTo w:id="2180" w:author="Roger Granda" w:date="2015-03-18T23:48:00Z">
        <w:del w:id="2181" w:author="Roger Granda" w:date="2015-03-19T01:40:00Z">
          <w:r w:rsidR="00637562" w:rsidDel="00E5563C">
            <w:rPr>
              <w:rStyle w:val="TextoCar"/>
              <w:rFonts w:eastAsiaTheme="minorHAnsi"/>
            </w:rPr>
            <w:delText>(ver tabla 5.6)</w:delText>
          </w:r>
        </w:del>
        <w:r w:rsidR="00637562">
          <w:rPr>
            <w:rStyle w:val="TextoCar"/>
            <w:rFonts w:eastAsiaTheme="minorHAnsi"/>
          </w:rPr>
          <w:t>.</w:t>
        </w:r>
      </w:moveTo>
      <w:ins w:id="2182" w:author="Roger Granda" w:date="2015-03-19T01:41:00Z">
        <w:r w:rsidR="00E5563C">
          <w:rPr>
            <w:rStyle w:val="TextoCar"/>
            <w:rFonts w:eastAsiaTheme="minorHAnsi"/>
          </w:rPr>
          <w:t xml:space="preserve"> La experimentaci</w:t>
        </w:r>
      </w:ins>
      <w:ins w:id="2183" w:author="Roger Granda" w:date="2015-03-19T01:42:00Z">
        <w:r w:rsidR="00E5563C">
          <w:rPr>
            <w:rStyle w:val="TextoCar"/>
            <w:rFonts w:eastAsiaTheme="minorHAnsi"/>
          </w:rPr>
          <w:t xml:space="preserve">ón 2 no </w:t>
        </w:r>
      </w:ins>
      <w:ins w:id="2184" w:author="Roger Granda" w:date="2015-03-19T02:01:00Z">
        <w:r w:rsidR="00F17B9F">
          <w:rPr>
            <w:rStyle w:val="TextoCar"/>
            <w:rFonts w:eastAsiaTheme="minorHAnsi"/>
          </w:rPr>
          <w:t>muestra diferencias significativas en las comparaciones intra-grupales</w:t>
        </w:r>
      </w:ins>
      <w:ins w:id="2185" w:author="Roger Granda" w:date="2015-03-19T02:02:00Z">
        <w:r w:rsidR="00F17B9F">
          <w:rPr>
            <w:rStyle w:val="TextoCar"/>
            <w:rFonts w:eastAsiaTheme="minorHAnsi"/>
          </w:rPr>
          <w:t xml:space="preserve"> en </w:t>
        </w:r>
      </w:ins>
      <w:ins w:id="2186" w:author="Roger Granda" w:date="2015-03-19T02:01:00Z">
        <w:r w:rsidR="00F17B9F">
          <w:rPr>
            <w:rStyle w:val="TextoCar"/>
            <w:rFonts w:eastAsiaTheme="minorHAnsi"/>
          </w:rPr>
          <w:t xml:space="preserve"> y entre grupos de experimentaci</w:t>
        </w:r>
      </w:ins>
      <w:ins w:id="2187" w:author="Roger Granda" w:date="2015-03-19T02:02:00Z">
        <w:r w:rsidR="00F17B9F">
          <w:rPr>
            <w:rStyle w:val="TextoCar"/>
            <w:rFonts w:eastAsiaTheme="minorHAnsi"/>
          </w:rPr>
          <w:t>ón</w:t>
        </w:r>
      </w:ins>
      <w:ins w:id="2188" w:author="Roger Granda" w:date="2015-03-19T02:03:00Z">
        <w:r w:rsidR="00F17B9F">
          <w:rPr>
            <w:rStyle w:val="TextoCar"/>
            <w:rFonts w:eastAsiaTheme="minorHAnsi"/>
          </w:rPr>
          <w:t xml:space="preserve"> y control</w:t>
        </w:r>
      </w:ins>
      <w:ins w:id="2189" w:author="Roger Granda" w:date="2015-03-19T01:42:00Z">
        <w:r w:rsidR="00E5563C">
          <w:rPr>
            <w:rStyle w:val="TextoCar"/>
            <w:rFonts w:eastAsiaTheme="minorHAnsi"/>
          </w:rPr>
          <w:t>.</w:t>
        </w:r>
      </w:ins>
    </w:p>
    <w:p w14:paraId="6B571292" w14:textId="77777777" w:rsidR="00637562" w:rsidRPr="0048708A" w:rsidRDefault="00637562" w:rsidP="00637562">
      <w:pPr>
        <w:pStyle w:val="Texto"/>
        <w:rPr>
          <w:b/>
        </w:rPr>
      </w:pPr>
    </w:p>
    <w:p w14:paraId="067063E7" w14:textId="4808A27B" w:rsidR="00637562" w:rsidRDefault="00637562" w:rsidP="00637562">
      <w:pPr>
        <w:pStyle w:val="Subtitulocapitulo"/>
        <w:numPr>
          <w:ilvl w:val="0"/>
          <w:numId w:val="0"/>
        </w:numPr>
        <w:ind w:left="792"/>
        <w:rPr>
          <w:b w:val="0"/>
        </w:rPr>
      </w:pPr>
    </w:p>
    <w:p w14:paraId="20B547F2" w14:textId="77777777" w:rsidR="00637562" w:rsidRDefault="00637562" w:rsidP="00637562">
      <w:pPr>
        <w:pStyle w:val="Subtitulocapitulo"/>
        <w:numPr>
          <w:ilvl w:val="0"/>
          <w:numId w:val="0"/>
        </w:numPr>
        <w:ind w:left="792"/>
        <w:rPr>
          <w:b w:val="0"/>
        </w:rPr>
      </w:pPr>
    </w:p>
    <w:p w14:paraId="6595DD23" w14:textId="77777777" w:rsidR="00637562" w:rsidRDefault="00637562" w:rsidP="00637562">
      <w:pPr>
        <w:pStyle w:val="Subtitulocapitulo"/>
        <w:numPr>
          <w:ilvl w:val="0"/>
          <w:numId w:val="0"/>
        </w:numPr>
        <w:ind w:left="792"/>
        <w:rPr>
          <w:b w:val="0"/>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637562" w14:paraId="6DBBAC5B" w14:textId="77777777" w:rsidTr="00362ED4">
        <w:trPr>
          <w:cantSplit/>
          <w:trHeight w:val="217"/>
        </w:trPr>
        <w:tc>
          <w:tcPr>
            <w:tcW w:w="7654" w:type="dxa"/>
            <w:gridSpan w:val="2"/>
            <w:vAlign w:val="center"/>
          </w:tcPr>
          <w:p w14:paraId="415179D5" w14:textId="3FF52B72" w:rsidR="00637562" w:rsidRPr="00C7447E" w:rsidRDefault="00637562" w:rsidP="00350A5C">
            <w:pPr>
              <w:pStyle w:val="Texto"/>
              <w:spacing w:line="240" w:lineRule="auto"/>
              <w:ind w:left="0"/>
              <w:jc w:val="center"/>
              <w:rPr>
                <w:b/>
              </w:rPr>
            </w:pPr>
            <w:moveTo w:id="2190" w:author="Roger Granda" w:date="2015-03-18T23:48:00Z">
              <w:r w:rsidRPr="00AA3EDB">
                <w:rPr>
                  <w:b/>
                </w:rPr>
                <w:t xml:space="preserve">Percepción de </w:t>
              </w:r>
              <w:del w:id="2191" w:author="Roger Granda" w:date="2015-03-19T01:51:00Z">
                <w:r w:rsidRPr="00AA3EDB" w:rsidDel="00350A5C">
                  <w:rPr>
                    <w:b/>
                  </w:rPr>
                  <w:delText xml:space="preserve">cuán justa es la calificación </w:delText>
                </w:r>
                <w:r w:rsidDel="00350A5C">
                  <w:rPr>
                    <w:b/>
                  </w:rPr>
                  <w:delText>grupal</w:delText>
                </w:r>
              </w:del>
            </w:moveTo>
            <w:ins w:id="2192" w:author="Roger Granda" w:date="2015-03-19T01:51:00Z">
              <w:r w:rsidR="00350A5C">
                <w:rPr>
                  <w:b/>
                </w:rPr>
                <w:t>equidad de carga de trabajo entre estudiantes</w:t>
              </w:r>
            </w:ins>
          </w:p>
        </w:tc>
      </w:tr>
      <w:tr w:rsidR="00637562" w14:paraId="4C5E715C" w14:textId="77777777" w:rsidTr="00362ED4">
        <w:trPr>
          <w:cantSplit/>
          <w:trHeight w:val="1134"/>
        </w:trPr>
        <w:tc>
          <w:tcPr>
            <w:tcW w:w="567" w:type="dxa"/>
            <w:textDirection w:val="btLr"/>
            <w:vAlign w:val="center"/>
          </w:tcPr>
          <w:p w14:paraId="53CFFFF1" w14:textId="77777777" w:rsidR="00637562" w:rsidRDefault="00637562" w:rsidP="00362ED4">
            <w:pPr>
              <w:pStyle w:val="Texto"/>
              <w:spacing w:line="240" w:lineRule="auto"/>
              <w:ind w:left="113" w:right="113"/>
              <w:jc w:val="center"/>
              <w:rPr>
                <w:rStyle w:val="TextoCar"/>
                <w:rFonts w:eastAsiaTheme="minorHAnsi"/>
              </w:rPr>
            </w:pPr>
            <w:moveTo w:id="2193" w:author="Roger Granda" w:date="2015-03-18T23:48:00Z">
              <w:r>
                <w:rPr>
                  <w:rStyle w:val="TextoCar"/>
                  <w:rFonts w:eastAsiaTheme="minorHAnsi"/>
                </w:rPr>
                <w:t>Nivel de equidad</w:t>
              </w:r>
            </w:moveTo>
          </w:p>
        </w:tc>
        <w:tc>
          <w:tcPr>
            <w:tcW w:w="7087" w:type="dxa"/>
          </w:tcPr>
          <w:p w14:paraId="220867A9" w14:textId="25BF60C8" w:rsidR="00145A01" w:rsidRDefault="00637562" w:rsidP="00145A01">
            <w:pPr>
              <w:autoSpaceDE w:val="0"/>
              <w:autoSpaceDN w:val="0"/>
              <w:adjustRightInd w:val="0"/>
              <w:rPr>
                <w:ins w:id="2194" w:author="Roger Granda" w:date="2015-03-19T01:26:00Z"/>
                <w:rFonts w:ascii="Times New Roman" w:hAnsi="Times New Roman" w:cs="Times New Roman"/>
                <w:sz w:val="24"/>
                <w:szCs w:val="24"/>
              </w:rPr>
            </w:pPr>
            <w:moveTo w:id="2195" w:author="Roger Granda" w:date="2015-03-18T23:48:00Z">
              <w:del w:id="2196" w:author="Roger Granda" w:date="2015-03-19T01:26:00Z">
                <w:r w:rsidDel="00145A01">
                  <w:rPr>
                    <w:rFonts w:ascii="Times New Roman" w:hAnsi="Times New Roman" w:cs="Times New Roman"/>
                    <w:noProof/>
                    <w:sz w:val="24"/>
                    <w:szCs w:val="24"/>
                    <w:lang w:eastAsia="es-EC"/>
                  </w:rPr>
                  <w:drawing>
                    <wp:inline distT="0" distB="0" distL="0" distR="0" wp14:anchorId="5E2FB282" wp14:editId="26C45A73">
                      <wp:extent cx="3904328" cy="3125953"/>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22597" cy="3140580"/>
                              </a:xfrm>
                              <a:prstGeom prst="rect">
                                <a:avLst/>
                              </a:prstGeom>
                              <a:noFill/>
                              <a:ln>
                                <a:noFill/>
                              </a:ln>
                            </pic:spPr>
                          </pic:pic>
                        </a:graphicData>
                      </a:graphic>
                    </wp:inline>
                  </w:drawing>
                </w:r>
              </w:del>
            </w:moveTo>
            <w:ins w:id="2197" w:author="Roger Granda" w:date="2015-03-19T01:26:00Z">
              <w:r w:rsidR="00145A01">
                <w:rPr>
                  <w:rFonts w:ascii="Times New Roman" w:hAnsi="Times New Roman" w:cs="Times New Roman"/>
                  <w:sz w:val="24"/>
                  <w:szCs w:val="24"/>
                </w:rPr>
                <w:t xml:space="preserve"> </w:t>
              </w:r>
              <w:r w:rsidR="00145A01">
                <w:rPr>
                  <w:rFonts w:ascii="Times New Roman" w:hAnsi="Times New Roman" w:cs="Times New Roman"/>
                  <w:noProof/>
                  <w:sz w:val="24"/>
                  <w:szCs w:val="24"/>
                  <w:lang w:eastAsia="es-EC"/>
                </w:rPr>
                <w:drawing>
                  <wp:inline distT="0" distB="0" distL="0" distR="0" wp14:anchorId="33356249" wp14:editId="569D7E08">
                    <wp:extent cx="4383453" cy="3503221"/>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90018" cy="3508468"/>
                            </a:xfrm>
                            <a:prstGeom prst="rect">
                              <a:avLst/>
                            </a:prstGeom>
                            <a:noFill/>
                            <a:ln>
                              <a:noFill/>
                            </a:ln>
                          </pic:spPr>
                        </pic:pic>
                      </a:graphicData>
                    </a:graphic>
                  </wp:inline>
                </w:drawing>
              </w:r>
            </w:ins>
          </w:p>
          <w:p w14:paraId="6D9A9524" w14:textId="380C1CF8" w:rsidR="00637562" w:rsidDel="00350A5C" w:rsidRDefault="00637562" w:rsidP="00362ED4">
            <w:pPr>
              <w:autoSpaceDE w:val="0"/>
              <w:autoSpaceDN w:val="0"/>
              <w:adjustRightInd w:val="0"/>
              <w:rPr>
                <w:del w:id="2198" w:author="Roger Granda" w:date="2015-03-19T01:47:00Z"/>
                <w:rFonts w:ascii="Times New Roman" w:hAnsi="Times New Roman" w:cs="Times New Roman"/>
                <w:sz w:val="24"/>
                <w:szCs w:val="24"/>
              </w:rPr>
            </w:pPr>
          </w:p>
          <w:p w14:paraId="5E58890D" w14:textId="77777777" w:rsidR="00637562" w:rsidRDefault="00637562" w:rsidP="00362ED4">
            <w:pPr>
              <w:autoSpaceDE w:val="0"/>
              <w:autoSpaceDN w:val="0"/>
              <w:adjustRightInd w:val="0"/>
              <w:rPr>
                <w:rFonts w:ascii="Times New Roman" w:hAnsi="Times New Roman" w:cs="Times New Roman"/>
                <w:sz w:val="24"/>
                <w:szCs w:val="24"/>
              </w:rPr>
            </w:pPr>
          </w:p>
          <w:p w14:paraId="058EA50C" w14:textId="07E4A3B9" w:rsidR="00637562" w:rsidRDefault="00637562" w:rsidP="00362ED4">
            <w:pPr>
              <w:pStyle w:val="Texto"/>
              <w:spacing w:line="240" w:lineRule="auto"/>
              <w:ind w:left="0"/>
              <w:jc w:val="left"/>
              <w:rPr>
                <w:rStyle w:val="TextoCar"/>
                <w:rFonts w:eastAsiaTheme="minorHAnsi"/>
              </w:rPr>
            </w:pPr>
            <w:moveTo w:id="2199" w:author="Roger Granda" w:date="2015-03-18T23:48:00Z">
              <w:r>
                <w:rPr>
                  <w:sz w:val="16"/>
                  <w:szCs w:val="16"/>
                </w:rPr>
                <w:t>Figura 5.</w:t>
              </w:r>
            </w:moveTo>
            <w:ins w:id="2200" w:author="Roger Granda" w:date="2015-03-19T01:32:00Z">
              <w:r w:rsidR="00145A01">
                <w:rPr>
                  <w:sz w:val="16"/>
                  <w:szCs w:val="16"/>
                </w:rPr>
                <w:t>4</w:t>
              </w:r>
            </w:ins>
            <w:moveTo w:id="2201" w:author="Roger Granda" w:date="2015-03-18T23:48:00Z">
              <w:del w:id="2202" w:author="Roger Granda" w:date="2015-03-19T01:32:00Z">
                <w:r w:rsidDel="00145A01">
                  <w:rPr>
                    <w:sz w:val="16"/>
                    <w:szCs w:val="16"/>
                  </w:rPr>
                  <w:delText>6</w:delText>
                </w:r>
              </w:del>
              <w:r w:rsidRPr="00C7447E">
                <w:rPr>
                  <w:sz w:val="16"/>
                  <w:szCs w:val="16"/>
                </w:rPr>
                <w:t>: Diagrama de cajas de las opiniones</w:t>
              </w:r>
              <w:r>
                <w:rPr>
                  <w:sz w:val="16"/>
                  <w:szCs w:val="16"/>
                </w:rPr>
                <w:t xml:space="preserve"> de alumnos sobre</w:t>
              </w:r>
              <w:r w:rsidRPr="00C7447E">
                <w:rPr>
                  <w:sz w:val="16"/>
                  <w:szCs w:val="16"/>
                </w:rPr>
                <w:t xml:space="preserve"> </w:t>
              </w:r>
              <w:r>
                <w:rPr>
                  <w:sz w:val="16"/>
                  <w:szCs w:val="16"/>
                </w:rPr>
                <w:t>equidad de carga de trabajo</w:t>
              </w:r>
            </w:moveTo>
          </w:p>
        </w:tc>
      </w:tr>
      <w:moveToRangeEnd w:id="2127"/>
    </w:tbl>
    <w:p w14:paraId="23D98136" w14:textId="77777777" w:rsidR="00145A01" w:rsidRDefault="00145A01" w:rsidP="00AA3EDB">
      <w:pPr>
        <w:pStyle w:val="Texto"/>
        <w:ind w:firstLine="591"/>
        <w:rPr>
          <w:ins w:id="2203" w:author="Roger Granda" w:date="2015-03-19T01:29:00Z"/>
        </w:rPr>
      </w:pPr>
    </w:p>
    <w:p w14:paraId="5F62D01F" w14:textId="77777777" w:rsidR="00C70479" w:rsidRDefault="00C70479" w:rsidP="00C70479">
      <w:pPr>
        <w:pStyle w:val="Texto"/>
        <w:ind w:left="1416"/>
        <w:rPr>
          <w:ins w:id="2204" w:author="Roger Granda" w:date="2015-03-19T01:46:00Z"/>
          <w:b/>
        </w:rPr>
      </w:pPr>
    </w:p>
    <w:p w14:paraId="6A1E1C1B" w14:textId="0DA99333" w:rsidR="00C70479" w:rsidRDefault="00C70479" w:rsidP="00C70479">
      <w:pPr>
        <w:pStyle w:val="Texto"/>
        <w:ind w:left="1416"/>
        <w:rPr>
          <w:ins w:id="2205" w:author="Roger Granda" w:date="2015-03-19T01:45:00Z"/>
        </w:rPr>
      </w:pPr>
      <w:ins w:id="2206" w:author="Roger Granda" w:date="2015-03-19T01:45:00Z">
        <w:r w:rsidRPr="0048708A">
          <w:rPr>
            <w:b/>
          </w:rPr>
          <w:t xml:space="preserve">Percepción en relación a </w:t>
        </w:r>
      </w:ins>
      <w:ins w:id="2207" w:author="Roger Granda" w:date="2015-03-19T01:46:00Z">
        <w:r>
          <w:rPr>
            <w:b/>
          </w:rPr>
          <w:t xml:space="preserve">capacidad de herramientas para </w:t>
        </w:r>
      </w:ins>
      <w:ins w:id="2208" w:author="Roger Granda" w:date="2015-03-19T01:47:00Z">
        <w:r w:rsidR="00350A5C">
          <w:rPr>
            <w:b/>
          </w:rPr>
          <w:t>reflejar</w:t>
        </w:r>
      </w:ins>
      <w:ins w:id="2209" w:author="Roger Granda" w:date="2015-03-19T01:46:00Z">
        <w:r>
          <w:rPr>
            <w:b/>
          </w:rPr>
          <w:t xml:space="preserve"> aporte real</w:t>
        </w:r>
      </w:ins>
    </w:p>
    <w:p w14:paraId="40A55E0E" w14:textId="70BE6237" w:rsidR="00860920" w:rsidRPr="00860920" w:rsidRDefault="00C70479" w:rsidP="00860920">
      <w:pPr>
        <w:pStyle w:val="Texto"/>
        <w:ind w:left="1416"/>
        <w:rPr>
          <w:ins w:id="2210" w:author="Roger Granda" w:date="2015-03-19T01:59:00Z"/>
          <w:rStyle w:val="TextoCar"/>
          <w:rFonts w:eastAsiaTheme="minorHAnsi"/>
        </w:rPr>
      </w:pPr>
      <w:ins w:id="2211" w:author="Roger Granda" w:date="2015-03-19T01:45:00Z">
        <w:r>
          <w:t xml:space="preserve">Las opiniones de los estudiantes muestran inicialmente que sus percepciones en cuanto a </w:t>
        </w:r>
      </w:ins>
      <w:ins w:id="2212" w:author="Roger Granda" w:date="2015-03-19T01:47:00Z">
        <w:r w:rsidR="00350A5C">
          <w:t xml:space="preserve"> la capacidad de las herramientas que utilizan para reflejar el aporte real </w:t>
        </w:r>
      </w:ins>
      <w:ins w:id="2213" w:author="Roger Granda" w:date="2015-03-19T01:45:00Z">
        <w:r>
          <w:t xml:space="preserve">son </w:t>
        </w:r>
      </w:ins>
      <w:ins w:id="2214" w:author="Roger Granda" w:date="2015-03-19T01:49:00Z">
        <w:r w:rsidR="00350A5C">
          <w:t xml:space="preserve"> bastante compactas </w:t>
        </w:r>
      </w:ins>
      <w:ins w:id="2215" w:author="Roger Granda" w:date="2015-03-19T01:45:00Z">
        <w:r>
          <w:t xml:space="preserve">y se ubican </w:t>
        </w:r>
      </w:ins>
      <w:ins w:id="2216" w:author="Roger Granda" w:date="2015-03-19T01:49:00Z">
        <w:r w:rsidR="00350A5C">
          <w:t xml:space="preserve">en </w:t>
        </w:r>
      </w:ins>
      <w:ins w:id="2217" w:author="Roger Granda" w:date="2015-03-19T01:50:00Z">
        <w:r w:rsidR="00350A5C">
          <w:t xml:space="preserve">el nivel </w:t>
        </w:r>
        <w:r w:rsidR="00350A5C">
          <w:rPr>
            <w:i/>
          </w:rPr>
          <w:t>Cercano a la realidad</w:t>
        </w:r>
      </w:ins>
      <w:ins w:id="2218" w:author="Roger Granda" w:date="2015-03-19T01:45:00Z">
        <w:r>
          <w:t>. Las pruebas de hipótesis en el pretest (pretest</w:t>
        </w:r>
        <w:r w:rsidRPr="00482B91">
          <w:rPr>
            <w:vertAlign w:val="superscript"/>
          </w:rPr>
          <w:t>1</w:t>
        </w:r>
        <w:r>
          <w:t xml:space="preserve">: </w:t>
        </w:r>
      </w:ins>
      <w:ins w:id="2219" w:author="Roger Granda" w:date="2015-03-19T01:52:00Z">
        <w:r w:rsidR="00350A5C">
          <w:t>Z=-0.187 p=0.852</w:t>
        </w:r>
      </w:ins>
      <w:ins w:id="2220" w:author="Roger Granda" w:date="2015-03-19T01:45:00Z">
        <w:r>
          <w:t xml:space="preserve"> y pretest</w:t>
        </w:r>
        <w:r w:rsidRPr="00482B91">
          <w:rPr>
            <w:vertAlign w:val="superscript"/>
          </w:rPr>
          <w:t>2</w:t>
        </w:r>
        <w:r>
          <w:t xml:space="preserve">: </w:t>
        </w:r>
      </w:ins>
      <w:ins w:id="2221" w:author="Roger Granda" w:date="2015-03-19T01:52:00Z">
        <w:r w:rsidR="00350A5C" w:rsidRPr="00350A5C">
          <w:t xml:space="preserve">Z=-1.013 </w:t>
        </w:r>
        <w:r w:rsidR="00350A5C" w:rsidRPr="00350A5C">
          <w:lastRenderedPageBreak/>
          <w:t>p=0.311</w:t>
        </w:r>
      </w:ins>
      <w:ins w:id="2222" w:author="Roger Granda" w:date="2015-03-19T01:45:00Z">
        <w:r>
          <w:t xml:space="preserve">) demuestran que inicialmente no existe diferencia significativa entre los grupos de control y experimental.  Luego de la experimentación </w:t>
        </w:r>
        <w:r w:rsidR="00350A5C">
          <w:t xml:space="preserve">1 </w:t>
        </w:r>
        <w:r>
          <w:t>con la superficie colaborativa, la percepción</w:t>
        </w:r>
        <w:r w:rsidR="005960E7">
          <w:t xml:space="preserve"> de 11</w:t>
        </w:r>
        <w:r>
          <w:t xml:space="preserve"> estudiantes que participaron en la utilización de la mesa en ambas experimentaciones se </w:t>
        </w:r>
      </w:ins>
      <w:ins w:id="2223" w:author="Roger Granda" w:date="2015-03-19T01:53:00Z">
        <w:r w:rsidR="00350A5C">
          <w:t>afecta</w:t>
        </w:r>
      </w:ins>
      <w:ins w:id="2224" w:author="Roger Granda" w:date="2015-03-19T01:45:00Z">
        <w:r w:rsidR="00350A5C">
          <w:t>. Esta</w:t>
        </w:r>
        <w:r>
          <w:t xml:space="preserve"> se desplaza al nivel de </w:t>
        </w:r>
        <w:r w:rsidRPr="00482B91">
          <w:rPr>
            <w:i/>
          </w:rPr>
          <w:t>Total</w:t>
        </w:r>
      </w:ins>
      <w:ins w:id="2225" w:author="Roger Granda" w:date="2015-03-19T01:53:00Z">
        <w:r w:rsidR="00350A5C">
          <w:rPr>
            <w:i/>
          </w:rPr>
          <w:t>mente cercano a la realidad</w:t>
        </w:r>
      </w:ins>
      <w:ins w:id="2226" w:author="Roger Granda" w:date="2015-03-19T01:45:00Z">
        <w:r w:rsidRPr="00482B91">
          <w:rPr>
            <w:i/>
          </w:rPr>
          <w:t xml:space="preserve"> </w:t>
        </w:r>
        <w:r>
          <w:t>(ver figura 5.</w:t>
        </w:r>
        <w:r w:rsidR="00350A5C">
          <w:t>5</w:t>
        </w:r>
        <w:r>
          <w:t xml:space="preserve">). </w:t>
        </w:r>
      </w:ins>
      <w:ins w:id="2227" w:author="Roger Granda" w:date="2015-03-19T01:55:00Z">
        <w:r w:rsidR="00350A5C">
          <w:t>Luego de la experimentación 2 existe una afectación negativa de estas percepciones, pues estas regresan</w:t>
        </w:r>
      </w:ins>
      <w:ins w:id="2228" w:author="Roger Granda" w:date="2015-03-19T01:56:00Z">
        <w:r w:rsidR="00350A5C">
          <w:t xml:space="preserve"> al nivel </w:t>
        </w:r>
        <w:r w:rsidR="00350A5C">
          <w:rPr>
            <w:i/>
          </w:rPr>
          <w:t>Cercano a la realidad</w:t>
        </w:r>
        <w:r w:rsidR="00350A5C">
          <w:t>.</w:t>
        </w:r>
      </w:ins>
      <w:ins w:id="2229" w:author="Roger Granda" w:date="2015-03-19T01:45:00Z">
        <w:r>
          <w:t xml:space="preserve">  </w:t>
        </w:r>
        <w:r>
          <w:rPr>
            <w:rStyle w:val="TextoCar"/>
            <w:rFonts w:eastAsiaTheme="minorHAnsi"/>
          </w:rPr>
          <w:t xml:space="preserve">La prueba Wilcoxon mostró que las percepciones de los  11 estudiantes del grupo experimental en cuanto a </w:t>
        </w:r>
      </w:ins>
      <w:ins w:id="2230" w:author="Roger Granda" w:date="2015-03-19T01:56:00Z">
        <w:r w:rsidR="00860920">
          <w:rPr>
            <w:rStyle w:val="TextoCar"/>
            <w:rFonts w:eastAsiaTheme="minorHAnsi"/>
          </w:rPr>
          <w:t xml:space="preserve">capacidad de herramientas para reflejar aporte real </w:t>
        </w:r>
      </w:ins>
      <w:ins w:id="2231" w:author="Roger Granda" w:date="2015-03-19T01:45:00Z">
        <w:r>
          <w:rPr>
            <w:rStyle w:val="TextoCar"/>
            <w:rFonts w:eastAsiaTheme="minorHAnsi"/>
          </w:rPr>
          <w:t xml:space="preserve">en el post-test1 fueron significativamente mayores que en el pre-test </w:t>
        </w:r>
      </w:ins>
      <w:ins w:id="2232" w:author="Roger Granda" w:date="2015-03-19T01:57:00Z">
        <w:r w:rsidR="00860920" w:rsidRPr="00860920">
          <w:rPr>
            <w:rStyle w:val="TextoCar"/>
            <w:rFonts w:eastAsiaTheme="minorHAnsi"/>
          </w:rPr>
          <w:t>Z=-2.97, p=0.003</w:t>
        </w:r>
      </w:ins>
      <w:ins w:id="2233" w:author="Roger Granda" w:date="2015-03-19T01:45:00Z">
        <w:r>
          <w:rPr>
            <w:rStyle w:val="TextoCar"/>
            <w:rFonts w:eastAsiaTheme="minorHAnsi"/>
          </w:rPr>
          <w:t xml:space="preserve">. </w:t>
        </w:r>
      </w:ins>
      <w:ins w:id="2234" w:author="Roger Granda" w:date="2015-03-19T01:58:00Z">
        <w:r w:rsidR="00860920">
          <w:rPr>
            <w:rStyle w:val="TextoCar"/>
            <w:rFonts w:eastAsiaTheme="minorHAnsi"/>
          </w:rPr>
          <w:t xml:space="preserve">Los resultados </w:t>
        </w:r>
      </w:ins>
      <w:ins w:id="2235" w:author="Roger Granda" w:date="2015-03-19T01:45:00Z">
        <w:r w:rsidR="00860920">
          <w:rPr>
            <w:rStyle w:val="TextoCar"/>
            <w:rFonts w:eastAsiaTheme="minorHAnsi"/>
          </w:rPr>
          <w:t>demostraron tambi</w:t>
        </w:r>
      </w:ins>
      <w:ins w:id="2236" w:author="Roger Granda" w:date="2015-03-19T01:58:00Z">
        <w:r w:rsidR="00860920">
          <w:rPr>
            <w:rStyle w:val="TextoCar"/>
            <w:rFonts w:eastAsiaTheme="minorHAnsi"/>
          </w:rPr>
          <w:t xml:space="preserve">én ser </w:t>
        </w:r>
      </w:ins>
      <w:ins w:id="2237" w:author="Roger Granda" w:date="2015-03-19T01:45:00Z">
        <w:r>
          <w:rPr>
            <w:rStyle w:val="TextoCar"/>
            <w:rFonts w:eastAsiaTheme="minorHAnsi"/>
          </w:rPr>
          <w:t xml:space="preserve">significativamente distintas en la comparación con el grupo de control </w:t>
        </w:r>
      </w:ins>
      <w:ins w:id="2238" w:author="Roger Granda" w:date="2015-03-19T01:59:00Z">
        <w:r w:rsidR="00860920" w:rsidRPr="00860920">
          <w:rPr>
            <w:rStyle w:val="TextoCar"/>
            <w:rFonts w:eastAsiaTheme="minorHAnsi"/>
          </w:rPr>
          <w:t>Z=-2,727</w:t>
        </w:r>
      </w:ins>
    </w:p>
    <w:p w14:paraId="67064BE4" w14:textId="24F0439A" w:rsidR="00C70479" w:rsidRDefault="00860920" w:rsidP="00860920">
      <w:pPr>
        <w:pStyle w:val="Texto"/>
        <w:ind w:left="1416"/>
        <w:rPr>
          <w:ins w:id="2239" w:author="Roger Granda" w:date="2015-03-19T02:41:00Z"/>
          <w:rStyle w:val="TextoCar"/>
          <w:rFonts w:eastAsiaTheme="minorHAnsi"/>
        </w:rPr>
      </w:pPr>
      <w:ins w:id="2240" w:author="Roger Granda" w:date="2015-03-19T01:59:00Z">
        <w:r w:rsidRPr="00860920">
          <w:rPr>
            <w:rStyle w:val="TextoCar"/>
            <w:rFonts w:eastAsiaTheme="minorHAnsi"/>
          </w:rPr>
          <w:t>p=0.006</w:t>
        </w:r>
      </w:ins>
      <w:ins w:id="2241" w:author="Roger Granda" w:date="2015-03-19T01:45:00Z">
        <w:r w:rsidR="00C70479">
          <w:rPr>
            <w:rStyle w:val="TextoCar"/>
            <w:rFonts w:eastAsiaTheme="minorHAnsi"/>
          </w:rPr>
          <w:t>.</w:t>
        </w:r>
      </w:ins>
      <w:ins w:id="2242" w:author="Roger Granda" w:date="2015-03-19T02:07:00Z">
        <w:r w:rsidR="00143B52">
          <w:rPr>
            <w:rStyle w:val="TextoCar"/>
            <w:rFonts w:eastAsiaTheme="minorHAnsi"/>
          </w:rPr>
          <w:t xml:space="preserve"> La comparación del pre-test y el post-test1 demuestra que no existe diferencia significativa en los estudiantes del grupo de control </w:t>
        </w:r>
      </w:ins>
      <w:ins w:id="2243" w:author="Roger Granda" w:date="2015-03-19T02:08:00Z">
        <w:r w:rsidR="00143B52" w:rsidRPr="00143B52">
          <w:rPr>
            <w:rStyle w:val="TextoCar"/>
            <w:rFonts w:eastAsiaTheme="minorHAnsi"/>
          </w:rPr>
          <w:t>Z=-1.19, p= 0.234</w:t>
        </w:r>
        <w:r w:rsidR="00143B52">
          <w:rPr>
            <w:rStyle w:val="TextoCar"/>
            <w:rFonts w:eastAsiaTheme="minorHAnsi"/>
          </w:rPr>
          <w:t>.</w:t>
        </w:r>
      </w:ins>
      <w:ins w:id="2244" w:author="Roger Granda" w:date="2015-03-19T01:45:00Z">
        <w:r w:rsidR="00C70479">
          <w:rPr>
            <w:rStyle w:val="TextoCar"/>
            <w:rFonts w:eastAsiaTheme="minorHAnsi"/>
          </w:rPr>
          <w:t xml:space="preserve"> </w:t>
        </w:r>
      </w:ins>
      <w:ins w:id="2245" w:author="Roger Granda" w:date="2015-03-19T01:59:00Z">
        <w:r>
          <w:rPr>
            <w:rStyle w:val="TextoCar"/>
            <w:rFonts w:eastAsiaTheme="minorHAnsi"/>
          </w:rPr>
          <w:t xml:space="preserve">Los resultados de la segunda experimentación 2 </w:t>
        </w:r>
      </w:ins>
      <w:ins w:id="2246" w:author="Roger Granda" w:date="2015-03-19T02:01:00Z">
        <w:r w:rsidR="00F17B9F">
          <w:rPr>
            <w:rStyle w:val="TextoCar"/>
            <w:rFonts w:eastAsiaTheme="minorHAnsi"/>
          </w:rPr>
          <w:t xml:space="preserve"> con 10 estudiantes </w:t>
        </w:r>
      </w:ins>
      <w:ins w:id="2247" w:author="Roger Granda" w:date="2015-03-19T01:59:00Z">
        <w:r>
          <w:rPr>
            <w:rStyle w:val="TextoCar"/>
            <w:rFonts w:eastAsiaTheme="minorHAnsi"/>
          </w:rPr>
          <w:t>no muestran la misma tendencia que los obtenidos en la experimentación 1, ya que en estos no existen</w:t>
        </w:r>
      </w:ins>
      <w:ins w:id="2248" w:author="Roger Granda" w:date="2015-03-19T02:00:00Z">
        <w:r>
          <w:rPr>
            <w:rStyle w:val="TextoCar"/>
            <w:rFonts w:eastAsiaTheme="minorHAnsi"/>
          </w:rPr>
          <w:t xml:space="preserve"> diferencias significativas en la comparación intra-grupal y entre grupos.</w:t>
        </w:r>
      </w:ins>
    </w:p>
    <w:p w14:paraId="49B447E2" w14:textId="77777777" w:rsidR="000A55DE" w:rsidRPr="00350A5C" w:rsidRDefault="000A55DE" w:rsidP="00860920">
      <w:pPr>
        <w:pStyle w:val="Texto"/>
        <w:ind w:left="1416"/>
        <w:rPr>
          <w:ins w:id="2249" w:author="Roger Granda" w:date="2015-03-19T01:45:00Z"/>
          <w:rStyle w:val="TextoCar"/>
          <w:rPrChange w:id="2250" w:author="Roger Granda" w:date="2015-03-19T01:50:00Z">
            <w:rPr>
              <w:ins w:id="2251" w:author="Roger Granda" w:date="2015-03-19T01:45:00Z"/>
              <w:rStyle w:val="TextoCar"/>
              <w:rFonts w:eastAsiaTheme="minorHAnsi"/>
            </w:rPr>
          </w:rPrChange>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350A5C" w14:paraId="25E6B86D" w14:textId="77777777" w:rsidTr="00362ED4">
        <w:trPr>
          <w:cantSplit/>
          <w:trHeight w:val="217"/>
          <w:ins w:id="2252" w:author="Roger Granda" w:date="2015-03-19T01:48:00Z"/>
        </w:trPr>
        <w:tc>
          <w:tcPr>
            <w:tcW w:w="7654" w:type="dxa"/>
            <w:gridSpan w:val="2"/>
            <w:vAlign w:val="center"/>
          </w:tcPr>
          <w:p w14:paraId="0BC529F1" w14:textId="591BBA22" w:rsidR="00350A5C" w:rsidRPr="00C7447E" w:rsidRDefault="00350A5C" w:rsidP="00350A5C">
            <w:pPr>
              <w:pStyle w:val="Texto"/>
              <w:spacing w:line="240" w:lineRule="auto"/>
              <w:ind w:left="0"/>
              <w:jc w:val="center"/>
              <w:rPr>
                <w:ins w:id="2253" w:author="Roger Granda" w:date="2015-03-19T01:48:00Z"/>
                <w:b/>
              </w:rPr>
            </w:pPr>
            <w:ins w:id="2254" w:author="Roger Granda" w:date="2015-03-19T01:48:00Z">
              <w:r w:rsidRPr="00AA3EDB">
                <w:rPr>
                  <w:b/>
                </w:rPr>
                <w:lastRenderedPageBreak/>
                <w:t xml:space="preserve">Percepción de </w:t>
              </w:r>
              <w:r>
                <w:rPr>
                  <w:b/>
                </w:rPr>
                <w:t>capacidad de herramientas para reflejar aporte real</w:t>
              </w:r>
            </w:ins>
          </w:p>
        </w:tc>
      </w:tr>
      <w:tr w:rsidR="00350A5C" w14:paraId="6E29FA7D" w14:textId="77777777" w:rsidTr="00362ED4">
        <w:trPr>
          <w:cantSplit/>
          <w:trHeight w:val="1134"/>
          <w:ins w:id="2255" w:author="Roger Granda" w:date="2015-03-19T01:48:00Z"/>
        </w:trPr>
        <w:tc>
          <w:tcPr>
            <w:tcW w:w="567" w:type="dxa"/>
            <w:textDirection w:val="btLr"/>
            <w:vAlign w:val="center"/>
          </w:tcPr>
          <w:p w14:paraId="1F3DF814" w14:textId="77777777" w:rsidR="00350A5C" w:rsidRDefault="00350A5C" w:rsidP="00362ED4">
            <w:pPr>
              <w:pStyle w:val="Texto"/>
              <w:spacing w:line="240" w:lineRule="auto"/>
              <w:ind w:left="113" w:right="113"/>
              <w:jc w:val="center"/>
              <w:rPr>
                <w:ins w:id="2256" w:author="Roger Granda" w:date="2015-03-19T01:48:00Z"/>
                <w:rStyle w:val="TextoCar"/>
                <w:rFonts w:eastAsiaTheme="minorHAnsi"/>
              </w:rPr>
            </w:pPr>
            <w:ins w:id="2257" w:author="Roger Granda" w:date="2015-03-19T01:48:00Z">
              <w:r>
                <w:rPr>
                  <w:rStyle w:val="TextoCar"/>
                  <w:rFonts w:eastAsiaTheme="minorHAnsi"/>
                </w:rPr>
                <w:t>Nivel de equidad</w:t>
              </w:r>
            </w:ins>
          </w:p>
        </w:tc>
        <w:tc>
          <w:tcPr>
            <w:tcW w:w="7087" w:type="dxa"/>
          </w:tcPr>
          <w:p w14:paraId="2762DFDF" w14:textId="67D9C363" w:rsidR="00350A5C" w:rsidRDefault="00350A5C" w:rsidP="00362ED4">
            <w:pPr>
              <w:autoSpaceDE w:val="0"/>
              <w:autoSpaceDN w:val="0"/>
              <w:adjustRightInd w:val="0"/>
              <w:rPr>
                <w:ins w:id="2258" w:author="Roger Granda" w:date="2015-03-19T01:48:00Z"/>
                <w:rFonts w:ascii="Times New Roman" w:hAnsi="Times New Roman" w:cs="Times New Roman"/>
                <w:sz w:val="24"/>
                <w:szCs w:val="24"/>
              </w:rPr>
            </w:pPr>
            <w:ins w:id="2259" w:author="Roger Granda" w:date="2015-03-19T01:48:00Z">
              <w:r>
                <w:rPr>
                  <w:rFonts w:ascii="Times New Roman" w:hAnsi="Times New Roman" w:cs="Times New Roman"/>
                  <w:sz w:val="24"/>
                  <w:szCs w:val="24"/>
                </w:rPr>
                <w:t xml:space="preserve"> </w:t>
              </w:r>
              <w:r>
                <w:rPr>
                  <w:rFonts w:ascii="Times New Roman" w:hAnsi="Times New Roman" w:cs="Times New Roman"/>
                  <w:noProof/>
                  <w:sz w:val="24"/>
                  <w:szCs w:val="24"/>
                  <w:lang w:eastAsia="es-EC"/>
                </w:rPr>
                <w:drawing>
                  <wp:inline distT="0" distB="0" distL="0" distR="0" wp14:anchorId="28299CAF" wp14:editId="4794F2BD">
                    <wp:extent cx="4215897" cy="3369312"/>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8153" cy="3379107"/>
                            </a:xfrm>
                            <a:prstGeom prst="rect">
                              <a:avLst/>
                            </a:prstGeom>
                            <a:noFill/>
                            <a:ln>
                              <a:noFill/>
                            </a:ln>
                          </pic:spPr>
                        </pic:pic>
                      </a:graphicData>
                    </a:graphic>
                  </wp:inline>
                </w:drawing>
              </w:r>
            </w:ins>
          </w:p>
          <w:p w14:paraId="1733483A" w14:textId="77777777" w:rsidR="00350A5C" w:rsidRDefault="00350A5C" w:rsidP="00362ED4">
            <w:pPr>
              <w:autoSpaceDE w:val="0"/>
              <w:autoSpaceDN w:val="0"/>
              <w:adjustRightInd w:val="0"/>
              <w:rPr>
                <w:ins w:id="2260" w:author="Roger Granda" w:date="2015-03-19T01:48:00Z"/>
                <w:rFonts w:ascii="Times New Roman" w:hAnsi="Times New Roman" w:cs="Times New Roman"/>
                <w:sz w:val="24"/>
                <w:szCs w:val="24"/>
              </w:rPr>
            </w:pPr>
          </w:p>
          <w:p w14:paraId="2566A739" w14:textId="0EED57E7" w:rsidR="00350A5C" w:rsidRDefault="00350A5C" w:rsidP="00350A5C">
            <w:pPr>
              <w:pStyle w:val="Texto"/>
              <w:spacing w:line="240" w:lineRule="auto"/>
              <w:ind w:left="0"/>
              <w:jc w:val="left"/>
              <w:rPr>
                <w:ins w:id="2261" w:author="Roger Granda" w:date="2015-03-19T01:48:00Z"/>
                <w:rStyle w:val="TextoCar"/>
                <w:rFonts w:eastAsiaTheme="minorHAnsi"/>
              </w:rPr>
            </w:pPr>
            <w:ins w:id="2262" w:author="Roger Granda" w:date="2015-03-19T01:48:00Z">
              <w:r>
                <w:rPr>
                  <w:sz w:val="16"/>
                  <w:szCs w:val="16"/>
                </w:rPr>
                <w:t>Figura 5.5</w:t>
              </w:r>
              <w:r w:rsidRPr="00C7447E">
                <w:rPr>
                  <w:sz w:val="16"/>
                  <w:szCs w:val="16"/>
                </w:rPr>
                <w:t>: Diagrama de cajas de las opiniones</w:t>
              </w:r>
              <w:r>
                <w:rPr>
                  <w:sz w:val="16"/>
                  <w:szCs w:val="16"/>
                </w:rPr>
                <w:t xml:space="preserve"> de alumnos sobre</w:t>
              </w:r>
              <w:r w:rsidRPr="00C7447E">
                <w:rPr>
                  <w:sz w:val="16"/>
                  <w:szCs w:val="16"/>
                </w:rPr>
                <w:t xml:space="preserve"> </w:t>
              </w:r>
              <w:r>
                <w:rPr>
                  <w:sz w:val="16"/>
                  <w:szCs w:val="16"/>
                </w:rPr>
                <w:t>capacidad de herramientas para reflejar aporte real</w:t>
              </w:r>
            </w:ins>
          </w:p>
        </w:tc>
      </w:tr>
    </w:tbl>
    <w:p w14:paraId="72391E0E" w14:textId="77777777" w:rsidR="00145A01" w:rsidRDefault="00145A01" w:rsidP="00AA3EDB">
      <w:pPr>
        <w:pStyle w:val="Texto"/>
        <w:ind w:firstLine="591"/>
        <w:rPr>
          <w:ins w:id="2263" w:author="Roger Granda" w:date="2015-03-19T01:29:00Z"/>
        </w:rPr>
      </w:pPr>
    </w:p>
    <w:p w14:paraId="24078D8C" w14:textId="2A46F07C" w:rsidR="00C70479" w:rsidRDefault="00C70479" w:rsidP="00C70479">
      <w:pPr>
        <w:autoSpaceDE w:val="0"/>
        <w:autoSpaceDN w:val="0"/>
        <w:adjustRightInd w:val="0"/>
        <w:spacing w:after="0" w:line="240" w:lineRule="auto"/>
        <w:rPr>
          <w:ins w:id="2264" w:author="Roger Granda" w:date="2015-03-19T01:43:00Z"/>
          <w:rFonts w:ascii="Times New Roman" w:hAnsi="Times New Roman" w:cs="Times New Roman"/>
          <w:sz w:val="24"/>
          <w:szCs w:val="24"/>
        </w:rPr>
      </w:pPr>
    </w:p>
    <w:p w14:paraId="50CDEED4" w14:textId="77777777" w:rsidR="00C70479" w:rsidRDefault="00C70479" w:rsidP="00C70479">
      <w:pPr>
        <w:autoSpaceDE w:val="0"/>
        <w:autoSpaceDN w:val="0"/>
        <w:adjustRightInd w:val="0"/>
        <w:spacing w:after="0" w:line="240" w:lineRule="auto"/>
        <w:rPr>
          <w:ins w:id="2265" w:author="Roger Granda" w:date="2015-03-19T01:43:00Z"/>
          <w:rFonts w:ascii="Times New Roman" w:hAnsi="Times New Roman" w:cs="Times New Roman"/>
          <w:sz w:val="24"/>
          <w:szCs w:val="24"/>
        </w:rPr>
      </w:pPr>
    </w:p>
    <w:p w14:paraId="075012FC" w14:textId="77777777" w:rsidR="00C70479" w:rsidRDefault="00C70479" w:rsidP="00C70479">
      <w:pPr>
        <w:autoSpaceDE w:val="0"/>
        <w:autoSpaceDN w:val="0"/>
        <w:adjustRightInd w:val="0"/>
        <w:spacing w:after="0" w:line="400" w:lineRule="atLeast"/>
        <w:rPr>
          <w:ins w:id="2266" w:author="Roger Granda" w:date="2015-03-19T01:43:00Z"/>
          <w:rFonts w:ascii="Times New Roman" w:hAnsi="Times New Roman" w:cs="Times New Roman"/>
          <w:sz w:val="24"/>
          <w:szCs w:val="24"/>
        </w:rPr>
      </w:pPr>
    </w:p>
    <w:p w14:paraId="0713B008" w14:textId="31DDBC4F" w:rsidR="00701829" w:rsidDel="00B40BC3" w:rsidRDefault="00701829" w:rsidP="00AA3EDB">
      <w:pPr>
        <w:pStyle w:val="Subtitulocapitulo"/>
        <w:numPr>
          <w:ilvl w:val="0"/>
          <w:numId w:val="0"/>
        </w:numPr>
        <w:ind w:left="792"/>
        <w:rPr>
          <w:del w:id="2267" w:author="Roger Granda" w:date="2015-03-18T23:13:00Z"/>
        </w:rPr>
      </w:pPr>
      <w:del w:id="2268" w:author="Roger Granda" w:date="2015-03-18T23:13:00Z">
        <w:r w:rsidDel="00B40BC3">
          <w:delText>Presenta primero las variables en las que tengas las 3 mediciones y luego empieza a hacer la de pre test post t1 y post test2… y las de diferencia de grupos…</w:delText>
        </w:r>
      </w:del>
    </w:p>
    <w:p w14:paraId="1E19DC3A" w14:textId="7DC3ED78" w:rsidR="000774CA" w:rsidDel="00F17B9F" w:rsidRDefault="000774CA" w:rsidP="00AA3EDB">
      <w:pPr>
        <w:pStyle w:val="Texto"/>
        <w:ind w:firstLine="591"/>
        <w:rPr>
          <w:del w:id="2269" w:author="Roger Granda" w:date="2015-03-19T02:01:00Z"/>
          <w:b/>
        </w:rPr>
      </w:pPr>
    </w:p>
    <w:p w14:paraId="35ED1BB6" w14:textId="3D6E4AD4" w:rsidR="00437C75" w:rsidRDefault="002641A6" w:rsidP="00AA3EDB">
      <w:pPr>
        <w:pStyle w:val="Texto"/>
        <w:ind w:firstLine="591"/>
        <w:rPr>
          <w:b/>
        </w:rPr>
      </w:pPr>
      <w:r>
        <w:rPr>
          <w:b/>
        </w:rPr>
        <w:t xml:space="preserve">Conformidad con </w:t>
      </w:r>
      <w:r w:rsidR="00D23021" w:rsidRPr="00AA3EDB">
        <w:rPr>
          <w:b/>
        </w:rPr>
        <w:t>calificación individual</w:t>
      </w:r>
    </w:p>
    <w:p w14:paraId="0DBEAC24" w14:textId="4EDD5A6A" w:rsidR="00347AAA" w:rsidRDefault="00347AAA" w:rsidP="00347AAA">
      <w:pPr>
        <w:pStyle w:val="Texto"/>
        <w:ind w:left="1416"/>
        <w:rPr>
          <w:rStyle w:val="TextoCar"/>
          <w:rFonts w:eastAsiaTheme="minorHAnsi"/>
        </w:rPr>
      </w:pPr>
      <w:r>
        <w:t>Las opiniones</w:t>
      </w:r>
      <w:r w:rsidR="007238A8">
        <w:t>, previas a la experimentación,</w:t>
      </w:r>
      <w:r>
        <w:t xml:space="preserve"> recolectadas de los </w:t>
      </w:r>
      <w:r w:rsidR="007238A8">
        <w:t xml:space="preserve">10 </w:t>
      </w:r>
      <w:r>
        <w:t>e</w:t>
      </w:r>
      <w:r w:rsidR="007238A8">
        <w:t xml:space="preserve">studiantes </w:t>
      </w:r>
      <w:r>
        <w:t>en cuanto a la</w:t>
      </w:r>
      <w:r w:rsidR="0046108F">
        <w:t xml:space="preserve"> </w:t>
      </w:r>
      <w:r>
        <w:t>calificación</w:t>
      </w:r>
      <w:r w:rsidR="001528B0">
        <w:t xml:space="preserve"> </w:t>
      </w:r>
      <w:r w:rsidR="0046108F">
        <w:t>in</w:t>
      </w:r>
      <w:r w:rsidR="001528B0">
        <w:t>dividual</w:t>
      </w:r>
      <w:r>
        <w:t xml:space="preserve"> que obtienen individualmente en trabajos grupales</w:t>
      </w:r>
      <w:r w:rsidR="007238A8">
        <w:t xml:space="preserve"> muestran un nivel </w:t>
      </w:r>
      <w:r w:rsidR="007238A8" w:rsidRPr="007238A8">
        <w:rPr>
          <w:i/>
        </w:rPr>
        <w:t>Conforme</w:t>
      </w:r>
      <w:r w:rsidR="007238A8">
        <w:t>.</w:t>
      </w:r>
      <w:r>
        <w:t xml:space="preserve"> </w:t>
      </w:r>
      <w:r w:rsidR="007238A8">
        <w:t xml:space="preserve"> Los resultados obtenidos en el test posterior, muestran opiniones bastante dispersas. Sin embargo, se debe considerar que el 50% tuvo una afectación positiva, esto se observa en el diagrama de cajas de la figura 5.</w:t>
      </w:r>
      <w:ins w:id="2270" w:author="Roger Granda" w:date="2015-03-19T02:15:00Z">
        <w:r w:rsidR="000C3839">
          <w:t>6</w:t>
        </w:r>
      </w:ins>
      <w:del w:id="2271" w:author="Roger Granda" w:date="2015-03-19T02:15:00Z">
        <w:r w:rsidR="007238A8" w:rsidDel="000C3839">
          <w:delText>4</w:delText>
        </w:r>
      </w:del>
      <w:r w:rsidR="007238A8">
        <w:t xml:space="preserve">, donde la </w:t>
      </w:r>
      <w:r w:rsidR="007238A8">
        <w:lastRenderedPageBreak/>
        <w:t xml:space="preserve">mediana se desplazó al nivel de </w:t>
      </w:r>
      <w:r w:rsidR="007238A8" w:rsidRPr="007238A8">
        <w:rPr>
          <w:i/>
        </w:rPr>
        <w:t>Total Conformidad</w:t>
      </w:r>
      <w:r>
        <w:t xml:space="preserve">. </w:t>
      </w:r>
      <w:r>
        <w:rPr>
          <w:rStyle w:val="TextoCar"/>
          <w:rFonts w:eastAsiaTheme="minorHAnsi"/>
        </w:rPr>
        <w:t>La prueba Wilcoxon</w:t>
      </w:r>
      <w:r w:rsidR="00BF5607">
        <w:rPr>
          <w:rStyle w:val="TextoCar"/>
          <w:rFonts w:eastAsiaTheme="minorHAnsi"/>
        </w:rPr>
        <w:t xml:space="preserve"> mostró que las percepciones</w:t>
      </w:r>
      <w:r>
        <w:rPr>
          <w:rStyle w:val="TextoCar"/>
          <w:rFonts w:eastAsiaTheme="minorHAnsi"/>
        </w:rPr>
        <w:t xml:space="preserve"> de lo</w:t>
      </w:r>
      <w:r w:rsidR="00BF5607">
        <w:rPr>
          <w:rStyle w:val="TextoCar"/>
          <w:rFonts w:eastAsiaTheme="minorHAnsi"/>
        </w:rPr>
        <w:t>s</w:t>
      </w:r>
      <w:r>
        <w:rPr>
          <w:rStyle w:val="TextoCar"/>
          <w:rFonts w:eastAsiaTheme="minorHAnsi"/>
        </w:rPr>
        <w:t xml:space="preserve"> </w:t>
      </w:r>
      <w:r w:rsidR="00F07D31">
        <w:rPr>
          <w:rStyle w:val="TextoCar"/>
          <w:rFonts w:eastAsiaTheme="minorHAnsi"/>
        </w:rPr>
        <w:t>10</w:t>
      </w:r>
      <w:r w:rsidR="000617A4">
        <w:rPr>
          <w:rStyle w:val="TextoCar"/>
          <w:rFonts w:eastAsiaTheme="minorHAnsi"/>
        </w:rPr>
        <w:t xml:space="preserve"> </w:t>
      </w:r>
      <w:r>
        <w:rPr>
          <w:rStyle w:val="TextoCar"/>
          <w:rFonts w:eastAsiaTheme="minorHAnsi"/>
        </w:rPr>
        <w:t>alumnos acerca de cuán justa es su calificación individual en el post-test</w:t>
      </w:r>
      <w:ins w:id="2272" w:author="Roger Granda" w:date="2015-03-19T02:16:00Z">
        <w:r w:rsidR="000C3839">
          <w:rPr>
            <w:rStyle w:val="TextoCar"/>
            <w:rFonts w:eastAsiaTheme="minorHAnsi"/>
          </w:rPr>
          <w:t>2</w:t>
        </w:r>
      </w:ins>
      <w:r>
        <w:rPr>
          <w:rStyle w:val="TextoCar"/>
          <w:rFonts w:eastAsiaTheme="minorHAnsi"/>
        </w:rPr>
        <w:t xml:space="preserve"> no fueron significativamente </w:t>
      </w:r>
      <w:r w:rsidR="001528B0">
        <w:rPr>
          <w:rStyle w:val="TextoCar"/>
          <w:rFonts w:eastAsiaTheme="minorHAnsi"/>
        </w:rPr>
        <w:t>diferentes</w:t>
      </w:r>
      <w:r>
        <w:rPr>
          <w:rStyle w:val="TextoCar"/>
          <w:rFonts w:eastAsiaTheme="minorHAnsi"/>
        </w:rPr>
        <w:t xml:space="preserve"> </w:t>
      </w:r>
      <w:r w:rsidR="001528B0">
        <w:rPr>
          <w:rStyle w:val="TextoCar"/>
          <w:rFonts w:eastAsiaTheme="minorHAnsi"/>
        </w:rPr>
        <w:t xml:space="preserve">comparadas al </w:t>
      </w:r>
      <w:r>
        <w:rPr>
          <w:rStyle w:val="TextoCar"/>
          <w:rFonts w:eastAsiaTheme="minorHAnsi"/>
        </w:rPr>
        <w:t>pre-test Z</w:t>
      </w:r>
      <w:r w:rsidRPr="00347AAA">
        <w:rPr>
          <w:rStyle w:val="TextoCar"/>
          <w:rFonts w:eastAsiaTheme="minorHAnsi"/>
        </w:rPr>
        <w:t>=</w:t>
      </w:r>
      <w:r w:rsidR="00F07D31">
        <w:t>-0</w:t>
      </w:r>
      <w:r w:rsidRPr="00347AAA">
        <w:t>.</w:t>
      </w:r>
      <w:r w:rsidR="00F07D31">
        <w:t>44</w:t>
      </w:r>
      <w:r w:rsidR="00F07D31">
        <w:rPr>
          <w:rStyle w:val="TextoCar"/>
          <w:rFonts w:eastAsiaTheme="minorHAnsi"/>
        </w:rPr>
        <w:t>, p=0.66</w:t>
      </w:r>
      <w:ins w:id="2273" w:author="Roger Granda" w:date="2015-03-19T02:17:00Z">
        <w:r w:rsidR="000C3839">
          <w:rPr>
            <w:rStyle w:val="TextoCar"/>
            <w:rFonts w:eastAsiaTheme="minorHAnsi"/>
          </w:rPr>
          <w:t xml:space="preserve">, ni en la comparación con el grupo de control </w:t>
        </w:r>
      </w:ins>
      <w:ins w:id="2274" w:author="Roger Granda" w:date="2015-03-19T02:18:00Z">
        <w:r w:rsidR="000C3839" w:rsidRPr="000C3839">
          <w:rPr>
            <w:rStyle w:val="TextoCar"/>
            <w:rFonts w:eastAsiaTheme="minorHAnsi"/>
          </w:rPr>
          <w:t>Z=-0.410 p=0.682</w:t>
        </w:r>
      </w:ins>
      <w:ins w:id="2275" w:author="Roger Granda" w:date="2015-03-19T02:16:00Z">
        <w:r w:rsidR="000C3839">
          <w:rPr>
            <w:rStyle w:val="TextoCar"/>
            <w:rFonts w:eastAsiaTheme="minorHAnsi"/>
          </w:rPr>
          <w:t>.</w:t>
        </w:r>
      </w:ins>
      <w:del w:id="2276" w:author="Roger Granda" w:date="2015-03-19T02:16:00Z">
        <w:r w:rsidR="002C7004" w:rsidDel="000C3839">
          <w:rPr>
            <w:rStyle w:val="TextoCar"/>
            <w:rFonts w:eastAsiaTheme="minorHAnsi"/>
          </w:rPr>
          <w:delText xml:space="preserve"> (ver tabla 5.4</w:delText>
        </w:r>
        <w:r w:rsidDel="000C3839">
          <w:rPr>
            <w:rStyle w:val="TextoCar"/>
            <w:rFonts w:eastAsiaTheme="minorHAnsi"/>
          </w:rPr>
          <w:delText>).</w:delText>
        </w:r>
      </w:del>
    </w:p>
    <w:p w14:paraId="52E6015E" w14:textId="77777777" w:rsidR="005F1A9B" w:rsidRPr="00347AAA" w:rsidRDefault="005F1A9B" w:rsidP="00AA3EDB">
      <w:pPr>
        <w:pStyle w:val="Texto"/>
        <w:ind w:firstLine="591"/>
      </w:pPr>
    </w:p>
    <w:p w14:paraId="5CCF6377" w14:textId="274B4012" w:rsidR="005F1A9B" w:rsidDel="000C3839" w:rsidRDefault="005F1A9B" w:rsidP="005F1A9B">
      <w:pPr>
        <w:pStyle w:val="Sinespaciado"/>
        <w:rPr>
          <w:del w:id="2277" w:author="Roger Granda" w:date="2015-03-19T02:18:00Z"/>
        </w:rPr>
      </w:pPr>
    </w:p>
    <w:p w14:paraId="4854615F" w14:textId="7F88BFEC" w:rsidR="005F1A9B" w:rsidDel="000C3839" w:rsidRDefault="005F1A9B" w:rsidP="005F1A9B">
      <w:pPr>
        <w:pStyle w:val="Sinespaciado"/>
        <w:rPr>
          <w:del w:id="2278" w:author="Roger Granda" w:date="2015-03-19T02:18:00Z"/>
        </w:rPr>
      </w:pPr>
    </w:p>
    <w:p w14:paraId="72D5E205" w14:textId="38A8A8CA" w:rsidR="000774CA" w:rsidDel="000C3839" w:rsidRDefault="000774CA" w:rsidP="005F1A9B">
      <w:pPr>
        <w:pStyle w:val="Sinespaciado"/>
        <w:rPr>
          <w:del w:id="2279" w:author="Roger Granda" w:date="2015-03-19T02:17:00Z"/>
        </w:rPr>
      </w:pPr>
    </w:p>
    <w:p w14:paraId="00139306" w14:textId="5D4E0C83" w:rsidR="000774CA" w:rsidDel="000C3839" w:rsidRDefault="000774CA" w:rsidP="005F1A9B">
      <w:pPr>
        <w:pStyle w:val="Sinespaciado"/>
        <w:rPr>
          <w:del w:id="2280" w:author="Roger Granda" w:date="2015-03-19T02:17:00Z"/>
        </w:rPr>
      </w:pPr>
    </w:p>
    <w:p w14:paraId="09FBEDB4" w14:textId="3D531433" w:rsidR="000774CA" w:rsidDel="000C3839" w:rsidRDefault="000774CA" w:rsidP="005F1A9B">
      <w:pPr>
        <w:pStyle w:val="Sinespaciado"/>
        <w:rPr>
          <w:del w:id="2281" w:author="Roger Granda" w:date="2015-03-19T02:17:00Z"/>
        </w:rPr>
      </w:pPr>
    </w:p>
    <w:p w14:paraId="20DABF6D" w14:textId="3E905DF3" w:rsidR="000774CA" w:rsidDel="000C3839" w:rsidRDefault="000774CA" w:rsidP="005F1A9B">
      <w:pPr>
        <w:pStyle w:val="Sinespaciado"/>
        <w:rPr>
          <w:del w:id="2282" w:author="Roger Granda" w:date="2015-03-19T02:17:00Z"/>
        </w:rPr>
      </w:pPr>
    </w:p>
    <w:p w14:paraId="02EE801A" w14:textId="563D6F84" w:rsidR="000774CA" w:rsidDel="000C3839" w:rsidRDefault="000774CA" w:rsidP="005F1A9B">
      <w:pPr>
        <w:pStyle w:val="Sinespaciado"/>
        <w:rPr>
          <w:del w:id="2283" w:author="Roger Granda" w:date="2015-03-19T02:17:00Z"/>
        </w:rPr>
      </w:pPr>
    </w:p>
    <w:p w14:paraId="12B51BFF" w14:textId="77777777" w:rsidR="000774CA" w:rsidRDefault="000774CA" w:rsidP="005F1A9B">
      <w:pPr>
        <w:pStyle w:val="Sinespaciado"/>
      </w:pPr>
    </w:p>
    <w:p w14:paraId="48FFC21B" w14:textId="77777777" w:rsidR="000774CA" w:rsidRDefault="000774CA" w:rsidP="005F1A9B">
      <w:pPr>
        <w:pStyle w:val="Sinespaciado"/>
      </w:pPr>
    </w:p>
    <w:p w14:paraId="682856F2" w14:textId="77777777" w:rsidR="005F1A9B" w:rsidRDefault="005F1A9B" w:rsidP="005F1A9B">
      <w:pPr>
        <w:pStyle w:val="Sinespaciado"/>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094848" w14:paraId="7E10260D" w14:textId="77777777" w:rsidTr="00094848">
        <w:trPr>
          <w:cantSplit/>
          <w:trHeight w:val="217"/>
        </w:trPr>
        <w:tc>
          <w:tcPr>
            <w:tcW w:w="7654" w:type="dxa"/>
            <w:gridSpan w:val="2"/>
            <w:vAlign w:val="center"/>
          </w:tcPr>
          <w:p w14:paraId="32B5A88E" w14:textId="27F0A1AD" w:rsidR="00094848" w:rsidRPr="00C7447E" w:rsidRDefault="002641A6" w:rsidP="00094848">
            <w:pPr>
              <w:pStyle w:val="Texto"/>
              <w:spacing w:line="240" w:lineRule="auto"/>
              <w:ind w:left="0"/>
              <w:jc w:val="center"/>
              <w:rPr>
                <w:b/>
              </w:rPr>
            </w:pPr>
            <w:r>
              <w:rPr>
                <w:b/>
              </w:rPr>
              <w:t>Conformidad con</w:t>
            </w:r>
            <w:r w:rsidR="00094848" w:rsidRPr="00AA3EDB">
              <w:rPr>
                <w:b/>
              </w:rPr>
              <w:t xml:space="preserve"> calificación individual</w:t>
            </w:r>
          </w:p>
        </w:tc>
      </w:tr>
      <w:tr w:rsidR="00094848" w14:paraId="6C5189F8" w14:textId="77777777" w:rsidTr="00094848">
        <w:trPr>
          <w:cantSplit/>
          <w:trHeight w:val="1134"/>
        </w:trPr>
        <w:tc>
          <w:tcPr>
            <w:tcW w:w="567" w:type="dxa"/>
            <w:textDirection w:val="btLr"/>
            <w:vAlign w:val="center"/>
          </w:tcPr>
          <w:p w14:paraId="4C90B217" w14:textId="0937DCF3" w:rsidR="00094848" w:rsidRDefault="00094848" w:rsidP="00D4751F">
            <w:pPr>
              <w:pStyle w:val="Texto"/>
              <w:spacing w:line="240" w:lineRule="auto"/>
              <w:ind w:left="113" w:right="113"/>
              <w:jc w:val="center"/>
              <w:rPr>
                <w:rStyle w:val="TextoCar"/>
                <w:rFonts w:eastAsiaTheme="minorHAnsi"/>
              </w:rPr>
            </w:pPr>
            <w:r>
              <w:rPr>
                <w:rStyle w:val="TextoCar"/>
                <w:rFonts w:eastAsiaTheme="minorHAnsi"/>
              </w:rPr>
              <w:t xml:space="preserve">Nivel de </w:t>
            </w:r>
            <w:r w:rsidR="00D4751F">
              <w:rPr>
                <w:rStyle w:val="TextoCar"/>
                <w:rFonts w:eastAsiaTheme="minorHAnsi"/>
              </w:rPr>
              <w:t>conformidad</w:t>
            </w:r>
          </w:p>
        </w:tc>
        <w:tc>
          <w:tcPr>
            <w:tcW w:w="7087" w:type="dxa"/>
          </w:tcPr>
          <w:p w14:paraId="7A8889B1" w14:textId="446B566E" w:rsidR="00327CA7" w:rsidRDefault="00AE5C8E" w:rsidP="0013078F">
            <w:pPr>
              <w:pStyle w:val="Texto"/>
              <w:spacing w:line="240" w:lineRule="auto"/>
              <w:ind w:left="0"/>
              <w:jc w:val="left"/>
              <w:rPr>
                <w:sz w:val="16"/>
                <w:szCs w:val="16"/>
              </w:rPr>
            </w:pPr>
            <w:r w:rsidRPr="00AE5C8E">
              <w:rPr>
                <w:noProof/>
                <w:sz w:val="16"/>
                <w:szCs w:val="16"/>
              </w:rPr>
              <w:drawing>
                <wp:inline distT="0" distB="0" distL="0" distR="0" wp14:anchorId="64DFA1CF" wp14:editId="1701A9AF">
                  <wp:extent cx="3836467" cy="32289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1323" cy="3233062"/>
                          </a:xfrm>
                          <a:prstGeom prst="rect">
                            <a:avLst/>
                          </a:prstGeom>
                        </pic:spPr>
                      </pic:pic>
                    </a:graphicData>
                  </a:graphic>
                </wp:inline>
              </w:drawing>
            </w:r>
          </w:p>
          <w:p w14:paraId="194AF97A" w14:textId="62ADBA52" w:rsidR="00094848" w:rsidRDefault="00094848" w:rsidP="00DA6ADF">
            <w:pPr>
              <w:pStyle w:val="Texto"/>
              <w:spacing w:line="240" w:lineRule="auto"/>
              <w:ind w:left="0"/>
              <w:jc w:val="left"/>
              <w:rPr>
                <w:rStyle w:val="TextoCar"/>
                <w:rFonts w:eastAsiaTheme="minorHAnsi"/>
              </w:rPr>
            </w:pPr>
            <w:r w:rsidRPr="00C7447E">
              <w:rPr>
                <w:sz w:val="16"/>
                <w:szCs w:val="16"/>
              </w:rPr>
              <w:t xml:space="preserve">Figura </w:t>
            </w:r>
            <w:r w:rsidR="00714901">
              <w:rPr>
                <w:sz w:val="16"/>
                <w:szCs w:val="16"/>
              </w:rPr>
              <w:t>5.</w:t>
            </w:r>
            <w:ins w:id="2284" w:author="Roger Granda" w:date="2015-03-19T02:14:00Z">
              <w:r w:rsidR="000C3839">
                <w:rPr>
                  <w:sz w:val="16"/>
                  <w:szCs w:val="16"/>
                </w:rPr>
                <w:t>6</w:t>
              </w:r>
            </w:ins>
            <w:del w:id="2285" w:author="Roger Granda" w:date="2015-03-19T02:14:00Z">
              <w:r w:rsidR="00714901" w:rsidDel="000C3839">
                <w:rPr>
                  <w:sz w:val="16"/>
                  <w:szCs w:val="16"/>
                </w:rPr>
                <w:delText>4</w:delText>
              </w:r>
            </w:del>
            <w:r w:rsidR="00DA6ADF">
              <w:rPr>
                <w:sz w:val="16"/>
                <w:szCs w:val="16"/>
              </w:rPr>
              <w:t xml:space="preserve">: Diagrama de cajas de la conformidad </w:t>
            </w:r>
            <w:r>
              <w:rPr>
                <w:sz w:val="16"/>
                <w:szCs w:val="16"/>
              </w:rPr>
              <w:t xml:space="preserve">de </w:t>
            </w:r>
            <w:r w:rsidR="0013078F">
              <w:rPr>
                <w:sz w:val="16"/>
                <w:szCs w:val="16"/>
              </w:rPr>
              <w:t>estudiantes</w:t>
            </w:r>
            <w:r>
              <w:rPr>
                <w:sz w:val="16"/>
                <w:szCs w:val="16"/>
              </w:rPr>
              <w:t xml:space="preserve"> sobre</w:t>
            </w:r>
            <w:r w:rsidR="0013078F">
              <w:rPr>
                <w:sz w:val="16"/>
                <w:szCs w:val="16"/>
              </w:rPr>
              <w:t xml:space="preserve"> calificaciones individuales</w:t>
            </w:r>
          </w:p>
        </w:tc>
      </w:tr>
    </w:tbl>
    <w:p w14:paraId="6E9C6F28" w14:textId="77777777" w:rsidR="005F1A9B" w:rsidRPr="00094848" w:rsidRDefault="005F1A9B" w:rsidP="00094848">
      <w:pPr>
        <w:pStyle w:val="Sinespaciado"/>
      </w:pPr>
    </w:p>
    <w:p w14:paraId="02614B4B" w14:textId="77777777" w:rsidR="005F1A9B" w:rsidRDefault="005F1A9B" w:rsidP="005F1A9B">
      <w:pPr>
        <w:pStyle w:val="Sinespaciado"/>
      </w:pPr>
    </w:p>
    <w:p w14:paraId="6992362A" w14:textId="77777777" w:rsidR="005F1A9B" w:rsidRDefault="005F1A9B" w:rsidP="005F1A9B">
      <w:pPr>
        <w:pStyle w:val="Sinespaciado"/>
      </w:pPr>
    </w:p>
    <w:p w14:paraId="2934D2C3" w14:textId="77777777" w:rsidR="005F1A9B" w:rsidRPr="00AA3EDB" w:rsidRDefault="005F1A9B" w:rsidP="005F1A9B">
      <w:pPr>
        <w:pStyle w:val="Sinespaciado"/>
      </w:pPr>
    </w:p>
    <w:tbl>
      <w:tblPr>
        <w:tblStyle w:val="Tablaconcuadrcula"/>
        <w:tblW w:w="0" w:type="auto"/>
        <w:tblInd w:w="792" w:type="dxa"/>
        <w:tblLook w:val="04A0" w:firstRow="1" w:lastRow="0" w:firstColumn="1" w:lastColumn="0" w:noHBand="0" w:noVBand="1"/>
      </w:tblPr>
      <w:tblGrid>
        <w:gridCol w:w="1874"/>
        <w:gridCol w:w="2718"/>
        <w:gridCol w:w="2883"/>
      </w:tblGrid>
      <w:tr w:rsidR="00676203" w:rsidRPr="000D46B3" w:rsidDel="000C3839" w14:paraId="1FB95EB3" w14:textId="2210CBBB" w:rsidTr="00A12FEA">
        <w:trPr>
          <w:del w:id="2286" w:author="Roger Granda" w:date="2015-03-19T02:08:00Z"/>
        </w:trPr>
        <w:tc>
          <w:tcPr>
            <w:tcW w:w="7475" w:type="dxa"/>
            <w:gridSpan w:val="3"/>
            <w:tcBorders>
              <w:top w:val="nil"/>
              <w:left w:val="nil"/>
              <w:bottom w:val="single" w:sz="4" w:space="0" w:color="auto"/>
              <w:right w:val="nil"/>
            </w:tcBorders>
          </w:tcPr>
          <w:p w14:paraId="1D74AA63" w14:textId="2F77CD6E" w:rsidR="00676203" w:rsidRPr="00591A0D" w:rsidDel="000C3839" w:rsidRDefault="002C7004" w:rsidP="00DA6ADF">
            <w:pPr>
              <w:pStyle w:val="Subtitulocapitulo"/>
              <w:numPr>
                <w:ilvl w:val="0"/>
                <w:numId w:val="0"/>
              </w:numPr>
              <w:tabs>
                <w:tab w:val="left" w:pos="2910"/>
              </w:tabs>
              <w:spacing w:line="276" w:lineRule="auto"/>
              <w:rPr>
                <w:del w:id="2287" w:author="Roger Granda" w:date="2015-03-19T02:08:00Z"/>
                <w:b w:val="0"/>
                <w:sz w:val="24"/>
                <w:szCs w:val="24"/>
              </w:rPr>
            </w:pPr>
            <w:del w:id="2288" w:author="Roger Granda" w:date="2015-03-19T02:08:00Z">
              <w:r w:rsidDel="000C3839">
                <w:rPr>
                  <w:sz w:val="18"/>
                  <w:szCs w:val="18"/>
                </w:rPr>
                <w:delText>Tabla 5.4</w:delText>
              </w:r>
              <w:r w:rsidR="009E37DF" w:rsidRPr="00591A0D" w:rsidDel="000C3839">
                <w:rPr>
                  <w:sz w:val="18"/>
                  <w:szCs w:val="18"/>
                </w:rPr>
                <w:delText>:</w:delText>
              </w:r>
              <w:r w:rsidR="009E37DF" w:rsidDel="000C3839">
                <w:rPr>
                  <w:b w:val="0"/>
                  <w:sz w:val="18"/>
                  <w:szCs w:val="18"/>
                </w:rPr>
                <w:delText xml:space="preserve"> Resumen descriptivo de </w:delText>
              </w:r>
              <w:r w:rsidR="00DA6ADF" w:rsidDel="000C3839">
                <w:rPr>
                  <w:b w:val="0"/>
                  <w:sz w:val="18"/>
                  <w:szCs w:val="18"/>
                </w:rPr>
                <w:delText>conformidad de la</w:delText>
              </w:r>
              <w:r w:rsidR="009E37DF" w:rsidDel="000C3839">
                <w:rPr>
                  <w:b w:val="0"/>
                  <w:sz w:val="18"/>
                  <w:szCs w:val="18"/>
                </w:rPr>
                <w:delText xml:space="preserve"> calificación individual obtenida por los alumnos.</w:delText>
              </w:r>
            </w:del>
          </w:p>
        </w:tc>
      </w:tr>
      <w:tr w:rsidR="00676203" w:rsidRPr="000D46B3" w:rsidDel="000C3839" w14:paraId="3E02837F" w14:textId="29CF954B" w:rsidTr="00A12FEA">
        <w:trPr>
          <w:del w:id="2289" w:author="Roger Granda" w:date="2015-03-19T02:08:00Z"/>
        </w:trPr>
        <w:tc>
          <w:tcPr>
            <w:tcW w:w="7475" w:type="dxa"/>
            <w:gridSpan w:val="3"/>
            <w:tcBorders>
              <w:top w:val="single" w:sz="4" w:space="0" w:color="auto"/>
            </w:tcBorders>
          </w:tcPr>
          <w:p w14:paraId="2572BE7D" w14:textId="20604F51" w:rsidR="00676203" w:rsidRPr="000D46B3" w:rsidDel="000C3839" w:rsidRDefault="00676203" w:rsidP="00A12FEA">
            <w:pPr>
              <w:pStyle w:val="Subtitulocapitulo"/>
              <w:numPr>
                <w:ilvl w:val="0"/>
                <w:numId w:val="0"/>
              </w:numPr>
              <w:spacing w:line="276" w:lineRule="auto"/>
              <w:jc w:val="center"/>
              <w:rPr>
                <w:del w:id="2290" w:author="Roger Granda" w:date="2015-03-19T02:08:00Z"/>
                <w:sz w:val="24"/>
                <w:szCs w:val="24"/>
              </w:rPr>
            </w:pPr>
            <w:del w:id="2291" w:author="Roger Granda" w:date="2015-03-19T02:08:00Z">
              <w:r w:rsidDel="000C3839">
                <w:rPr>
                  <w:sz w:val="24"/>
                  <w:szCs w:val="24"/>
                </w:rPr>
                <w:delText>Estadística Descriptiva</w:delText>
              </w:r>
            </w:del>
          </w:p>
        </w:tc>
      </w:tr>
      <w:tr w:rsidR="00676203" w:rsidRPr="000D46B3" w:rsidDel="000C3839" w14:paraId="1FC12998" w14:textId="0B1FB561" w:rsidTr="00A12FEA">
        <w:trPr>
          <w:del w:id="2292" w:author="Roger Granda" w:date="2015-03-19T02:08:00Z"/>
        </w:trPr>
        <w:tc>
          <w:tcPr>
            <w:tcW w:w="1874" w:type="dxa"/>
          </w:tcPr>
          <w:p w14:paraId="017B80EC" w14:textId="1B9F20EF" w:rsidR="00676203" w:rsidRPr="000D46B3" w:rsidDel="000C3839" w:rsidRDefault="00676203" w:rsidP="00A12FEA">
            <w:pPr>
              <w:pStyle w:val="Subtitulocapitulo"/>
              <w:numPr>
                <w:ilvl w:val="0"/>
                <w:numId w:val="0"/>
              </w:numPr>
              <w:spacing w:line="276" w:lineRule="auto"/>
              <w:rPr>
                <w:del w:id="2293" w:author="Roger Granda" w:date="2015-03-19T02:08:00Z"/>
                <w:b w:val="0"/>
                <w:sz w:val="24"/>
                <w:szCs w:val="24"/>
              </w:rPr>
            </w:pPr>
          </w:p>
        </w:tc>
        <w:tc>
          <w:tcPr>
            <w:tcW w:w="2718" w:type="dxa"/>
          </w:tcPr>
          <w:p w14:paraId="7A0D92C8" w14:textId="42BF3DA0" w:rsidR="00676203" w:rsidRPr="00591A0D" w:rsidDel="000C3839" w:rsidRDefault="00676203" w:rsidP="00A12FEA">
            <w:pPr>
              <w:pStyle w:val="Subtitulocapitulo"/>
              <w:numPr>
                <w:ilvl w:val="0"/>
                <w:numId w:val="0"/>
              </w:numPr>
              <w:spacing w:line="276" w:lineRule="auto"/>
              <w:rPr>
                <w:del w:id="2294" w:author="Roger Granda" w:date="2015-03-19T02:08:00Z"/>
                <w:sz w:val="24"/>
                <w:szCs w:val="24"/>
              </w:rPr>
            </w:pPr>
            <w:del w:id="2295" w:author="Roger Granda" w:date="2015-03-19T02:08:00Z">
              <w:r w:rsidRPr="00591A0D" w:rsidDel="000C3839">
                <w:rPr>
                  <w:sz w:val="24"/>
                  <w:szCs w:val="24"/>
                </w:rPr>
                <w:delText>Pre-Test</w:delText>
              </w:r>
            </w:del>
          </w:p>
        </w:tc>
        <w:tc>
          <w:tcPr>
            <w:tcW w:w="2883" w:type="dxa"/>
          </w:tcPr>
          <w:p w14:paraId="75C4F392" w14:textId="3DAC03EF" w:rsidR="00676203" w:rsidRPr="00591A0D" w:rsidDel="000C3839" w:rsidRDefault="00676203" w:rsidP="00A12FEA">
            <w:pPr>
              <w:pStyle w:val="Subtitulocapitulo"/>
              <w:numPr>
                <w:ilvl w:val="0"/>
                <w:numId w:val="0"/>
              </w:numPr>
              <w:spacing w:line="276" w:lineRule="auto"/>
              <w:rPr>
                <w:del w:id="2296" w:author="Roger Granda" w:date="2015-03-19T02:08:00Z"/>
                <w:sz w:val="24"/>
                <w:szCs w:val="24"/>
              </w:rPr>
            </w:pPr>
            <w:del w:id="2297" w:author="Roger Granda" w:date="2015-03-19T02:08:00Z">
              <w:r w:rsidRPr="00591A0D" w:rsidDel="000C3839">
                <w:rPr>
                  <w:sz w:val="24"/>
                  <w:szCs w:val="24"/>
                </w:rPr>
                <w:delText>Post-Test</w:delText>
              </w:r>
            </w:del>
          </w:p>
        </w:tc>
      </w:tr>
      <w:tr w:rsidR="00676203" w:rsidRPr="000D46B3" w:rsidDel="000C3839" w14:paraId="35929029" w14:textId="4B4DF884" w:rsidTr="00A12FEA">
        <w:trPr>
          <w:del w:id="2298" w:author="Roger Granda" w:date="2015-03-19T02:08:00Z"/>
        </w:trPr>
        <w:tc>
          <w:tcPr>
            <w:tcW w:w="1874" w:type="dxa"/>
          </w:tcPr>
          <w:p w14:paraId="506561F1" w14:textId="5A7DFDA3" w:rsidR="00676203" w:rsidRPr="00591A0D" w:rsidDel="000C3839" w:rsidRDefault="00676203" w:rsidP="00A12FEA">
            <w:pPr>
              <w:pStyle w:val="Subtitulocapitulo"/>
              <w:numPr>
                <w:ilvl w:val="0"/>
                <w:numId w:val="0"/>
              </w:numPr>
              <w:spacing w:line="276" w:lineRule="auto"/>
              <w:rPr>
                <w:del w:id="2299" w:author="Roger Granda" w:date="2015-03-19T02:08:00Z"/>
                <w:sz w:val="24"/>
                <w:szCs w:val="24"/>
              </w:rPr>
            </w:pPr>
            <w:del w:id="2300" w:author="Roger Granda" w:date="2015-03-19T02:08:00Z">
              <w:r w:rsidRPr="00591A0D" w:rsidDel="000C3839">
                <w:rPr>
                  <w:sz w:val="24"/>
                  <w:szCs w:val="24"/>
                </w:rPr>
                <w:delText>Media</w:delText>
              </w:r>
            </w:del>
          </w:p>
        </w:tc>
        <w:tc>
          <w:tcPr>
            <w:tcW w:w="2718" w:type="dxa"/>
          </w:tcPr>
          <w:p w14:paraId="5C6B3D74" w14:textId="575372AA" w:rsidR="00676203" w:rsidRPr="00676203" w:rsidDel="000C3839" w:rsidRDefault="00AE5C8E" w:rsidP="00A12FEA">
            <w:pPr>
              <w:pStyle w:val="Subtitulocapitulo"/>
              <w:numPr>
                <w:ilvl w:val="0"/>
                <w:numId w:val="0"/>
              </w:numPr>
              <w:spacing w:line="276" w:lineRule="auto"/>
              <w:rPr>
                <w:del w:id="2301" w:author="Roger Granda" w:date="2015-03-19T02:08:00Z"/>
                <w:b w:val="0"/>
                <w:sz w:val="24"/>
                <w:szCs w:val="24"/>
              </w:rPr>
            </w:pPr>
            <w:del w:id="2302" w:author="Roger Granda" w:date="2015-03-19T02:08:00Z">
              <w:r w:rsidDel="000C3839">
                <w:rPr>
                  <w:b w:val="0"/>
                  <w:sz w:val="24"/>
                  <w:szCs w:val="24"/>
                </w:rPr>
                <w:delText>4</w:delText>
              </w:r>
            </w:del>
          </w:p>
        </w:tc>
        <w:tc>
          <w:tcPr>
            <w:tcW w:w="2883" w:type="dxa"/>
          </w:tcPr>
          <w:p w14:paraId="1921825B" w14:textId="66043ABB" w:rsidR="00676203" w:rsidRPr="000D46B3" w:rsidDel="000C3839" w:rsidRDefault="00AE5C8E" w:rsidP="00A12FEA">
            <w:pPr>
              <w:pStyle w:val="Subtitulocapitulo"/>
              <w:numPr>
                <w:ilvl w:val="0"/>
                <w:numId w:val="0"/>
              </w:numPr>
              <w:spacing w:line="276" w:lineRule="auto"/>
              <w:rPr>
                <w:del w:id="2303" w:author="Roger Granda" w:date="2015-03-19T02:08:00Z"/>
                <w:b w:val="0"/>
                <w:sz w:val="24"/>
                <w:szCs w:val="24"/>
              </w:rPr>
            </w:pPr>
            <w:del w:id="2304" w:author="Roger Granda" w:date="2015-03-19T02:08:00Z">
              <w:r w:rsidDel="000C3839">
                <w:rPr>
                  <w:b w:val="0"/>
                  <w:sz w:val="24"/>
                  <w:szCs w:val="24"/>
                </w:rPr>
                <w:delText>4</w:delText>
              </w:r>
            </w:del>
          </w:p>
        </w:tc>
      </w:tr>
      <w:tr w:rsidR="00676203" w:rsidRPr="000D46B3" w:rsidDel="000C3839" w14:paraId="619F38C6" w14:textId="040A127D" w:rsidTr="00A12FEA">
        <w:trPr>
          <w:del w:id="2305" w:author="Roger Granda" w:date="2015-03-19T02:08:00Z"/>
        </w:trPr>
        <w:tc>
          <w:tcPr>
            <w:tcW w:w="1874" w:type="dxa"/>
          </w:tcPr>
          <w:p w14:paraId="52B14A16" w14:textId="0943BEF7" w:rsidR="00676203" w:rsidRPr="00591A0D" w:rsidDel="000C3839" w:rsidRDefault="00676203" w:rsidP="00A12FEA">
            <w:pPr>
              <w:pStyle w:val="Subtitulocapitulo"/>
              <w:numPr>
                <w:ilvl w:val="0"/>
                <w:numId w:val="0"/>
              </w:numPr>
              <w:spacing w:line="276" w:lineRule="auto"/>
              <w:rPr>
                <w:del w:id="2306" w:author="Roger Granda" w:date="2015-03-19T02:08:00Z"/>
                <w:sz w:val="24"/>
                <w:szCs w:val="24"/>
              </w:rPr>
            </w:pPr>
            <w:del w:id="2307" w:author="Roger Granda" w:date="2015-03-19T02:08:00Z">
              <w:r w:rsidRPr="00591A0D" w:rsidDel="000C3839">
                <w:rPr>
                  <w:sz w:val="24"/>
                  <w:szCs w:val="24"/>
                </w:rPr>
                <w:delText>Mediana</w:delText>
              </w:r>
            </w:del>
          </w:p>
        </w:tc>
        <w:tc>
          <w:tcPr>
            <w:tcW w:w="2718" w:type="dxa"/>
          </w:tcPr>
          <w:p w14:paraId="76741BFC" w14:textId="6A9BD6B7" w:rsidR="00676203" w:rsidRPr="000D46B3" w:rsidDel="000C3839" w:rsidRDefault="00676203" w:rsidP="00A12FEA">
            <w:pPr>
              <w:pStyle w:val="Subtitulocapitulo"/>
              <w:numPr>
                <w:ilvl w:val="0"/>
                <w:numId w:val="0"/>
              </w:numPr>
              <w:spacing w:line="276" w:lineRule="auto"/>
              <w:rPr>
                <w:del w:id="2308" w:author="Roger Granda" w:date="2015-03-19T02:08:00Z"/>
                <w:b w:val="0"/>
                <w:sz w:val="24"/>
                <w:szCs w:val="24"/>
              </w:rPr>
            </w:pPr>
            <w:del w:id="2309" w:author="Roger Granda" w:date="2015-03-19T02:08:00Z">
              <w:r w:rsidDel="000C3839">
                <w:rPr>
                  <w:b w:val="0"/>
                  <w:sz w:val="24"/>
                  <w:szCs w:val="24"/>
                </w:rPr>
                <w:delText>4</w:delText>
              </w:r>
            </w:del>
          </w:p>
        </w:tc>
        <w:tc>
          <w:tcPr>
            <w:tcW w:w="2883" w:type="dxa"/>
          </w:tcPr>
          <w:p w14:paraId="5F628543" w14:textId="6099B6E3" w:rsidR="00676203" w:rsidRPr="000D46B3" w:rsidDel="000C3839" w:rsidRDefault="00AE5C8E" w:rsidP="00A12FEA">
            <w:pPr>
              <w:pStyle w:val="Subtitulocapitulo"/>
              <w:numPr>
                <w:ilvl w:val="0"/>
                <w:numId w:val="0"/>
              </w:numPr>
              <w:spacing w:line="276" w:lineRule="auto"/>
              <w:rPr>
                <w:del w:id="2310" w:author="Roger Granda" w:date="2015-03-19T02:08:00Z"/>
                <w:b w:val="0"/>
                <w:sz w:val="24"/>
                <w:szCs w:val="24"/>
              </w:rPr>
            </w:pPr>
            <w:del w:id="2311" w:author="Roger Granda" w:date="2015-03-19T02:08:00Z">
              <w:r w:rsidDel="000C3839">
                <w:rPr>
                  <w:b w:val="0"/>
                  <w:sz w:val="24"/>
                  <w:szCs w:val="24"/>
                </w:rPr>
                <w:delText>5</w:delText>
              </w:r>
            </w:del>
          </w:p>
        </w:tc>
      </w:tr>
      <w:tr w:rsidR="00676203" w:rsidRPr="000D46B3" w:rsidDel="000C3839" w14:paraId="469E1EBE" w14:textId="268DABC1" w:rsidTr="00A12FEA">
        <w:trPr>
          <w:del w:id="2312" w:author="Roger Granda" w:date="2015-03-19T02:08:00Z"/>
        </w:trPr>
        <w:tc>
          <w:tcPr>
            <w:tcW w:w="7475" w:type="dxa"/>
            <w:gridSpan w:val="3"/>
          </w:tcPr>
          <w:p w14:paraId="3451F12D" w14:textId="1173E7BB" w:rsidR="00676203" w:rsidRPr="00591A0D" w:rsidDel="000C3839" w:rsidRDefault="00676203" w:rsidP="00A12FEA">
            <w:pPr>
              <w:pStyle w:val="Subtitulocapitulo"/>
              <w:numPr>
                <w:ilvl w:val="0"/>
                <w:numId w:val="0"/>
              </w:numPr>
              <w:spacing w:line="276" w:lineRule="auto"/>
              <w:jc w:val="center"/>
              <w:rPr>
                <w:del w:id="2313" w:author="Roger Granda" w:date="2015-03-19T02:08:00Z"/>
                <w:sz w:val="24"/>
                <w:szCs w:val="24"/>
              </w:rPr>
            </w:pPr>
            <w:del w:id="2314" w:author="Roger Granda" w:date="2015-03-19T02:08:00Z">
              <w:r w:rsidRPr="00591A0D" w:rsidDel="000C3839">
                <w:rPr>
                  <w:sz w:val="24"/>
                  <w:szCs w:val="24"/>
                </w:rPr>
                <w:delText>Prueba de Hipótesis</w:delText>
              </w:r>
            </w:del>
          </w:p>
        </w:tc>
      </w:tr>
      <w:tr w:rsidR="00676203" w:rsidRPr="000D46B3" w:rsidDel="000C3839" w14:paraId="6C5EA126" w14:textId="39BED582" w:rsidTr="00A12FEA">
        <w:trPr>
          <w:del w:id="2315" w:author="Roger Granda" w:date="2015-03-19T02:08:00Z"/>
        </w:trPr>
        <w:tc>
          <w:tcPr>
            <w:tcW w:w="1874" w:type="dxa"/>
            <w:vMerge w:val="restart"/>
          </w:tcPr>
          <w:p w14:paraId="3B0E3F3B" w14:textId="1BB7B19A" w:rsidR="00676203" w:rsidRPr="00591A0D" w:rsidDel="000C3839" w:rsidRDefault="00676203" w:rsidP="00A12FEA">
            <w:pPr>
              <w:pStyle w:val="Subtitulocapitulo"/>
              <w:numPr>
                <w:ilvl w:val="0"/>
                <w:numId w:val="0"/>
              </w:numPr>
              <w:tabs>
                <w:tab w:val="left" w:pos="1500"/>
              </w:tabs>
              <w:spacing w:line="276" w:lineRule="auto"/>
              <w:rPr>
                <w:del w:id="2316" w:author="Roger Granda" w:date="2015-03-19T02:08:00Z"/>
                <w:sz w:val="24"/>
                <w:szCs w:val="24"/>
              </w:rPr>
            </w:pPr>
            <w:del w:id="2317" w:author="Roger Granda" w:date="2015-03-19T02:08:00Z">
              <w:r w:rsidRPr="00591A0D" w:rsidDel="000C3839">
                <w:rPr>
                  <w:sz w:val="24"/>
                  <w:szCs w:val="24"/>
                </w:rPr>
                <w:delText>Wilcoxon signed-rank</w:delText>
              </w:r>
            </w:del>
          </w:p>
        </w:tc>
        <w:tc>
          <w:tcPr>
            <w:tcW w:w="2718" w:type="dxa"/>
          </w:tcPr>
          <w:p w14:paraId="2C9C9CF7" w14:textId="71252D85" w:rsidR="00676203" w:rsidRPr="00591A0D" w:rsidDel="000C3839" w:rsidRDefault="00676203" w:rsidP="00A12FEA">
            <w:pPr>
              <w:pStyle w:val="Subtitulocapitulo"/>
              <w:numPr>
                <w:ilvl w:val="0"/>
                <w:numId w:val="0"/>
              </w:numPr>
              <w:spacing w:line="276" w:lineRule="auto"/>
              <w:rPr>
                <w:del w:id="2318" w:author="Roger Granda" w:date="2015-03-19T02:08:00Z"/>
                <w:sz w:val="24"/>
                <w:szCs w:val="24"/>
              </w:rPr>
            </w:pPr>
            <w:del w:id="2319" w:author="Roger Granda" w:date="2015-03-19T02:08:00Z">
              <w:r w:rsidRPr="00591A0D" w:rsidDel="000C3839">
                <w:rPr>
                  <w:sz w:val="24"/>
                  <w:szCs w:val="24"/>
                </w:rPr>
                <w:delText>Z</w:delText>
              </w:r>
            </w:del>
          </w:p>
        </w:tc>
        <w:tc>
          <w:tcPr>
            <w:tcW w:w="2883" w:type="dxa"/>
          </w:tcPr>
          <w:p w14:paraId="0F3E841A" w14:textId="32BDE31E" w:rsidR="00676203" w:rsidRPr="00591A0D" w:rsidDel="000C3839" w:rsidRDefault="00676203" w:rsidP="00A12FEA">
            <w:pPr>
              <w:pStyle w:val="Subtitulocapitulo"/>
              <w:numPr>
                <w:ilvl w:val="0"/>
                <w:numId w:val="0"/>
              </w:numPr>
              <w:spacing w:line="276" w:lineRule="auto"/>
              <w:rPr>
                <w:del w:id="2320" w:author="Roger Granda" w:date="2015-03-19T02:08:00Z"/>
                <w:sz w:val="24"/>
                <w:szCs w:val="24"/>
              </w:rPr>
            </w:pPr>
            <w:del w:id="2321" w:author="Roger Granda" w:date="2015-03-19T02:08:00Z">
              <w:r w:rsidDel="000C3839">
                <w:rPr>
                  <w:sz w:val="24"/>
                  <w:szCs w:val="24"/>
                </w:rPr>
                <w:delText xml:space="preserve">Valor </w:delText>
              </w:r>
              <w:r w:rsidRPr="00591A0D" w:rsidDel="000C3839">
                <w:rPr>
                  <w:sz w:val="24"/>
                  <w:szCs w:val="24"/>
                </w:rPr>
                <w:delText>p</w:delText>
              </w:r>
            </w:del>
          </w:p>
        </w:tc>
      </w:tr>
      <w:tr w:rsidR="00676203" w:rsidRPr="000D46B3" w:rsidDel="000C3839" w14:paraId="555B74FF" w14:textId="2FE98DFD" w:rsidTr="00A12FEA">
        <w:trPr>
          <w:del w:id="2322" w:author="Roger Granda" w:date="2015-03-19T02:08:00Z"/>
        </w:trPr>
        <w:tc>
          <w:tcPr>
            <w:tcW w:w="1874" w:type="dxa"/>
            <w:vMerge/>
          </w:tcPr>
          <w:p w14:paraId="0559287E" w14:textId="6911AD5F" w:rsidR="00676203" w:rsidRPr="000D46B3" w:rsidDel="000C3839" w:rsidRDefault="00676203" w:rsidP="00A12FEA">
            <w:pPr>
              <w:pStyle w:val="Subtitulocapitulo"/>
              <w:numPr>
                <w:ilvl w:val="0"/>
                <w:numId w:val="0"/>
              </w:numPr>
              <w:spacing w:line="276" w:lineRule="auto"/>
              <w:rPr>
                <w:del w:id="2323" w:author="Roger Granda" w:date="2015-03-19T02:08:00Z"/>
                <w:b w:val="0"/>
                <w:sz w:val="24"/>
                <w:szCs w:val="24"/>
              </w:rPr>
            </w:pPr>
          </w:p>
        </w:tc>
        <w:tc>
          <w:tcPr>
            <w:tcW w:w="2718" w:type="dxa"/>
          </w:tcPr>
          <w:p w14:paraId="48731CA6" w14:textId="1BEE11E8" w:rsidR="00676203" w:rsidRPr="00676203" w:rsidDel="000C3839" w:rsidRDefault="00AE5C8E" w:rsidP="00A12FEA">
            <w:pPr>
              <w:pStyle w:val="Subtitulocapitulo"/>
              <w:numPr>
                <w:ilvl w:val="0"/>
                <w:numId w:val="0"/>
              </w:numPr>
              <w:spacing w:line="276" w:lineRule="auto"/>
              <w:rPr>
                <w:del w:id="2324" w:author="Roger Granda" w:date="2015-03-19T02:08:00Z"/>
                <w:b w:val="0"/>
                <w:sz w:val="24"/>
                <w:szCs w:val="24"/>
              </w:rPr>
            </w:pPr>
            <w:del w:id="2325" w:author="Roger Granda" w:date="2015-03-19T02:08:00Z">
              <w:r w:rsidDel="000C3839">
                <w:rPr>
                  <w:b w:val="0"/>
                  <w:sz w:val="24"/>
                  <w:szCs w:val="24"/>
                </w:rPr>
                <w:delText>-0.440</w:delText>
              </w:r>
            </w:del>
          </w:p>
        </w:tc>
        <w:tc>
          <w:tcPr>
            <w:tcW w:w="2883" w:type="dxa"/>
          </w:tcPr>
          <w:p w14:paraId="031EF2F6" w14:textId="66ADAD98" w:rsidR="00676203" w:rsidRPr="00676203" w:rsidDel="000C3839" w:rsidRDefault="00676203" w:rsidP="00A12FEA">
            <w:pPr>
              <w:pStyle w:val="Subtitulocapitulo"/>
              <w:numPr>
                <w:ilvl w:val="0"/>
                <w:numId w:val="0"/>
              </w:numPr>
              <w:spacing w:line="276" w:lineRule="auto"/>
              <w:rPr>
                <w:del w:id="2326" w:author="Roger Granda" w:date="2015-03-19T02:08:00Z"/>
                <w:b w:val="0"/>
                <w:sz w:val="24"/>
                <w:szCs w:val="24"/>
              </w:rPr>
            </w:pPr>
            <w:del w:id="2327" w:author="Roger Granda" w:date="2015-03-19T02:08:00Z">
              <w:r w:rsidDel="000C3839">
                <w:rPr>
                  <w:b w:val="0"/>
                  <w:sz w:val="24"/>
                  <w:szCs w:val="24"/>
                </w:rPr>
                <w:delText>0</w:delText>
              </w:r>
              <w:r w:rsidR="00AE5C8E" w:rsidDel="000C3839">
                <w:rPr>
                  <w:b w:val="0"/>
                  <w:sz w:val="24"/>
                  <w:szCs w:val="24"/>
                </w:rPr>
                <w:delText>.66</w:delText>
              </w:r>
            </w:del>
          </w:p>
        </w:tc>
      </w:tr>
    </w:tbl>
    <w:p w14:paraId="0D8409B2" w14:textId="670B3306" w:rsidR="00676203" w:rsidDel="00986E44" w:rsidRDefault="00676203" w:rsidP="00437C75">
      <w:pPr>
        <w:pStyle w:val="Subtitulocapitulo"/>
        <w:numPr>
          <w:ilvl w:val="0"/>
          <w:numId w:val="0"/>
        </w:numPr>
        <w:ind w:left="792"/>
        <w:rPr>
          <w:del w:id="2328" w:author="Roger Granda" w:date="2015-03-19T02:20:00Z"/>
        </w:rPr>
      </w:pPr>
    </w:p>
    <w:p w14:paraId="4A734E17" w14:textId="7B50EA59" w:rsidR="00437C75" w:rsidDel="00986E44" w:rsidRDefault="00437C75" w:rsidP="00437C75">
      <w:pPr>
        <w:pStyle w:val="Subtitulocapitulo"/>
        <w:numPr>
          <w:ilvl w:val="0"/>
          <w:numId w:val="0"/>
        </w:numPr>
        <w:ind w:left="792"/>
        <w:rPr>
          <w:del w:id="2329" w:author="Roger Granda" w:date="2015-03-19T02:20:00Z"/>
        </w:rPr>
      </w:pPr>
    </w:p>
    <w:p w14:paraId="73F1452D" w14:textId="7471E22A" w:rsidR="00094848" w:rsidDel="00986E44" w:rsidRDefault="00094848" w:rsidP="00437C75">
      <w:pPr>
        <w:pStyle w:val="Subtitulocapitulo"/>
        <w:numPr>
          <w:ilvl w:val="0"/>
          <w:numId w:val="0"/>
        </w:numPr>
        <w:ind w:left="792"/>
        <w:rPr>
          <w:del w:id="2330" w:author="Roger Granda" w:date="2015-03-19T02:20:00Z"/>
        </w:rPr>
      </w:pPr>
    </w:p>
    <w:p w14:paraId="35D74DDB" w14:textId="77777777" w:rsidR="000774CA" w:rsidRDefault="000774CA" w:rsidP="00437C75">
      <w:pPr>
        <w:pStyle w:val="Subtitulocapitulo"/>
        <w:numPr>
          <w:ilvl w:val="0"/>
          <w:numId w:val="0"/>
        </w:numPr>
        <w:ind w:left="792"/>
        <w:rPr>
          <w:ins w:id="2331" w:author="Roger Granda" w:date="2015-03-19T02:20:00Z"/>
        </w:rPr>
      </w:pPr>
    </w:p>
    <w:p w14:paraId="44BAA047" w14:textId="77777777" w:rsidR="00986E44" w:rsidRDefault="00986E44" w:rsidP="00437C75">
      <w:pPr>
        <w:pStyle w:val="Subtitulocapitulo"/>
        <w:numPr>
          <w:ilvl w:val="0"/>
          <w:numId w:val="0"/>
        </w:numPr>
        <w:ind w:left="792"/>
      </w:pPr>
    </w:p>
    <w:p w14:paraId="1FD295A4" w14:textId="1EBF4F07" w:rsidR="000774CA" w:rsidDel="00986E44" w:rsidRDefault="000774CA" w:rsidP="00437C75">
      <w:pPr>
        <w:pStyle w:val="Subtitulocapitulo"/>
        <w:numPr>
          <w:ilvl w:val="0"/>
          <w:numId w:val="0"/>
        </w:numPr>
        <w:ind w:left="792"/>
        <w:rPr>
          <w:del w:id="2332" w:author="Roger Granda" w:date="2015-03-19T02:20:00Z"/>
        </w:rPr>
      </w:pPr>
    </w:p>
    <w:p w14:paraId="43A1C61F" w14:textId="77777777" w:rsidR="00986E44" w:rsidRDefault="00986E44" w:rsidP="00FD792A">
      <w:pPr>
        <w:pStyle w:val="Texto"/>
        <w:ind w:firstLine="591"/>
        <w:rPr>
          <w:ins w:id="2333" w:author="Roger Granda" w:date="2015-03-19T02:20:00Z"/>
          <w:b/>
        </w:rPr>
      </w:pPr>
    </w:p>
    <w:p w14:paraId="5C216663" w14:textId="55EDF51B" w:rsidR="001D3EF5" w:rsidRDefault="002641A6" w:rsidP="00FD792A">
      <w:pPr>
        <w:pStyle w:val="Texto"/>
        <w:ind w:firstLine="591"/>
        <w:rPr>
          <w:b/>
        </w:rPr>
      </w:pPr>
      <w:r>
        <w:rPr>
          <w:b/>
        </w:rPr>
        <w:t>Conformidad con</w:t>
      </w:r>
      <w:r w:rsidR="00D23021" w:rsidRPr="00FD792A">
        <w:rPr>
          <w:b/>
        </w:rPr>
        <w:t xml:space="preserve"> calificación grupal</w:t>
      </w:r>
    </w:p>
    <w:p w14:paraId="381B3D02" w14:textId="1A4392C4" w:rsidR="001528B0" w:rsidRDefault="001528B0" w:rsidP="001528B0">
      <w:pPr>
        <w:pStyle w:val="Texto"/>
        <w:ind w:left="1416"/>
        <w:rPr>
          <w:rStyle w:val="TextoCar"/>
          <w:rFonts w:eastAsiaTheme="minorHAnsi"/>
        </w:rPr>
      </w:pPr>
      <w:r>
        <w:t>Las opiniones recolectadas de los</w:t>
      </w:r>
      <w:r w:rsidR="006F4D4D">
        <w:t xml:space="preserve"> 10</w:t>
      </w:r>
      <w:r>
        <w:t xml:space="preserve"> estudiantes </w:t>
      </w:r>
      <w:r w:rsidR="006F4D4D">
        <w:t xml:space="preserve">en el pre-test, se ubican en el </w:t>
      </w:r>
      <w:r>
        <w:t xml:space="preserve">nivel </w:t>
      </w:r>
      <w:r w:rsidR="006F4D4D">
        <w:rPr>
          <w:i/>
        </w:rPr>
        <w:t>Conforme</w:t>
      </w:r>
      <w:r w:rsidR="006F4D4D">
        <w:t xml:space="preserve"> </w:t>
      </w:r>
      <w:r>
        <w:t>en cuanto a</w:t>
      </w:r>
      <w:r w:rsidR="00B404A7">
        <w:t xml:space="preserve"> la </w:t>
      </w:r>
      <w:r>
        <w:t xml:space="preserve"> calificación que obtienen </w:t>
      </w:r>
      <w:r w:rsidR="00817204">
        <w:t>de manera grupal</w:t>
      </w:r>
      <w:r>
        <w:t xml:space="preserve">. </w:t>
      </w:r>
      <w:r w:rsidR="006F4D4D">
        <w:t>En el post test</w:t>
      </w:r>
      <w:ins w:id="2334" w:author="Roger Granda" w:date="2015-03-19T02:14:00Z">
        <w:r w:rsidR="000C3839">
          <w:t>2</w:t>
        </w:r>
      </w:ins>
      <w:r w:rsidR="006F4D4D">
        <w:t xml:space="preserve">, las opiniones son más dispersas. Sin embargo existió un desplazamiento positivo de las opiniones como lo  muestra la </w:t>
      </w:r>
      <w:r>
        <w:t xml:space="preserve">figura </w:t>
      </w:r>
      <w:r w:rsidR="00714901">
        <w:t>5.</w:t>
      </w:r>
      <w:ins w:id="2335" w:author="Roger Granda" w:date="2015-03-19T02:18:00Z">
        <w:r w:rsidR="00986E44">
          <w:t>7</w:t>
        </w:r>
      </w:ins>
      <w:del w:id="2336" w:author="Roger Granda" w:date="2015-03-19T02:18:00Z">
        <w:r w:rsidR="00714901" w:rsidDel="00986E44">
          <w:delText>5</w:delText>
        </w:r>
      </w:del>
      <w:r>
        <w:t xml:space="preserve">. </w:t>
      </w:r>
      <w:r>
        <w:rPr>
          <w:rStyle w:val="TextoCar"/>
          <w:rFonts w:eastAsiaTheme="minorHAnsi"/>
        </w:rPr>
        <w:t>La prueba Wilcoxon mos</w:t>
      </w:r>
      <w:r w:rsidR="000617A4">
        <w:rPr>
          <w:rStyle w:val="TextoCar"/>
          <w:rFonts w:eastAsiaTheme="minorHAnsi"/>
        </w:rPr>
        <w:t xml:space="preserve">tró que las percepciones  de los </w:t>
      </w:r>
      <w:r w:rsidR="006F4D4D">
        <w:rPr>
          <w:rStyle w:val="TextoCar"/>
          <w:rFonts w:eastAsiaTheme="minorHAnsi"/>
        </w:rPr>
        <w:t>10</w:t>
      </w:r>
      <w:r>
        <w:rPr>
          <w:rStyle w:val="TextoCar"/>
          <w:rFonts w:eastAsiaTheme="minorHAnsi"/>
        </w:rPr>
        <w:t xml:space="preserve"> </w:t>
      </w:r>
      <w:r w:rsidR="000617A4">
        <w:rPr>
          <w:rStyle w:val="TextoCar"/>
          <w:rFonts w:eastAsiaTheme="minorHAnsi"/>
        </w:rPr>
        <w:t>estudiantes</w:t>
      </w:r>
      <w:r>
        <w:rPr>
          <w:rStyle w:val="TextoCar"/>
          <w:rFonts w:eastAsiaTheme="minorHAnsi"/>
        </w:rPr>
        <w:t xml:space="preserve"> acerca de cuán justa es su calificación </w:t>
      </w:r>
      <w:r w:rsidR="00817204">
        <w:rPr>
          <w:rStyle w:val="TextoCar"/>
          <w:rFonts w:eastAsiaTheme="minorHAnsi"/>
        </w:rPr>
        <w:t>grupal</w:t>
      </w:r>
      <w:r>
        <w:rPr>
          <w:rStyle w:val="TextoCar"/>
          <w:rFonts w:eastAsiaTheme="minorHAnsi"/>
        </w:rPr>
        <w:t xml:space="preserve"> en el post-test</w:t>
      </w:r>
      <w:ins w:id="2337" w:author="Roger Granda" w:date="2015-03-19T02:18:00Z">
        <w:r w:rsidR="00986E44">
          <w:rPr>
            <w:rStyle w:val="TextoCar"/>
            <w:rFonts w:eastAsiaTheme="minorHAnsi"/>
          </w:rPr>
          <w:t>2</w:t>
        </w:r>
      </w:ins>
      <w:r w:rsidR="006F4D4D">
        <w:rPr>
          <w:rStyle w:val="TextoCar"/>
          <w:rFonts w:eastAsiaTheme="minorHAnsi"/>
        </w:rPr>
        <w:t xml:space="preserve"> no</w:t>
      </w:r>
      <w:r>
        <w:rPr>
          <w:rStyle w:val="TextoCar"/>
          <w:rFonts w:eastAsiaTheme="minorHAnsi"/>
        </w:rPr>
        <w:t xml:space="preserve"> fueron significativamente </w:t>
      </w:r>
      <w:r w:rsidR="00994039">
        <w:rPr>
          <w:rStyle w:val="TextoCar"/>
          <w:rFonts w:eastAsiaTheme="minorHAnsi"/>
        </w:rPr>
        <w:t>mayores</w:t>
      </w:r>
      <w:r>
        <w:rPr>
          <w:rStyle w:val="TextoCar"/>
          <w:rFonts w:eastAsiaTheme="minorHAnsi"/>
        </w:rPr>
        <w:t xml:space="preserve"> </w:t>
      </w:r>
      <w:r w:rsidR="00DB43CC">
        <w:rPr>
          <w:rStyle w:val="TextoCar"/>
          <w:rFonts w:eastAsiaTheme="minorHAnsi"/>
        </w:rPr>
        <w:t xml:space="preserve">comparadas  con las del </w:t>
      </w:r>
      <w:r>
        <w:rPr>
          <w:rStyle w:val="TextoCar"/>
          <w:rFonts w:eastAsiaTheme="minorHAnsi"/>
        </w:rPr>
        <w:t>pre-test Z</w:t>
      </w:r>
      <w:r w:rsidRPr="00347AAA">
        <w:rPr>
          <w:rStyle w:val="TextoCar"/>
          <w:rFonts w:eastAsiaTheme="minorHAnsi"/>
        </w:rPr>
        <w:t>=</w:t>
      </w:r>
      <w:r w:rsidRPr="00347AAA">
        <w:t>-</w:t>
      </w:r>
      <w:r w:rsidR="006F4D4D">
        <w:t>1.667</w:t>
      </w:r>
      <w:r>
        <w:rPr>
          <w:rStyle w:val="TextoCar"/>
          <w:rFonts w:eastAsiaTheme="minorHAnsi"/>
        </w:rPr>
        <w:t>, p=0.</w:t>
      </w:r>
      <w:r w:rsidR="006F4D4D">
        <w:rPr>
          <w:rStyle w:val="TextoCar"/>
          <w:rFonts w:eastAsiaTheme="minorHAnsi"/>
        </w:rPr>
        <w:t>096</w:t>
      </w:r>
      <w:del w:id="2338" w:author="Roger Granda" w:date="2015-03-19T02:18:00Z">
        <w:r w:rsidR="002C7004" w:rsidDel="00986E44">
          <w:rPr>
            <w:rStyle w:val="TextoCar"/>
            <w:rFonts w:eastAsiaTheme="minorHAnsi"/>
          </w:rPr>
          <w:delText xml:space="preserve"> (ver tabla 5.5</w:delText>
        </w:r>
        <w:r w:rsidDel="00986E44">
          <w:rPr>
            <w:rStyle w:val="TextoCar"/>
            <w:rFonts w:eastAsiaTheme="minorHAnsi"/>
          </w:rPr>
          <w:delText>)</w:delText>
        </w:r>
      </w:del>
      <w:r>
        <w:rPr>
          <w:rStyle w:val="TextoCar"/>
          <w:rFonts w:eastAsiaTheme="minorHAnsi"/>
        </w:rPr>
        <w:t>.</w:t>
      </w:r>
      <w:ins w:id="2339" w:author="Roger Granda" w:date="2015-03-19T02:18:00Z">
        <w:r w:rsidR="00986E44">
          <w:rPr>
            <w:rStyle w:val="TextoCar"/>
            <w:rFonts w:eastAsiaTheme="minorHAnsi"/>
          </w:rPr>
          <w:t xml:space="preserve"> Tampoco existieron diferencias en la comparaci</w:t>
        </w:r>
      </w:ins>
      <w:ins w:id="2340" w:author="Roger Granda" w:date="2015-03-19T02:19:00Z">
        <w:r w:rsidR="00986E44">
          <w:rPr>
            <w:rStyle w:val="TextoCar"/>
            <w:rFonts w:eastAsiaTheme="minorHAnsi"/>
          </w:rPr>
          <w:t xml:space="preserve">ón con el grupo de control </w:t>
        </w:r>
        <w:r w:rsidR="00986E44" w:rsidRPr="00986E44">
          <w:rPr>
            <w:rStyle w:val="TextoCar"/>
            <w:rFonts w:eastAsiaTheme="minorHAnsi"/>
          </w:rPr>
          <w:t>Z=-1.101 p=0.271</w:t>
        </w:r>
        <w:r w:rsidR="00986E44">
          <w:rPr>
            <w:rStyle w:val="TextoCar"/>
            <w:rFonts w:eastAsiaTheme="minorHAnsi"/>
          </w:rPr>
          <w:t>.</w:t>
        </w:r>
      </w:ins>
    </w:p>
    <w:p w14:paraId="23FFA5E1" w14:textId="5CDFA6E3" w:rsidR="001528B0" w:rsidRPr="001528B0" w:rsidDel="00986E44" w:rsidRDefault="001528B0" w:rsidP="00FD792A">
      <w:pPr>
        <w:pStyle w:val="Texto"/>
        <w:ind w:firstLine="591"/>
        <w:rPr>
          <w:del w:id="2341" w:author="Roger Granda" w:date="2015-03-19T02:20:00Z"/>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456BE1" w14:paraId="10DCE1A6" w14:textId="77777777" w:rsidTr="00276DC8">
        <w:trPr>
          <w:cantSplit/>
          <w:trHeight w:val="217"/>
        </w:trPr>
        <w:tc>
          <w:tcPr>
            <w:tcW w:w="7654" w:type="dxa"/>
            <w:gridSpan w:val="2"/>
            <w:vAlign w:val="center"/>
          </w:tcPr>
          <w:p w14:paraId="4CF93E6E" w14:textId="1508CC85" w:rsidR="00456BE1" w:rsidRPr="001528B0" w:rsidRDefault="00AA74B0" w:rsidP="00FD792A">
            <w:pPr>
              <w:pStyle w:val="Texto"/>
              <w:rPr>
                <w:b/>
              </w:rPr>
            </w:pPr>
            <w:r>
              <w:rPr>
                <w:b/>
              </w:rPr>
              <w:t>Conformidad con</w:t>
            </w:r>
            <w:r w:rsidR="00456BE1" w:rsidRPr="001528B0">
              <w:rPr>
                <w:b/>
              </w:rPr>
              <w:t xml:space="preserve"> calificación </w:t>
            </w:r>
            <w:r w:rsidR="00AF65C0" w:rsidRPr="001528B0">
              <w:rPr>
                <w:b/>
              </w:rPr>
              <w:t>grupal</w:t>
            </w:r>
          </w:p>
        </w:tc>
      </w:tr>
      <w:tr w:rsidR="00456BE1" w14:paraId="7D6D1E6B" w14:textId="77777777" w:rsidTr="00276DC8">
        <w:trPr>
          <w:cantSplit/>
          <w:trHeight w:val="1134"/>
        </w:trPr>
        <w:tc>
          <w:tcPr>
            <w:tcW w:w="567" w:type="dxa"/>
            <w:textDirection w:val="btLr"/>
            <w:vAlign w:val="center"/>
          </w:tcPr>
          <w:p w14:paraId="04C94F10" w14:textId="15191C82" w:rsidR="00456BE1" w:rsidRDefault="00456BE1" w:rsidP="00AA74B0">
            <w:pPr>
              <w:pStyle w:val="Texto"/>
              <w:spacing w:line="240" w:lineRule="auto"/>
              <w:ind w:left="113" w:right="113"/>
              <w:jc w:val="center"/>
              <w:rPr>
                <w:rStyle w:val="TextoCar"/>
                <w:rFonts w:eastAsiaTheme="minorHAnsi"/>
              </w:rPr>
            </w:pPr>
            <w:r>
              <w:rPr>
                <w:rStyle w:val="TextoCar"/>
                <w:rFonts w:eastAsiaTheme="minorHAnsi"/>
              </w:rPr>
              <w:t xml:space="preserve">Nivel de </w:t>
            </w:r>
            <w:r w:rsidR="00AA74B0">
              <w:rPr>
                <w:rStyle w:val="TextoCar"/>
                <w:rFonts w:eastAsiaTheme="minorHAnsi"/>
              </w:rPr>
              <w:t>conformidad</w:t>
            </w:r>
          </w:p>
        </w:tc>
        <w:tc>
          <w:tcPr>
            <w:tcW w:w="7087" w:type="dxa"/>
          </w:tcPr>
          <w:p w14:paraId="5C86FC52" w14:textId="255C8223" w:rsidR="00AF65C0" w:rsidRDefault="00977E4C" w:rsidP="00AF65C0">
            <w:pPr>
              <w:autoSpaceDE w:val="0"/>
              <w:autoSpaceDN w:val="0"/>
              <w:adjustRightInd w:val="0"/>
              <w:rPr>
                <w:rFonts w:ascii="Times New Roman" w:hAnsi="Times New Roman" w:cs="Times New Roman"/>
                <w:sz w:val="24"/>
                <w:szCs w:val="24"/>
              </w:rPr>
            </w:pPr>
            <w:r w:rsidRPr="00977E4C">
              <w:rPr>
                <w:rFonts w:ascii="Times New Roman" w:hAnsi="Times New Roman" w:cs="Times New Roman"/>
                <w:noProof/>
                <w:sz w:val="24"/>
                <w:szCs w:val="24"/>
                <w:lang w:eastAsia="es-EC"/>
              </w:rPr>
              <w:drawing>
                <wp:inline distT="0" distB="0" distL="0" distR="0" wp14:anchorId="68F94151" wp14:editId="2891FE5E">
                  <wp:extent cx="3619888" cy="304669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32293" cy="3057132"/>
                          </a:xfrm>
                          <a:prstGeom prst="rect">
                            <a:avLst/>
                          </a:prstGeom>
                        </pic:spPr>
                      </pic:pic>
                    </a:graphicData>
                  </a:graphic>
                </wp:inline>
              </w:drawing>
            </w:r>
          </w:p>
          <w:p w14:paraId="39EABD4E" w14:textId="01AE6617" w:rsidR="00456BE1" w:rsidRDefault="003267D7" w:rsidP="00714901">
            <w:pPr>
              <w:pStyle w:val="Texto"/>
              <w:spacing w:line="240" w:lineRule="auto"/>
              <w:ind w:left="0"/>
              <w:jc w:val="left"/>
              <w:rPr>
                <w:rStyle w:val="TextoCar"/>
                <w:rFonts w:eastAsiaTheme="minorHAnsi"/>
              </w:rPr>
            </w:pPr>
            <w:r>
              <w:rPr>
                <w:sz w:val="16"/>
                <w:szCs w:val="16"/>
              </w:rPr>
              <w:t>Figura 5.</w:t>
            </w:r>
            <w:ins w:id="2342" w:author="Roger Granda" w:date="2015-03-19T02:15:00Z">
              <w:r w:rsidR="000C3839">
                <w:rPr>
                  <w:sz w:val="16"/>
                  <w:szCs w:val="16"/>
                </w:rPr>
                <w:t>7</w:t>
              </w:r>
            </w:ins>
            <w:del w:id="2343" w:author="Roger Granda" w:date="2015-03-19T02:15:00Z">
              <w:r w:rsidR="00714901" w:rsidDel="000C3839">
                <w:rPr>
                  <w:sz w:val="16"/>
                  <w:szCs w:val="16"/>
                </w:rPr>
                <w:delText>5</w:delText>
              </w:r>
            </w:del>
            <w:r w:rsidR="00AA74B0">
              <w:rPr>
                <w:sz w:val="16"/>
                <w:szCs w:val="16"/>
              </w:rPr>
              <w:t xml:space="preserve">: Diagrama de cajas de la conformidad </w:t>
            </w:r>
            <w:r w:rsidR="00327CA7">
              <w:rPr>
                <w:sz w:val="16"/>
                <w:szCs w:val="16"/>
              </w:rPr>
              <w:t>de estudiantes sobre calificaciones grupales</w:t>
            </w:r>
          </w:p>
        </w:tc>
      </w:tr>
    </w:tbl>
    <w:p w14:paraId="0714943D" w14:textId="5E2436B2" w:rsidR="00456BE1" w:rsidDel="000A55DE" w:rsidRDefault="00456BE1" w:rsidP="00456BE1">
      <w:pPr>
        <w:pStyle w:val="Sinespaciado"/>
        <w:rPr>
          <w:del w:id="2344" w:author="Roger Granda" w:date="2015-03-19T02:42:00Z"/>
        </w:rPr>
      </w:pPr>
    </w:p>
    <w:p w14:paraId="3B879397" w14:textId="6066A3D5" w:rsidR="00456BE1" w:rsidDel="000A55DE" w:rsidRDefault="00456BE1" w:rsidP="00437C75">
      <w:pPr>
        <w:pStyle w:val="Subtitulocapitulo"/>
        <w:numPr>
          <w:ilvl w:val="0"/>
          <w:numId w:val="0"/>
        </w:numPr>
        <w:ind w:left="792"/>
        <w:rPr>
          <w:del w:id="2345" w:author="Roger Granda" w:date="2015-03-19T02:42:00Z"/>
        </w:rPr>
      </w:pPr>
    </w:p>
    <w:tbl>
      <w:tblPr>
        <w:tblStyle w:val="Tablaconcuadrcula"/>
        <w:tblW w:w="0" w:type="auto"/>
        <w:tblInd w:w="792" w:type="dxa"/>
        <w:tblLook w:val="04A0" w:firstRow="1" w:lastRow="0" w:firstColumn="1" w:lastColumn="0" w:noHBand="0" w:noVBand="1"/>
      </w:tblPr>
      <w:tblGrid>
        <w:gridCol w:w="1874"/>
        <w:gridCol w:w="2718"/>
        <w:gridCol w:w="2883"/>
      </w:tblGrid>
      <w:tr w:rsidR="001D3EF5" w:rsidRPr="000D46B3" w:rsidDel="000C3839" w14:paraId="76DCA738" w14:textId="608CBF85" w:rsidTr="00A12FEA">
        <w:trPr>
          <w:del w:id="2346" w:author="Roger Granda" w:date="2015-03-19T02:08:00Z"/>
        </w:trPr>
        <w:tc>
          <w:tcPr>
            <w:tcW w:w="7475" w:type="dxa"/>
            <w:gridSpan w:val="3"/>
            <w:tcBorders>
              <w:top w:val="nil"/>
              <w:left w:val="nil"/>
              <w:bottom w:val="single" w:sz="4" w:space="0" w:color="auto"/>
              <w:right w:val="nil"/>
            </w:tcBorders>
          </w:tcPr>
          <w:p w14:paraId="2BDA758F" w14:textId="04843FB5" w:rsidR="001D3EF5" w:rsidRPr="00591A0D" w:rsidDel="000C3839" w:rsidRDefault="002C7004" w:rsidP="00AA74B0">
            <w:pPr>
              <w:pStyle w:val="Subtitulocapitulo"/>
              <w:numPr>
                <w:ilvl w:val="0"/>
                <w:numId w:val="0"/>
              </w:numPr>
              <w:tabs>
                <w:tab w:val="left" w:pos="2910"/>
              </w:tabs>
              <w:spacing w:line="276" w:lineRule="auto"/>
              <w:rPr>
                <w:del w:id="2347" w:author="Roger Granda" w:date="2015-03-19T02:08:00Z"/>
                <w:b w:val="0"/>
                <w:sz w:val="24"/>
                <w:szCs w:val="24"/>
              </w:rPr>
            </w:pPr>
            <w:del w:id="2348" w:author="Roger Granda" w:date="2015-03-19T02:08:00Z">
              <w:r w:rsidDel="000C3839">
                <w:rPr>
                  <w:sz w:val="18"/>
                  <w:szCs w:val="18"/>
                </w:rPr>
                <w:delText>Tabla 5.5</w:delText>
              </w:r>
              <w:r w:rsidR="00994039" w:rsidRPr="00591A0D" w:rsidDel="000C3839">
                <w:rPr>
                  <w:sz w:val="18"/>
                  <w:szCs w:val="18"/>
                </w:rPr>
                <w:delText>:</w:delText>
              </w:r>
              <w:r w:rsidR="00994039" w:rsidDel="000C3839">
                <w:rPr>
                  <w:b w:val="0"/>
                  <w:sz w:val="18"/>
                  <w:szCs w:val="18"/>
                </w:rPr>
                <w:delText xml:space="preserve"> Resumen descriptivo de la </w:delText>
              </w:r>
              <w:r w:rsidR="00AA74B0" w:rsidDel="000C3839">
                <w:rPr>
                  <w:b w:val="0"/>
                  <w:sz w:val="18"/>
                  <w:szCs w:val="18"/>
                </w:rPr>
                <w:delText xml:space="preserve">conformidad con </w:delText>
              </w:r>
              <w:r w:rsidR="00994039" w:rsidDel="000C3839">
                <w:rPr>
                  <w:b w:val="0"/>
                  <w:sz w:val="18"/>
                  <w:szCs w:val="18"/>
                </w:rPr>
                <w:delText>la calificación grupal obtenida por los alumnos.</w:delText>
              </w:r>
            </w:del>
          </w:p>
        </w:tc>
      </w:tr>
      <w:tr w:rsidR="001D3EF5" w:rsidRPr="000D46B3" w:rsidDel="000C3839" w14:paraId="6EE8069B" w14:textId="36E2BBE5" w:rsidTr="00A12FEA">
        <w:trPr>
          <w:del w:id="2349" w:author="Roger Granda" w:date="2015-03-19T02:08:00Z"/>
        </w:trPr>
        <w:tc>
          <w:tcPr>
            <w:tcW w:w="7475" w:type="dxa"/>
            <w:gridSpan w:val="3"/>
            <w:tcBorders>
              <w:top w:val="single" w:sz="4" w:space="0" w:color="auto"/>
            </w:tcBorders>
          </w:tcPr>
          <w:p w14:paraId="0A07F8FF" w14:textId="0DF97AA5" w:rsidR="001D3EF5" w:rsidRPr="000D46B3" w:rsidDel="000C3839" w:rsidRDefault="001D3EF5" w:rsidP="00A12FEA">
            <w:pPr>
              <w:pStyle w:val="Subtitulocapitulo"/>
              <w:numPr>
                <w:ilvl w:val="0"/>
                <w:numId w:val="0"/>
              </w:numPr>
              <w:spacing w:line="276" w:lineRule="auto"/>
              <w:jc w:val="center"/>
              <w:rPr>
                <w:del w:id="2350" w:author="Roger Granda" w:date="2015-03-19T02:08:00Z"/>
                <w:sz w:val="24"/>
                <w:szCs w:val="24"/>
              </w:rPr>
            </w:pPr>
            <w:del w:id="2351" w:author="Roger Granda" w:date="2015-03-19T02:08:00Z">
              <w:r w:rsidDel="000C3839">
                <w:rPr>
                  <w:sz w:val="24"/>
                  <w:szCs w:val="24"/>
                </w:rPr>
                <w:delText>Estadística Descriptiva</w:delText>
              </w:r>
            </w:del>
          </w:p>
        </w:tc>
      </w:tr>
      <w:tr w:rsidR="001D3EF5" w:rsidRPr="000D46B3" w:rsidDel="000C3839" w14:paraId="78F7014B" w14:textId="1DCF17CA" w:rsidTr="00A12FEA">
        <w:trPr>
          <w:del w:id="2352" w:author="Roger Granda" w:date="2015-03-19T02:08:00Z"/>
        </w:trPr>
        <w:tc>
          <w:tcPr>
            <w:tcW w:w="1874" w:type="dxa"/>
          </w:tcPr>
          <w:p w14:paraId="56525C72" w14:textId="334F239F" w:rsidR="001D3EF5" w:rsidRPr="000D46B3" w:rsidDel="000C3839" w:rsidRDefault="001D3EF5" w:rsidP="00A12FEA">
            <w:pPr>
              <w:pStyle w:val="Subtitulocapitulo"/>
              <w:numPr>
                <w:ilvl w:val="0"/>
                <w:numId w:val="0"/>
              </w:numPr>
              <w:spacing w:line="276" w:lineRule="auto"/>
              <w:rPr>
                <w:del w:id="2353" w:author="Roger Granda" w:date="2015-03-19T02:08:00Z"/>
                <w:b w:val="0"/>
                <w:sz w:val="24"/>
                <w:szCs w:val="24"/>
              </w:rPr>
            </w:pPr>
          </w:p>
        </w:tc>
        <w:tc>
          <w:tcPr>
            <w:tcW w:w="2718" w:type="dxa"/>
          </w:tcPr>
          <w:p w14:paraId="30B1703C" w14:textId="7E166605" w:rsidR="001D3EF5" w:rsidRPr="00591A0D" w:rsidDel="000C3839" w:rsidRDefault="001D3EF5" w:rsidP="00A12FEA">
            <w:pPr>
              <w:pStyle w:val="Subtitulocapitulo"/>
              <w:numPr>
                <w:ilvl w:val="0"/>
                <w:numId w:val="0"/>
              </w:numPr>
              <w:spacing w:line="276" w:lineRule="auto"/>
              <w:rPr>
                <w:del w:id="2354" w:author="Roger Granda" w:date="2015-03-19T02:08:00Z"/>
                <w:sz w:val="24"/>
                <w:szCs w:val="24"/>
              </w:rPr>
            </w:pPr>
            <w:del w:id="2355" w:author="Roger Granda" w:date="2015-03-19T02:08:00Z">
              <w:r w:rsidRPr="00591A0D" w:rsidDel="000C3839">
                <w:rPr>
                  <w:sz w:val="24"/>
                  <w:szCs w:val="24"/>
                </w:rPr>
                <w:delText>Pre-Test</w:delText>
              </w:r>
            </w:del>
          </w:p>
        </w:tc>
        <w:tc>
          <w:tcPr>
            <w:tcW w:w="2883" w:type="dxa"/>
          </w:tcPr>
          <w:p w14:paraId="222B7A13" w14:textId="3C54D729" w:rsidR="001D3EF5" w:rsidRPr="00591A0D" w:rsidDel="000C3839" w:rsidRDefault="001D3EF5" w:rsidP="00A12FEA">
            <w:pPr>
              <w:pStyle w:val="Subtitulocapitulo"/>
              <w:numPr>
                <w:ilvl w:val="0"/>
                <w:numId w:val="0"/>
              </w:numPr>
              <w:spacing w:line="276" w:lineRule="auto"/>
              <w:rPr>
                <w:del w:id="2356" w:author="Roger Granda" w:date="2015-03-19T02:08:00Z"/>
                <w:sz w:val="24"/>
                <w:szCs w:val="24"/>
              </w:rPr>
            </w:pPr>
            <w:del w:id="2357" w:author="Roger Granda" w:date="2015-03-19T02:08:00Z">
              <w:r w:rsidRPr="00591A0D" w:rsidDel="000C3839">
                <w:rPr>
                  <w:sz w:val="24"/>
                  <w:szCs w:val="24"/>
                </w:rPr>
                <w:delText>Post-Test</w:delText>
              </w:r>
            </w:del>
          </w:p>
        </w:tc>
      </w:tr>
      <w:tr w:rsidR="001D3EF5" w:rsidRPr="000D46B3" w:rsidDel="000C3839" w14:paraId="5AC0ECD7" w14:textId="0885C798" w:rsidTr="00A12FEA">
        <w:trPr>
          <w:del w:id="2358" w:author="Roger Granda" w:date="2015-03-19T02:08:00Z"/>
        </w:trPr>
        <w:tc>
          <w:tcPr>
            <w:tcW w:w="1874" w:type="dxa"/>
          </w:tcPr>
          <w:p w14:paraId="36F984A5" w14:textId="2CD05655" w:rsidR="001D3EF5" w:rsidRPr="00591A0D" w:rsidDel="000C3839" w:rsidRDefault="001D3EF5" w:rsidP="00A12FEA">
            <w:pPr>
              <w:pStyle w:val="Subtitulocapitulo"/>
              <w:numPr>
                <w:ilvl w:val="0"/>
                <w:numId w:val="0"/>
              </w:numPr>
              <w:spacing w:line="276" w:lineRule="auto"/>
              <w:rPr>
                <w:del w:id="2359" w:author="Roger Granda" w:date="2015-03-19T02:08:00Z"/>
                <w:sz w:val="24"/>
                <w:szCs w:val="24"/>
              </w:rPr>
            </w:pPr>
            <w:del w:id="2360" w:author="Roger Granda" w:date="2015-03-19T02:08:00Z">
              <w:r w:rsidRPr="00591A0D" w:rsidDel="000C3839">
                <w:rPr>
                  <w:sz w:val="24"/>
                  <w:szCs w:val="24"/>
                </w:rPr>
                <w:delText>Media</w:delText>
              </w:r>
            </w:del>
          </w:p>
        </w:tc>
        <w:tc>
          <w:tcPr>
            <w:tcW w:w="2718" w:type="dxa"/>
          </w:tcPr>
          <w:p w14:paraId="1D628516" w14:textId="678776FF" w:rsidR="001D3EF5" w:rsidRPr="00676203" w:rsidDel="000C3839" w:rsidRDefault="00AE5C8E" w:rsidP="00A12FEA">
            <w:pPr>
              <w:pStyle w:val="Subtitulocapitulo"/>
              <w:numPr>
                <w:ilvl w:val="0"/>
                <w:numId w:val="0"/>
              </w:numPr>
              <w:spacing w:line="276" w:lineRule="auto"/>
              <w:rPr>
                <w:del w:id="2361" w:author="Roger Granda" w:date="2015-03-19T02:08:00Z"/>
                <w:b w:val="0"/>
                <w:sz w:val="24"/>
                <w:szCs w:val="24"/>
              </w:rPr>
            </w:pPr>
            <w:del w:id="2362" w:author="Roger Granda" w:date="2015-03-19T02:08:00Z">
              <w:r w:rsidDel="000C3839">
                <w:rPr>
                  <w:b w:val="0"/>
                  <w:sz w:val="24"/>
                  <w:szCs w:val="24"/>
                </w:rPr>
                <w:delText>4</w:delText>
              </w:r>
            </w:del>
          </w:p>
        </w:tc>
        <w:tc>
          <w:tcPr>
            <w:tcW w:w="2883" w:type="dxa"/>
          </w:tcPr>
          <w:p w14:paraId="679859FB" w14:textId="6C620C7B" w:rsidR="001D3EF5" w:rsidRPr="000D46B3" w:rsidDel="000C3839" w:rsidRDefault="00AE5C8E" w:rsidP="00A12FEA">
            <w:pPr>
              <w:pStyle w:val="Subtitulocapitulo"/>
              <w:numPr>
                <w:ilvl w:val="0"/>
                <w:numId w:val="0"/>
              </w:numPr>
              <w:spacing w:line="276" w:lineRule="auto"/>
              <w:rPr>
                <w:del w:id="2363" w:author="Roger Granda" w:date="2015-03-19T02:08:00Z"/>
                <w:b w:val="0"/>
                <w:sz w:val="24"/>
                <w:szCs w:val="24"/>
              </w:rPr>
            </w:pPr>
            <w:del w:id="2364" w:author="Roger Granda" w:date="2015-03-19T02:08:00Z">
              <w:r w:rsidDel="000C3839">
                <w:rPr>
                  <w:b w:val="0"/>
                  <w:sz w:val="24"/>
                  <w:szCs w:val="24"/>
                </w:rPr>
                <w:delText>4.5</w:delText>
              </w:r>
            </w:del>
          </w:p>
        </w:tc>
      </w:tr>
      <w:tr w:rsidR="001D3EF5" w:rsidRPr="000D46B3" w:rsidDel="000C3839" w14:paraId="34C1C55E" w14:textId="22808487" w:rsidTr="00A12FEA">
        <w:trPr>
          <w:del w:id="2365" w:author="Roger Granda" w:date="2015-03-19T02:08:00Z"/>
        </w:trPr>
        <w:tc>
          <w:tcPr>
            <w:tcW w:w="1874" w:type="dxa"/>
          </w:tcPr>
          <w:p w14:paraId="364ADB35" w14:textId="0F46BDE8" w:rsidR="001D3EF5" w:rsidRPr="00591A0D" w:rsidDel="000C3839" w:rsidRDefault="001D3EF5" w:rsidP="00A12FEA">
            <w:pPr>
              <w:pStyle w:val="Subtitulocapitulo"/>
              <w:numPr>
                <w:ilvl w:val="0"/>
                <w:numId w:val="0"/>
              </w:numPr>
              <w:spacing w:line="276" w:lineRule="auto"/>
              <w:rPr>
                <w:del w:id="2366" w:author="Roger Granda" w:date="2015-03-19T02:08:00Z"/>
                <w:sz w:val="24"/>
                <w:szCs w:val="24"/>
              </w:rPr>
            </w:pPr>
            <w:del w:id="2367" w:author="Roger Granda" w:date="2015-03-19T02:08:00Z">
              <w:r w:rsidRPr="00591A0D" w:rsidDel="000C3839">
                <w:rPr>
                  <w:sz w:val="24"/>
                  <w:szCs w:val="24"/>
                </w:rPr>
                <w:delText>Mediana</w:delText>
              </w:r>
            </w:del>
          </w:p>
        </w:tc>
        <w:tc>
          <w:tcPr>
            <w:tcW w:w="2718" w:type="dxa"/>
          </w:tcPr>
          <w:p w14:paraId="70C857B1" w14:textId="418D2B01" w:rsidR="001D3EF5" w:rsidRPr="000D46B3" w:rsidDel="000C3839" w:rsidRDefault="001D3EF5" w:rsidP="00A12FEA">
            <w:pPr>
              <w:pStyle w:val="Subtitulocapitulo"/>
              <w:numPr>
                <w:ilvl w:val="0"/>
                <w:numId w:val="0"/>
              </w:numPr>
              <w:spacing w:line="276" w:lineRule="auto"/>
              <w:rPr>
                <w:del w:id="2368" w:author="Roger Granda" w:date="2015-03-19T02:08:00Z"/>
                <w:b w:val="0"/>
                <w:sz w:val="24"/>
                <w:szCs w:val="24"/>
              </w:rPr>
            </w:pPr>
            <w:del w:id="2369" w:author="Roger Granda" w:date="2015-03-19T02:08:00Z">
              <w:r w:rsidDel="000C3839">
                <w:rPr>
                  <w:b w:val="0"/>
                  <w:sz w:val="24"/>
                  <w:szCs w:val="24"/>
                </w:rPr>
                <w:delText>4</w:delText>
              </w:r>
            </w:del>
          </w:p>
        </w:tc>
        <w:tc>
          <w:tcPr>
            <w:tcW w:w="2883" w:type="dxa"/>
          </w:tcPr>
          <w:p w14:paraId="50D92087" w14:textId="208ED4A5" w:rsidR="001D3EF5" w:rsidRPr="000D46B3" w:rsidDel="000C3839" w:rsidRDefault="00AE5C8E" w:rsidP="00A12FEA">
            <w:pPr>
              <w:pStyle w:val="Subtitulocapitulo"/>
              <w:numPr>
                <w:ilvl w:val="0"/>
                <w:numId w:val="0"/>
              </w:numPr>
              <w:spacing w:line="276" w:lineRule="auto"/>
              <w:rPr>
                <w:del w:id="2370" w:author="Roger Granda" w:date="2015-03-19T02:08:00Z"/>
                <w:b w:val="0"/>
                <w:sz w:val="24"/>
                <w:szCs w:val="24"/>
              </w:rPr>
            </w:pPr>
            <w:del w:id="2371" w:author="Roger Granda" w:date="2015-03-19T02:08:00Z">
              <w:r w:rsidDel="000C3839">
                <w:rPr>
                  <w:b w:val="0"/>
                  <w:sz w:val="24"/>
                  <w:szCs w:val="24"/>
                </w:rPr>
                <w:delText>4.5</w:delText>
              </w:r>
            </w:del>
          </w:p>
        </w:tc>
      </w:tr>
      <w:tr w:rsidR="001D3EF5" w:rsidRPr="000D46B3" w:rsidDel="000C3839" w14:paraId="67976C43" w14:textId="4E621301" w:rsidTr="00A12FEA">
        <w:trPr>
          <w:del w:id="2372" w:author="Roger Granda" w:date="2015-03-19T02:08:00Z"/>
        </w:trPr>
        <w:tc>
          <w:tcPr>
            <w:tcW w:w="7475" w:type="dxa"/>
            <w:gridSpan w:val="3"/>
          </w:tcPr>
          <w:p w14:paraId="08BD7753" w14:textId="3768E691" w:rsidR="001D3EF5" w:rsidRPr="00591A0D" w:rsidDel="000C3839" w:rsidRDefault="001D3EF5" w:rsidP="00A12FEA">
            <w:pPr>
              <w:pStyle w:val="Subtitulocapitulo"/>
              <w:numPr>
                <w:ilvl w:val="0"/>
                <w:numId w:val="0"/>
              </w:numPr>
              <w:spacing w:line="276" w:lineRule="auto"/>
              <w:jc w:val="center"/>
              <w:rPr>
                <w:del w:id="2373" w:author="Roger Granda" w:date="2015-03-19T02:08:00Z"/>
                <w:sz w:val="24"/>
                <w:szCs w:val="24"/>
              </w:rPr>
            </w:pPr>
            <w:del w:id="2374" w:author="Roger Granda" w:date="2015-03-19T02:08:00Z">
              <w:r w:rsidRPr="00591A0D" w:rsidDel="000C3839">
                <w:rPr>
                  <w:sz w:val="24"/>
                  <w:szCs w:val="24"/>
                </w:rPr>
                <w:delText>Prueba de Hipótesis</w:delText>
              </w:r>
            </w:del>
          </w:p>
        </w:tc>
      </w:tr>
      <w:tr w:rsidR="001D3EF5" w:rsidRPr="000D46B3" w:rsidDel="000C3839" w14:paraId="0CF4744D" w14:textId="6E999F72" w:rsidTr="00A12FEA">
        <w:trPr>
          <w:del w:id="2375" w:author="Roger Granda" w:date="2015-03-19T02:08:00Z"/>
        </w:trPr>
        <w:tc>
          <w:tcPr>
            <w:tcW w:w="1874" w:type="dxa"/>
            <w:vMerge w:val="restart"/>
          </w:tcPr>
          <w:p w14:paraId="372140A0" w14:textId="237FEE66" w:rsidR="001D3EF5" w:rsidRPr="00591A0D" w:rsidDel="000C3839" w:rsidRDefault="001D3EF5" w:rsidP="00A12FEA">
            <w:pPr>
              <w:pStyle w:val="Subtitulocapitulo"/>
              <w:numPr>
                <w:ilvl w:val="0"/>
                <w:numId w:val="0"/>
              </w:numPr>
              <w:tabs>
                <w:tab w:val="left" w:pos="1500"/>
              </w:tabs>
              <w:spacing w:line="276" w:lineRule="auto"/>
              <w:rPr>
                <w:del w:id="2376" w:author="Roger Granda" w:date="2015-03-19T02:08:00Z"/>
                <w:sz w:val="24"/>
                <w:szCs w:val="24"/>
              </w:rPr>
            </w:pPr>
            <w:del w:id="2377" w:author="Roger Granda" w:date="2015-03-19T02:08:00Z">
              <w:r w:rsidRPr="00591A0D" w:rsidDel="000C3839">
                <w:rPr>
                  <w:sz w:val="24"/>
                  <w:szCs w:val="24"/>
                </w:rPr>
                <w:delText>Wilcoxon signed-rank</w:delText>
              </w:r>
            </w:del>
          </w:p>
        </w:tc>
        <w:tc>
          <w:tcPr>
            <w:tcW w:w="2718" w:type="dxa"/>
          </w:tcPr>
          <w:p w14:paraId="11B8FE63" w14:textId="7DE97B25" w:rsidR="001D3EF5" w:rsidRPr="00591A0D" w:rsidDel="000C3839" w:rsidRDefault="001D3EF5" w:rsidP="00A12FEA">
            <w:pPr>
              <w:pStyle w:val="Subtitulocapitulo"/>
              <w:numPr>
                <w:ilvl w:val="0"/>
                <w:numId w:val="0"/>
              </w:numPr>
              <w:spacing w:line="276" w:lineRule="auto"/>
              <w:rPr>
                <w:del w:id="2378" w:author="Roger Granda" w:date="2015-03-19T02:08:00Z"/>
                <w:sz w:val="24"/>
                <w:szCs w:val="24"/>
              </w:rPr>
            </w:pPr>
            <w:del w:id="2379" w:author="Roger Granda" w:date="2015-03-19T02:08:00Z">
              <w:r w:rsidRPr="00591A0D" w:rsidDel="000C3839">
                <w:rPr>
                  <w:sz w:val="24"/>
                  <w:szCs w:val="24"/>
                </w:rPr>
                <w:delText>Z</w:delText>
              </w:r>
            </w:del>
          </w:p>
        </w:tc>
        <w:tc>
          <w:tcPr>
            <w:tcW w:w="2883" w:type="dxa"/>
          </w:tcPr>
          <w:p w14:paraId="0103E1A7" w14:textId="30C77328" w:rsidR="001D3EF5" w:rsidRPr="00591A0D" w:rsidDel="000C3839" w:rsidRDefault="001D3EF5" w:rsidP="00A12FEA">
            <w:pPr>
              <w:pStyle w:val="Subtitulocapitulo"/>
              <w:numPr>
                <w:ilvl w:val="0"/>
                <w:numId w:val="0"/>
              </w:numPr>
              <w:spacing w:line="276" w:lineRule="auto"/>
              <w:rPr>
                <w:del w:id="2380" w:author="Roger Granda" w:date="2015-03-19T02:08:00Z"/>
                <w:sz w:val="24"/>
                <w:szCs w:val="24"/>
              </w:rPr>
            </w:pPr>
            <w:del w:id="2381" w:author="Roger Granda" w:date="2015-03-19T02:08:00Z">
              <w:r w:rsidDel="000C3839">
                <w:rPr>
                  <w:sz w:val="24"/>
                  <w:szCs w:val="24"/>
                </w:rPr>
                <w:delText xml:space="preserve">Valor </w:delText>
              </w:r>
              <w:r w:rsidRPr="00591A0D" w:rsidDel="000C3839">
                <w:rPr>
                  <w:sz w:val="24"/>
                  <w:szCs w:val="24"/>
                </w:rPr>
                <w:delText>p</w:delText>
              </w:r>
            </w:del>
          </w:p>
        </w:tc>
      </w:tr>
      <w:tr w:rsidR="001D3EF5" w:rsidRPr="000D46B3" w:rsidDel="000C3839" w14:paraId="2251FD11" w14:textId="63DE7F42" w:rsidTr="00A12FEA">
        <w:trPr>
          <w:del w:id="2382" w:author="Roger Granda" w:date="2015-03-19T02:08:00Z"/>
        </w:trPr>
        <w:tc>
          <w:tcPr>
            <w:tcW w:w="1874" w:type="dxa"/>
            <w:vMerge/>
          </w:tcPr>
          <w:p w14:paraId="191E5D08" w14:textId="1686BC8F" w:rsidR="001D3EF5" w:rsidRPr="000D46B3" w:rsidDel="000C3839" w:rsidRDefault="001D3EF5" w:rsidP="00A12FEA">
            <w:pPr>
              <w:pStyle w:val="Subtitulocapitulo"/>
              <w:numPr>
                <w:ilvl w:val="0"/>
                <w:numId w:val="0"/>
              </w:numPr>
              <w:spacing w:line="276" w:lineRule="auto"/>
              <w:rPr>
                <w:del w:id="2383" w:author="Roger Granda" w:date="2015-03-19T02:08:00Z"/>
                <w:b w:val="0"/>
                <w:sz w:val="24"/>
                <w:szCs w:val="24"/>
              </w:rPr>
            </w:pPr>
          </w:p>
        </w:tc>
        <w:tc>
          <w:tcPr>
            <w:tcW w:w="2718" w:type="dxa"/>
          </w:tcPr>
          <w:p w14:paraId="3CE3BD95" w14:textId="0AFA2262" w:rsidR="001D3EF5" w:rsidRPr="001D3EF5" w:rsidDel="000C3839" w:rsidRDefault="00AE5C8E" w:rsidP="00AE5C8E">
            <w:pPr>
              <w:pStyle w:val="Subtitulocapitulo"/>
              <w:numPr>
                <w:ilvl w:val="0"/>
                <w:numId w:val="0"/>
              </w:numPr>
              <w:spacing w:line="276" w:lineRule="auto"/>
              <w:rPr>
                <w:del w:id="2384" w:author="Roger Granda" w:date="2015-03-19T02:08:00Z"/>
                <w:b w:val="0"/>
                <w:sz w:val="24"/>
                <w:szCs w:val="24"/>
              </w:rPr>
            </w:pPr>
            <w:del w:id="2385" w:author="Roger Granda" w:date="2015-03-19T02:08:00Z">
              <w:r w:rsidDel="000C3839">
                <w:rPr>
                  <w:b w:val="0"/>
                  <w:sz w:val="24"/>
                  <w:szCs w:val="24"/>
                </w:rPr>
                <w:delText>-1</w:delText>
              </w:r>
              <w:r w:rsidR="001D3EF5" w:rsidRPr="001D3EF5" w:rsidDel="000C3839">
                <w:rPr>
                  <w:b w:val="0"/>
                  <w:sz w:val="24"/>
                  <w:szCs w:val="24"/>
                </w:rPr>
                <w:delText>.</w:delText>
              </w:r>
              <w:r w:rsidDel="000C3839">
                <w:rPr>
                  <w:b w:val="0"/>
                  <w:sz w:val="24"/>
                  <w:szCs w:val="24"/>
                </w:rPr>
                <w:delText>667</w:delText>
              </w:r>
            </w:del>
          </w:p>
        </w:tc>
        <w:tc>
          <w:tcPr>
            <w:tcW w:w="2883" w:type="dxa"/>
          </w:tcPr>
          <w:p w14:paraId="07ECCBC5" w14:textId="1A55AD1A" w:rsidR="001D3EF5" w:rsidRPr="00676203" w:rsidDel="000C3839" w:rsidRDefault="001D3EF5" w:rsidP="001D3EF5">
            <w:pPr>
              <w:pStyle w:val="Subtitulocapitulo"/>
              <w:numPr>
                <w:ilvl w:val="0"/>
                <w:numId w:val="0"/>
              </w:numPr>
              <w:spacing w:line="276" w:lineRule="auto"/>
              <w:rPr>
                <w:del w:id="2386" w:author="Roger Granda" w:date="2015-03-19T02:08:00Z"/>
                <w:b w:val="0"/>
                <w:sz w:val="24"/>
                <w:szCs w:val="24"/>
              </w:rPr>
            </w:pPr>
            <w:del w:id="2387" w:author="Roger Granda" w:date="2015-03-19T02:08:00Z">
              <w:r w:rsidDel="000C3839">
                <w:rPr>
                  <w:b w:val="0"/>
                  <w:sz w:val="24"/>
                  <w:szCs w:val="24"/>
                </w:rPr>
                <w:delText>0</w:delText>
              </w:r>
              <w:r w:rsidR="00AE5C8E" w:rsidDel="000C3839">
                <w:rPr>
                  <w:b w:val="0"/>
                  <w:sz w:val="24"/>
                  <w:szCs w:val="24"/>
                </w:rPr>
                <w:delText>.096</w:delText>
              </w:r>
            </w:del>
          </w:p>
        </w:tc>
      </w:tr>
    </w:tbl>
    <w:p w14:paraId="0861D2A3" w14:textId="0675154B" w:rsidR="001D3EF5" w:rsidDel="00986E44" w:rsidRDefault="001D3EF5" w:rsidP="00437C75">
      <w:pPr>
        <w:pStyle w:val="Subtitulocapitulo"/>
        <w:numPr>
          <w:ilvl w:val="0"/>
          <w:numId w:val="0"/>
        </w:numPr>
        <w:ind w:left="792"/>
        <w:rPr>
          <w:del w:id="2388" w:author="Roger Granda" w:date="2015-03-19T02:20:00Z"/>
        </w:rPr>
      </w:pPr>
    </w:p>
    <w:p w14:paraId="3A1CB08C" w14:textId="7BCC7079" w:rsidR="00994039" w:rsidDel="00637562" w:rsidRDefault="00994039" w:rsidP="0048708A">
      <w:pPr>
        <w:pStyle w:val="Texto"/>
        <w:ind w:left="1416"/>
        <w:rPr>
          <w:b/>
        </w:rPr>
      </w:pPr>
      <w:moveFromRangeStart w:id="2389" w:author="Roger Granda" w:date="2015-03-18T23:48:00Z" w:name="move414485824"/>
    </w:p>
    <w:p w14:paraId="109DB0E2" w14:textId="0EF49988" w:rsidR="0048708A" w:rsidDel="00637562" w:rsidRDefault="00D23021" w:rsidP="0048708A">
      <w:pPr>
        <w:pStyle w:val="Texto"/>
        <w:ind w:left="1416"/>
      </w:pPr>
      <w:moveFrom w:id="2390" w:author="Roger Granda" w:date="2015-03-18T23:48:00Z">
        <w:r w:rsidRPr="0048708A" w:rsidDel="00637562">
          <w:rPr>
            <w:b/>
          </w:rPr>
          <w:t>Percepción en relación a la equidad de carga de trabajo</w:t>
        </w:r>
        <w:r w:rsidR="0048708A" w:rsidRPr="0048708A" w:rsidDel="00637562">
          <w:t xml:space="preserve"> </w:t>
        </w:r>
      </w:moveFrom>
    </w:p>
    <w:p w14:paraId="58F85147" w14:textId="62CB4A15" w:rsidR="0048708A" w:rsidDel="00637562" w:rsidRDefault="0048708A" w:rsidP="0048708A">
      <w:pPr>
        <w:pStyle w:val="Texto"/>
        <w:ind w:left="1416"/>
        <w:rPr>
          <w:rStyle w:val="TextoCar"/>
          <w:rFonts w:eastAsiaTheme="minorHAnsi"/>
        </w:rPr>
      </w:pPr>
      <w:moveFrom w:id="2391" w:author="Roger Granda" w:date="2015-03-18T23:48:00Z">
        <w:r w:rsidDel="00637562">
          <w:t xml:space="preserve">Las opiniones de los </w:t>
        </w:r>
        <w:r w:rsidR="00752912" w:rsidDel="00637562">
          <w:t xml:space="preserve">10 </w:t>
        </w:r>
        <w:r w:rsidR="00CB38C4" w:rsidDel="00637562">
          <w:t>estudiantes</w:t>
        </w:r>
        <w:r w:rsidDel="00637562">
          <w:t xml:space="preserve"> muestran inicialmente </w:t>
        </w:r>
        <w:r w:rsidR="00CB38C4" w:rsidDel="00637562">
          <w:t>que sus percepciones en cuanto a</w:t>
        </w:r>
        <w:r w:rsidR="004D667D" w:rsidDel="00637562">
          <w:t xml:space="preserve"> equidad de</w:t>
        </w:r>
        <w:r w:rsidR="00CB38C4" w:rsidDel="00637562">
          <w:t xml:space="preserve"> carga de trabajo s</w:t>
        </w:r>
        <w:r w:rsidR="00752912" w:rsidDel="00637562">
          <w:t>on dispersas y s</w:t>
        </w:r>
        <w:r w:rsidR="00CB38C4" w:rsidDel="00637562">
          <w:t>e ubican en</w:t>
        </w:r>
        <w:r w:rsidR="004D667D" w:rsidDel="00637562">
          <w:t>tre</w:t>
        </w:r>
        <w:r w:rsidR="00CB38C4" w:rsidDel="00637562">
          <w:t xml:space="preserve"> un nivel intermedio a alto</w:t>
        </w:r>
        <w:r w:rsidR="00752912" w:rsidDel="00637562">
          <w:t xml:space="preserve"> de equidad</w:t>
        </w:r>
        <w:r w:rsidDel="00637562">
          <w:t>. Luego de la experimentación con la superficie colabor</w:t>
        </w:r>
        <w:r w:rsidR="00CB38C4" w:rsidDel="00637562">
          <w:t xml:space="preserve">ativa, </w:t>
        </w:r>
        <w:r w:rsidR="00752912" w:rsidDel="00637562">
          <w:t xml:space="preserve">se vuelve menos dispersa, y se desplaza al nivel de </w:t>
        </w:r>
        <w:r w:rsidR="00752912" w:rsidRPr="00752912" w:rsidDel="00637562">
          <w:rPr>
            <w:i/>
          </w:rPr>
          <w:t>Total Equidad</w:t>
        </w:r>
        <w:r w:rsidR="00752912" w:rsidDel="00637562">
          <w:t xml:space="preserve"> de carga de trabajo</w:t>
        </w:r>
        <w:r w:rsidR="003267D7" w:rsidDel="00637562">
          <w:t xml:space="preserve"> (ver figura 5.</w:t>
        </w:r>
        <w:r w:rsidR="00714901" w:rsidDel="00637562">
          <w:t>6</w:t>
        </w:r>
        <w:r w:rsidDel="00637562">
          <w:t xml:space="preserve">). </w:t>
        </w:r>
        <w:r w:rsidDel="00637562">
          <w:rPr>
            <w:rStyle w:val="TextoCar"/>
            <w:rFonts w:eastAsiaTheme="minorHAnsi"/>
          </w:rPr>
          <w:t>La prueba Wilcoxon mostró que las percepciones</w:t>
        </w:r>
        <w:r w:rsidR="004D667D" w:rsidDel="00637562">
          <w:rPr>
            <w:rStyle w:val="TextoCar"/>
            <w:rFonts w:eastAsiaTheme="minorHAnsi"/>
          </w:rPr>
          <w:t xml:space="preserve"> de los </w:t>
        </w:r>
        <w:r w:rsidR="000617A4" w:rsidDel="00637562">
          <w:rPr>
            <w:rStyle w:val="TextoCar"/>
            <w:rFonts w:eastAsiaTheme="minorHAnsi"/>
          </w:rPr>
          <w:t xml:space="preserve"> </w:t>
        </w:r>
        <w:r w:rsidR="00752912" w:rsidDel="00637562">
          <w:rPr>
            <w:rStyle w:val="TextoCar"/>
            <w:rFonts w:eastAsiaTheme="minorHAnsi"/>
          </w:rPr>
          <w:t>10</w:t>
        </w:r>
        <w:r w:rsidR="000617A4" w:rsidDel="00637562">
          <w:rPr>
            <w:rStyle w:val="TextoCar"/>
            <w:rFonts w:eastAsiaTheme="minorHAnsi"/>
          </w:rPr>
          <w:t xml:space="preserve"> </w:t>
        </w:r>
        <w:r w:rsidR="004D667D" w:rsidDel="00637562">
          <w:rPr>
            <w:rStyle w:val="TextoCar"/>
            <w:rFonts w:eastAsiaTheme="minorHAnsi"/>
          </w:rPr>
          <w:t>estudiantes en cuanto a</w:t>
        </w:r>
        <w:r w:rsidDel="00637562">
          <w:rPr>
            <w:rStyle w:val="TextoCar"/>
            <w:rFonts w:eastAsiaTheme="minorHAnsi"/>
          </w:rPr>
          <w:t xml:space="preserve"> equidad de carga de trabajo en el post-test </w:t>
        </w:r>
        <w:r w:rsidR="00752912" w:rsidDel="00637562">
          <w:rPr>
            <w:rStyle w:val="TextoCar"/>
            <w:rFonts w:eastAsiaTheme="minorHAnsi"/>
          </w:rPr>
          <w:t xml:space="preserve">no </w:t>
        </w:r>
        <w:r w:rsidDel="00637562">
          <w:rPr>
            <w:rStyle w:val="TextoCar"/>
            <w:rFonts w:eastAsiaTheme="minorHAnsi"/>
          </w:rPr>
          <w:t>fueron significativamente mayores que en el pre-test Z</w:t>
        </w:r>
        <w:r w:rsidRPr="00414E81" w:rsidDel="00637562">
          <w:rPr>
            <w:rStyle w:val="TextoCar"/>
            <w:rFonts w:eastAsiaTheme="minorHAnsi"/>
          </w:rPr>
          <w:t>=</w:t>
        </w:r>
        <w:r w:rsidR="00752912" w:rsidDel="00637562">
          <w:t>-1</w:t>
        </w:r>
        <w:r w:rsidR="00CB38C4" w:rsidRPr="00CB38C4" w:rsidDel="00637562">
          <w:t>.</w:t>
        </w:r>
        <w:r w:rsidR="00752912" w:rsidDel="00637562">
          <w:t>26</w:t>
        </w:r>
        <w:r w:rsidR="00CB38C4" w:rsidRPr="00CB38C4" w:rsidDel="00637562">
          <w:t>3</w:t>
        </w:r>
        <w:r w:rsidR="00CB38C4" w:rsidDel="00637562">
          <w:rPr>
            <w:rStyle w:val="TextoCar"/>
            <w:rFonts w:eastAsiaTheme="minorHAnsi"/>
          </w:rPr>
          <w:t>, p=0.</w:t>
        </w:r>
        <w:r w:rsidR="00752912" w:rsidDel="00637562">
          <w:rPr>
            <w:rStyle w:val="TextoCar"/>
            <w:rFonts w:eastAsiaTheme="minorHAnsi"/>
          </w:rPr>
          <w:t>216</w:t>
        </w:r>
        <w:r w:rsidDel="00637562">
          <w:rPr>
            <w:rStyle w:val="TextoCar"/>
            <w:rFonts w:eastAsiaTheme="minorHAnsi"/>
          </w:rPr>
          <w:t xml:space="preserve"> (ver tabla </w:t>
        </w:r>
        <w:r w:rsidR="002C7004" w:rsidDel="00637562">
          <w:rPr>
            <w:rStyle w:val="TextoCar"/>
            <w:rFonts w:eastAsiaTheme="minorHAnsi"/>
          </w:rPr>
          <w:t>5.6</w:t>
        </w:r>
        <w:r w:rsidDel="00637562">
          <w:rPr>
            <w:rStyle w:val="TextoCar"/>
            <w:rFonts w:eastAsiaTheme="minorHAnsi"/>
          </w:rPr>
          <w:t>).</w:t>
        </w:r>
      </w:moveFrom>
    </w:p>
    <w:p w14:paraId="69EB5DFD" w14:textId="2BE5E717" w:rsidR="0048708A" w:rsidRPr="0048708A" w:rsidDel="00637562" w:rsidRDefault="0048708A" w:rsidP="0048708A">
      <w:pPr>
        <w:pStyle w:val="Texto"/>
        <w:rPr>
          <w:b/>
        </w:rPr>
      </w:pPr>
    </w:p>
    <w:p w14:paraId="0B195F0E" w14:textId="2DDF2091" w:rsidR="00B8625E" w:rsidDel="00637562" w:rsidRDefault="00B8625E" w:rsidP="00437C75">
      <w:pPr>
        <w:pStyle w:val="Subtitulocapitulo"/>
        <w:numPr>
          <w:ilvl w:val="0"/>
          <w:numId w:val="0"/>
        </w:numPr>
        <w:ind w:left="792"/>
        <w:rPr>
          <w:b w:val="0"/>
        </w:rPr>
      </w:pPr>
    </w:p>
    <w:p w14:paraId="730F519A" w14:textId="63F131E4" w:rsidR="000774CA" w:rsidDel="00637562" w:rsidRDefault="000774CA" w:rsidP="00437C75">
      <w:pPr>
        <w:pStyle w:val="Subtitulocapitulo"/>
        <w:numPr>
          <w:ilvl w:val="0"/>
          <w:numId w:val="0"/>
        </w:numPr>
        <w:ind w:left="792"/>
        <w:rPr>
          <w:b w:val="0"/>
        </w:rPr>
      </w:pPr>
    </w:p>
    <w:p w14:paraId="2DBA7FE0" w14:textId="3713E227" w:rsidR="000774CA" w:rsidDel="00637562" w:rsidRDefault="000774CA" w:rsidP="00437C75">
      <w:pPr>
        <w:pStyle w:val="Subtitulocapitulo"/>
        <w:numPr>
          <w:ilvl w:val="0"/>
          <w:numId w:val="0"/>
        </w:numPr>
        <w:ind w:left="792"/>
        <w:rPr>
          <w:b w:val="0"/>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B8625E" w:rsidDel="00637562" w14:paraId="2D71E511" w14:textId="55F75D7B" w:rsidTr="00276DC8">
        <w:trPr>
          <w:cantSplit/>
          <w:trHeight w:val="217"/>
        </w:trPr>
        <w:tc>
          <w:tcPr>
            <w:tcW w:w="7654" w:type="dxa"/>
            <w:gridSpan w:val="2"/>
            <w:vAlign w:val="center"/>
          </w:tcPr>
          <w:p w14:paraId="5D089611" w14:textId="0EE3D88D" w:rsidR="00B8625E" w:rsidRPr="00C7447E" w:rsidDel="00637562" w:rsidRDefault="00B8625E" w:rsidP="00276DC8">
            <w:pPr>
              <w:pStyle w:val="Texto"/>
              <w:spacing w:line="240" w:lineRule="auto"/>
              <w:ind w:left="0"/>
              <w:jc w:val="center"/>
              <w:rPr>
                <w:b/>
              </w:rPr>
            </w:pPr>
            <w:moveFrom w:id="2392" w:author="Roger Granda" w:date="2015-03-18T23:48:00Z">
              <w:r w:rsidRPr="00AA3EDB" w:rsidDel="00637562">
                <w:rPr>
                  <w:b/>
                </w:rPr>
                <w:t xml:space="preserve">Percepción de cuán justa es la calificación </w:t>
              </w:r>
              <w:r w:rsidDel="00637562">
                <w:rPr>
                  <w:b/>
                </w:rPr>
                <w:t>grupal</w:t>
              </w:r>
            </w:moveFrom>
          </w:p>
        </w:tc>
      </w:tr>
      <w:tr w:rsidR="00B8625E" w:rsidDel="00637562" w14:paraId="4C58D921" w14:textId="50C4964B" w:rsidTr="00276DC8">
        <w:trPr>
          <w:cantSplit/>
          <w:trHeight w:val="1134"/>
        </w:trPr>
        <w:tc>
          <w:tcPr>
            <w:tcW w:w="567" w:type="dxa"/>
            <w:textDirection w:val="btLr"/>
            <w:vAlign w:val="center"/>
          </w:tcPr>
          <w:p w14:paraId="056D7D51" w14:textId="363CC084" w:rsidR="00B8625E" w:rsidDel="00637562" w:rsidRDefault="00B8625E" w:rsidP="006C5817">
            <w:pPr>
              <w:pStyle w:val="Texto"/>
              <w:spacing w:line="240" w:lineRule="auto"/>
              <w:ind w:left="113" w:right="113"/>
              <w:jc w:val="center"/>
              <w:rPr>
                <w:rStyle w:val="TextoCar"/>
                <w:rFonts w:eastAsiaTheme="minorHAnsi"/>
              </w:rPr>
            </w:pPr>
            <w:moveFrom w:id="2393" w:author="Roger Granda" w:date="2015-03-18T23:48:00Z">
              <w:r w:rsidDel="00637562">
                <w:rPr>
                  <w:rStyle w:val="TextoCar"/>
                  <w:rFonts w:eastAsiaTheme="minorHAnsi"/>
                </w:rPr>
                <w:t xml:space="preserve">Nivel de </w:t>
              </w:r>
              <w:r w:rsidR="006C5817" w:rsidDel="00637562">
                <w:rPr>
                  <w:rStyle w:val="TextoCar"/>
                  <w:rFonts w:eastAsiaTheme="minorHAnsi"/>
                </w:rPr>
                <w:t>equidad</w:t>
              </w:r>
            </w:moveFrom>
          </w:p>
        </w:tc>
        <w:tc>
          <w:tcPr>
            <w:tcW w:w="7087" w:type="dxa"/>
          </w:tcPr>
          <w:p w14:paraId="5605FE7C" w14:textId="7DC5F5C2" w:rsidR="00977E4C" w:rsidDel="00637562" w:rsidRDefault="00977E4C" w:rsidP="00977E4C">
            <w:pPr>
              <w:autoSpaceDE w:val="0"/>
              <w:autoSpaceDN w:val="0"/>
              <w:adjustRightInd w:val="0"/>
              <w:rPr>
                <w:rFonts w:ascii="Times New Roman" w:hAnsi="Times New Roman" w:cs="Times New Roman"/>
                <w:sz w:val="24"/>
                <w:szCs w:val="24"/>
              </w:rPr>
            </w:pPr>
            <w:moveFrom w:id="2394" w:author="Roger Granda" w:date="2015-03-18T23:48:00Z">
              <w:r w:rsidDel="00637562">
                <w:rPr>
                  <w:rFonts w:ascii="Times New Roman" w:hAnsi="Times New Roman" w:cs="Times New Roman"/>
                  <w:noProof/>
                  <w:sz w:val="24"/>
                  <w:szCs w:val="24"/>
                  <w:lang w:eastAsia="es-EC"/>
                </w:rPr>
                <w:drawing>
                  <wp:inline distT="0" distB="0" distL="0" distR="0" wp14:anchorId="52670A61" wp14:editId="073A35DB">
                    <wp:extent cx="3904328" cy="3125953"/>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22597" cy="3140580"/>
                            </a:xfrm>
                            <a:prstGeom prst="rect">
                              <a:avLst/>
                            </a:prstGeom>
                            <a:noFill/>
                            <a:ln>
                              <a:noFill/>
                            </a:ln>
                          </pic:spPr>
                        </pic:pic>
                      </a:graphicData>
                    </a:graphic>
                  </wp:inline>
                </w:drawing>
              </w:r>
            </w:moveFrom>
          </w:p>
          <w:p w14:paraId="3F00AD52" w14:textId="411500CF" w:rsidR="00977E4C" w:rsidDel="00637562" w:rsidRDefault="00977E4C" w:rsidP="00977E4C">
            <w:pPr>
              <w:autoSpaceDE w:val="0"/>
              <w:autoSpaceDN w:val="0"/>
              <w:adjustRightInd w:val="0"/>
              <w:rPr>
                <w:rFonts w:ascii="Times New Roman" w:hAnsi="Times New Roman" w:cs="Times New Roman"/>
                <w:sz w:val="24"/>
                <w:szCs w:val="24"/>
              </w:rPr>
            </w:pPr>
          </w:p>
          <w:p w14:paraId="01023285" w14:textId="631FA9DE" w:rsidR="00B8625E" w:rsidDel="00637562" w:rsidRDefault="003267D7" w:rsidP="00714901">
            <w:pPr>
              <w:pStyle w:val="Texto"/>
              <w:spacing w:line="240" w:lineRule="auto"/>
              <w:ind w:left="0"/>
              <w:jc w:val="left"/>
              <w:rPr>
                <w:rStyle w:val="TextoCar"/>
                <w:rFonts w:eastAsiaTheme="minorHAnsi"/>
              </w:rPr>
            </w:pPr>
            <w:moveFrom w:id="2395" w:author="Roger Granda" w:date="2015-03-18T23:48:00Z">
              <w:r w:rsidDel="00637562">
                <w:rPr>
                  <w:sz w:val="16"/>
                  <w:szCs w:val="16"/>
                </w:rPr>
                <w:t>Figura 5.</w:t>
              </w:r>
              <w:r w:rsidR="00714901" w:rsidDel="00637562">
                <w:rPr>
                  <w:sz w:val="16"/>
                  <w:szCs w:val="16"/>
                </w:rPr>
                <w:t>6</w:t>
              </w:r>
              <w:r w:rsidR="00B8625E" w:rsidRPr="00C7447E" w:rsidDel="00637562">
                <w:rPr>
                  <w:sz w:val="16"/>
                  <w:szCs w:val="16"/>
                </w:rPr>
                <w:t>: Diagrama de cajas de las opiniones</w:t>
              </w:r>
              <w:r w:rsidR="00B8625E" w:rsidDel="00637562">
                <w:rPr>
                  <w:sz w:val="16"/>
                  <w:szCs w:val="16"/>
                </w:rPr>
                <w:t xml:space="preserve"> de </w:t>
              </w:r>
              <w:r w:rsidR="00A5039D" w:rsidDel="00637562">
                <w:rPr>
                  <w:sz w:val="16"/>
                  <w:szCs w:val="16"/>
                </w:rPr>
                <w:t>alumnos</w:t>
              </w:r>
              <w:r w:rsidR="00B8625E" w:rsidDel="00637562">
                <w:rPr>
                  <w:sz w:val="16"/>
                  <w:szCs w:val="16"/>
                </w:rPr>
                <w:t xml:space="preserve"> sobre</w:t>
              </w:r>
              <w:r w:rsidR="00B8625E" w:rsidRPr="00C7447E" w:rsidDel="00637562">
                <w:rPr>
                  <w:sz w:val="16"/>
                  <w:szCs w:val="16"/>
                </w:rPr>
                <w:t xml:space="preserve"> </w:t>
              </w:r>
              <w:r w:rsidR="00B8625E" w:rsidDel="00637562">
                <w:rPr>
                  <w:sz w:val="16"/>
                  <w:szCs w:val="16"/>
                </w:rPr>
                <w:t>equidad de carga de trabajo</w:t>
              </w:r>
            </w:moveFrom>
          </w:p>
        </w:tc>
      </w:tr>
      <w:moveFromRangeEnd w:id="2389"/>
    </w:tbl>
    <w:p w14:paraId="676059C0" w14:textId="6B78B3E3" w:rsidR="00B8625E" w:rsidDel="00986E44" w:rsidRDefault="00B8625E" w:rsidP="00437C75">
      <w:pPr>
        <w:pStyle w:val="Subtitulocapitulo"/>
        <w:numPr>
          <w:ilvl w:val="0"/>
          <w:numId w:val="0"/>
        </w:numPr>
        <w:ind w:left="792"/>
        <w:rPr>
          <w:del w:id="2396" w:author="Roger Granda" w:date="2015-03-19T02:20:00Z"/>
          <w:b w:val="0"/>
        </w:rPr>
      </w:pPr>
    </w:p>
    <w:tbl>
      <w:tblPr>
        <w:tblStyle w:val="Tablaconcuadrcula"/>
        <w:tblW w:w="0" w:type="auto"/>
        <w:tblInd w:w="792" w:type="dxa"/>
        <w:tblLook w:val="04A0" w:firstRow="1" w:lastRow="0" w:firstColumn="1" w:lastColumn="0" w:noHBand="0" w:noVBand="1"/>
      </w:tblPr>
      <w:tblGrid>
        <w:gridCol w:w="1874"/>
        <w:gridCol w:w="2718"/>
        <w:gridCol w:w="2883"/>
      </w:tblGrid>
      <w:tr w:rsidR="00A50273" w:rsidRPr="000D46B3" w:rsidDel="00637562" w14:paraId="18224CC2" w14:textId="441C6B57" w:rsidTr="00A12FEA">
        <w:trPr>
          <w:del w:id="2397" w:author="Roger Granda" w:date="2015-03-18T23:47:00Z"/>
        </w:trPr>
        <w:tc>
          <w:tcPr>
            <w:tcW w:w="7475" w:type="dxa"/>
            <w:gridSpan w:val="3"/>
            <w:tcBorders>
              <w:top w:val="nil"/>
              <w:left w:val="nil"/>
              <w:bottom w:val="single" w:sz="4" w:space="0" w:color="auto"/>
              <w:right w:val="nil"/>
            </w:tcBorders>
          </w:tcPr>
          <w:p w14:paraId="3CFEDAF2" w14:textId="76AF74B0" w:rsidR="00A50273" w:rsidRPr="00591A0D" w:rsidDel="00637562" w:rsidRDefault="00182B22" w:rsidP="00182B22">
            <w:pPr>
              <w:pStyle w:val="Subtitulocapitulo"/>
              <w:numPr>
                <w:ilvl w:val="0"/>
                <w:numId w:val="0"/>
              </w:numPr>
              <w:tabs>
                <w:tab w:val="left" w:pos="2910"/>
              </w:tabs>
              <w:spacing w:line="276" w:lineRule="auto"/>
              <w:rPr>
                <w:del w:id="2398" w:author="Roger Granda" w:date="2015-03-18T23:47:00Z"/>
                <w:b w:val="0"/>
                <w:sz w:val="24"/>
                <w:szCs w:val="24"/>
              </w:rPr>
            </w:pPr>
            <w:del w:id="2399" w:author="Roger Granda" w:date="2015-03-18T23:47:00Z">
              <w:r w:rsidRPr="00591A0D" w:rsidDel="00637562">
                <w:rPr>
                  <w:sz w:val="18"/>
                  <w:szCs w:val="18"/>
                </w:rPr>
                <w:delText xml:space="preserve">Tabla </w:delText>
              </w:r>
              <w:r w:rsidR="002C7004" w:rsidDel="00637562">
                <w:rPr>
                  <w:sz w:val="18"/>
                  <w:szCs w:val="18"/>
                </w:rPr>
                <w:delText>5.</w:delText>
              </w:r>
              <w:r w:rsidRPr="00591A0D" w:rsidDel="00637562">
                <w:rPr>
                  <w:sz w:val="18"/>
                  <w:szCs w:val="18"/>
                </w:rPr>
                <w:delText>6:</w:delText>
              </w:r>
              <w:r w:rsidDel="00637562">
                <w:rPr>
                  <w:b w:val="0"/>
                  <w:sz w:val="18"/>
                  <w:szCs w:val="18"/>
                </w:rPr>
                <w:delText xml:space="preserve"> Resumen descriptivo de la percepción de estudiantes sobre equidad de carga de trabajo.</w:delText>
              </w:r>
            </w:del>
          </w:p>
        </w:tc>
      </w:tr>
      <w:tr w:rsidR="00A50273" w:rsidRPr="000D46B3" w:rsidDel="00637562" w14:paraId="28A51CC9" w14:textId="1397F755" w:rsidTr="00A12FEA">
        <w:trPr>
          <w:del w:id="2400" w:author="Roger Granda" w:date="2015-03-18T23:47:00Z"/>
        </w:trPr>
        <w:tc>
          <w:tcPr>
            <w:tcW w:w="7475" w:type="dxa"/>
            <w:gridSpan w:val="3"/>
            <w:tcBorders>
              <w:top w:val="single" w:sz="4" w:space="0" w:color="auto"/>
            </w:tcBorders>
          </w:tcPr>
          <w:p w14:paraId="76E775F5" w14:textId="114EB58F" w:rsidR="00A50273" w:rsidRPr="000D46B3" w:rsidDel="00637562" w:rsidRDefault="00A50273" w:rsidP="00A12FEA">
            <w:pPr>
              <w:pStyle w:val="Subtitulocapitulo"/>
              <w:numPr>
                <w:ilvl w:val="0"/>
                <w:numId w:val="0"/>
              </w:numPr>
              <w:spacing w:line="276" w:lineRule="auto"/>
              <w:jc w:val="center"/>
              <w:rPr>
                <w:del w:id="2401" w:author="Roger Granda" w:date="2015-03-18T23:47:00Z"/>
                <w:sz w:val="24"/>
                <w:szCs w:val="24"/>
              </w:rPr>
            </w:pPr>
            <w:del w:id="2402" w:author="Roger Granda" w:date="2015-03-18T23:47:00Z">
              <w:r w:rsidDel="00637562">
                <w:rPr>
                  <w:sz w:val="24"/>
                  <w:szCs w:val="24"/>
                </w:rPr>
                <w:delText>Estadística Descriptiva</w:delText>
              </w:r>
            </w:del>
          </w:p>
        </w:tc>
      </w:tr>
      <w:tr w:rsidR="00A50273" w:rsidRPr="000D46B3" w:rsidDel="00637562" w14:paraId="6B4CEC1E" w14:textId="30D8BCA3" w:rsidTr="00A12FEA">
        <w:trPr>
          <w:del w:id="2403" w:author="Roger Granda" w:date="2015-03-18T23:47:00Z"/>
        </w:trPr>
        <w:tc>
          <w:tcPr>
            <w:tcW w:w="1874" w:type="dxa"/>
          </w:tcPr>
          <w:p w14:paraId="614E0A55" w14:textId="47F83D30" w:rsidR="00A50273" w:rsidRPr="000D46B3" w:rsidDel="00637562" w:rsidRDefault="00A50273" w:rsidP="00A12FEA">
            <w:pPr>
              <w:pStyle w:val="Subtitulocapitulo"/>
              <w:numPr>
                <w:ilvl w:val="0"/>
                <w:numId w:val="0"/>
              </w:numPr>
              <w:spacing w:line="276" w:lineRule="auto"/>
              <w:rPr>
                <w:del w:id="2404" w:author="Roger Granda" w:date="2015-03-18T23:47:00Z"/>
                <w:b w:val="0"/>
                <w:sz w:val="24"/>
                <w:szCs w:val="24"/>
              </w:rPr>
            </w:pPr>
          </w:p>
        </w:tc>
        <w:tc>
          <w:tcPr>
            <w:tcW w:w="2718" w:type="dxa"/>
          </w:tcPr>
          <w:p w14:paraId="09EF4B61" w14:textId="195034F4" w:rsidR="00A50273" w:rsidRPr="00591A0D" w:rsidDel="00637562" w:rsidRDefault="00A50273" w:rsidP="00A12FEA">
            <w:pPr>
              <w:pStyle w:val="Subtitulocapitulo"/>
              <w:numPr>
                <w:ilvl w:val="0"/>
                <w:numId w:val="0"/>
              </w:numPr>
              <w:spacing w:line="276" w:lineRule="auto"/>
              <w:rPr>
                <w:del w:id="2405" w:author="Roger Granda" w:date="2015-03-18T23:47:00Z"/>
                <w:sz w:val="24"/>
                <w:szCs w:val="24"/>
              </w:rPr>
            </w:pPr>
            <w:del w:id="2406" w:author="Roger Granda" w:date="2015-03-18T23:47:00Z">
              <w:r w:rsidRPr="00591A0D" w:rsidDel="00637562">
                <w:rPr>
                  <w:sz w:val="24"/>
                  <w:szCs w:val="24"/>
                </w:rPr>
                <w:delText>Pre-Test</w:delText>
              </w:r>
            </w:del>
          </w:p>
        </w:tc>
        <w:tc>
          <w:tcPr>
            <w:tcW w:w="2883" w:type="dxa"/>
          </w:tcPr>
          <w:p w14:paraId="3C2B7C50" w14:textId="350C384D" w:rsidR="00A50273" w:rsidRPr="00591A0D" w:rsidDel="00637562" w:rsidRDefault="00A50273" w:rsidP="00A12FEA">
            <w:pPr>
              <w:pStyle w:val="Subtitulocapitulo"/>
              <w:numPr>
                <w:ilvl w:val="0"/>
                <w:numId w:val="0"/>
              </w:numPr>
              <w:spacing w:line="276" w:lineRule="auto"/>
              <w:rPr>
                <w:del w:id="2407" w:author="Roger Granda" w:date="2015-03-18T23:47:00Z"/>
                <w:sz w:val="24"/>
                <w:szCs w:val="24"/>
              </w:rPr>
            </w:pPr>
            <w:del w:id="2408" w:author="Roger Granda" w:date="2015-03-18T23:47:00Z">
              <w:r w:rsidRPr="00591A0D" w:rsidDel="00637562">
                <w:rPr>
                  <w:sz w:val="24"/>
                  <w:szCs w:val="24"/>
                </w:rPr>
                <w:delText>Post-Test</w:delText>
              </w:r>
            </w:del>
          </w:p>
        </w:tc>
      </w:tr>
      <w:tr w:rsidR="00A50273" w:rsidRPr="000D46B3" w:rsidDel="00637562" w14:paraId="3F526E11" w14:textId="5FBF9491" w:rsidTr="00A12FEA">
        <w:trPr>
          <w:del w:id="2409" w:author="Roger Granda" w:date="2015-03-18T23:47:00Z"/>
        </w:trPr>
        <w:tc>
          <w:tcPr>
            <w:tcW w:w="1874" w:type="dxa"/>
          </w:tcPr>
          <w:p w14:paraId="010B19B0" w14:textId="05C98AD1" w:rsidR="00A50273" w:rsidRPr="00591A0D" w:rsidDel="00637562" w:rsidRDefault="00A50273" w:rsidP="00A12FEA">
            <w:pPr>
              <w:pStyle w:val="Subtitulocapitulo"/>
              <w:numPr>
                <w:ilvl w:val="0"/>
                <w:numId w:val="0"/>
              </w:numPr>
              <w:spacing w:line="276" w:lineRule="auto"/>
              <w:rPr>
                <w:del w:id="2410" w:author="Roger Granda" w:date="2015-03-18T23:47:00Z"/>
                <w:sz w:val="24"/>
                <w:szCs w:val="24"/>
              </w:rPr>
            </w:pPr>
            <w:del w:id="2411" w:author="Roger Granda" w:date="2015-03-18T23:47:00Z">
              <w:r w:rsidRPr="00591A0D" w:rsidDel="00637562">
                <w:rPr>
                  <w:sz w:val="24"/>
                  <w:szCs w:val="24"/>
                </w:rPr>
                <w:delText>Media</w:delText>
              </w:r>
            </w:del>
          </w:p>
        </w:tc>
        <w:tc>
          <w:tcPr>
            <w:tcW w:w="2718" w:type="dxa"/>
          </w:tcPr>
          <w:p w14:paraId="21E51FE0" w14:textId="1FDF1FFC" w:rsidR="00A50273" w:rsidRPr="00676203" w:rsidDel="00637562" w:rsidRDefault="00AE5C8E" w:rsidP="00A12FEA">
            <w:pPr>
              <w:pStyle w:val="Subtitulocapitulo"/>
              <w:numPr>
                <w:ilvl w:val="0"/>
                <w:numId w:val="0"/>
              </w:numPr>
              <w:spacing w:line="276" w:lineRule="auto"/>
              <w:rPr>
                <w:del w:id="2412" w:author="Roger Granda" w:date="2015-03-18T23:47:00Z"/>
                <w:b w:val="0"/>
                <w:sz w:val="24"/>
                <w:szCs w:val="24"/>
              </w:rPr>
            </w:pPr>
            <w:del w:id="2413" w:author="Roger Granda" w:date="2015-03-18T23:47:00Z">
              <w:r w:rsidDel="00637562">
                <w:rPr>
                  <w:b w:val="0"/>
                  <w:sz w:val="24"/>
                  <w:szCs w:val="24"/>
                </w:rPr>
                <w:delText>3.8</w:delText>
              </w:r>
            </w:del>
          </w:p>
        </w:tc>
        <w:tc>
          <w:tcPr>
            <w:tcW w:w="2883" w:type="dxa"/>
          </w:tcPr>
          <w:p w14:paraId="6E048AEC" w14:textId="4DDAD8E4" w:rsidR="00A50273" w:rsidRPr="000D46B3" w:rsidDel="00637562" w:rsidRDefault="00AE5C8E" w:rsidP="00A12FEA">
            <w:pPr>
              <w:pStyle w:val="Subtitulocapitulo"/>
              <w:numPr>
                <w:ilvl w:val="0"/>
                <w:numId w:val="0"/>
              </w:numPr>
              <w:spacing w:line="276" w:lineRule="auto"/>
              <w:rPr>
                <w:del w:id="2414" w:author="Roger Granda" w:date="2015-03-18T23:47:00Z"/>
                <w:b w:val="0"/>
                <w:sz w:val="24"/>
                <w:szCs w:val="24"/>
              </w:rPr>
            </w:pPr>
            <w:del w:id="2415" w:author="Roger Granda" w:date="2015-03-18T23:47:00Z">
              <w:r w:rsidDel="00637562">
                <w:rPr>
                  <w:b w:val="0"/>
                  <w:sz w:val="24"/>
                  <w:szCs w:val="24"/>
                </w:rPr>
                <w:delText>4.4</w:delText>
              </w:r>
            </w:del>
          </w:p>
        </w:tc>
      </w:tr>
      <w:tr w:rsidR="00A50273" w:rsidRPr="000D46B3" w:rsidDel="00637562" w14:paraId="12422470" w14:textId="0C1E4204" w:rsidTr="00A12FEA">
        <w:trPr>
          <w:del w:id="2416" w:author="Roger Granda" w:date="2015-03-18T23:47:00Z"/>
        </w:trPr>
        <w:tc>
          <w:tcPr>
            <w:tcW w:w="1874" w:type="dxa"/>
          </w:tcPr>
          <w:p w14:paraId="58555AD1" w14:textId="53B37489" w:rsidR="00A50273" w:rsidRPr="00591A0D" w:rsidDel="00637562" w:rsidRDefault="00A50273" w:rsidP="00A12FEA">
            <w:pPr>
              <w:pStyle w:val="Subtitulocapitulo"/>
              <w:numPr>
                <w:ilvl w:val="0"/>
                <w:numId w:val="0"/>
              </w:numPr>
              <w:spacing w:line="276" w:lineRule="auto"/>
              <w:rPr>
                <w:del w:id="2417" w:author="Roger Granda" w:date="2015-03-18T23:47:00Z"/>
                <w:sz w:val="24"/>
                <w:szCs w:val="24"/>
              </w:rPr>
            </w:pPr>
            <w:del w:id="2418" w:author="Roger Granda" w:date="2015-03-18T23:47:00Z">
              <w:r w:rsidRPr="00591A0D" w:rsidDel="00637562">
                <w:rPr>
                  <w:sz w:val="24"/>
                  <w:szCs w:val="24"/>
                </w:rPr>
                <w:delText>Mediana</w:delText>
              </w:r>
            </w:del>
          </w:p>
        </w:tc>
        <w:tc>
          <w:tcPr>
            <w:tcW w:w="2718" w:type="dxa"/>
          </w:tcPr>
          <w:p w14:paraId="5D89D931" w14:textId="268AA142" w:rsidR="00A50273" w:rsidRPr="000D46B3" w:rsidDel="00637562" w:rsidRDefault="00AE5C8E" w:rsidP="00A12FEA">
            <w:pPr>
              <w:pStyle w:val="Subtitulocapitulo"/>
              <w:numPr>
                <w:ilvl w:val="0"/>
                <w:numId w:val="0"/>
              </w:numPr>
              <w:spacing w:line="276" w:lineRule="auto"/>
              <w:rPr>
                <w:del w:id="2419" w:author="Roger Granda" w:date="2015-03-18T23:47:00Z"/>
                <w:b w:val="0"/>
                <w:sz w:val="24"/>
                <w:szCs w:val="24"/>
              </w:rPr>
            </w:pPr>
            <w:del w:id="2420" w:author="Roger Granda" w:date="2015-03-18T23:47:00Z">
              <w:r w:rsidDel="00637562">
                <w:rPr>
                  <w:b w:val="0"/>
                  <w:sz w:val="24"/>
                  <w:szCs w:val="24"/>
                </w:rPr>
                <w:delText>4</w:delText>
              </w:r>
            </w:del>
          </w:p>
        </w:tc>
        <w:tc>
          <w:tcPr>
            <w:tcW w:w="2883" w:type="dxa"/>
          </w:tcPr>
          <w:p w14:paraId="0C5E21C4" w14:textId="2F5933A0" w:rsidR="00A50273" w:rsidRPr="000D46B3" w:rsidDel="00637562" w:rsidRDefault="00AE5C8E" w:rsidP="00A12FEA">
            <w:pPr>
              <w:pStyle w:val="Subtitulocapitulo"/>
              <w:numPr>
                <w:ilvl w:val="0"/>
                <w:numId w:val="0"/>
              </w:numPr>
              <w:spacing w:line="276" w:lineRule="auto"/>
              <w:rPr>
                <w:del w:id="2421" w:author="Roger Granda" w:date="2015-03-18T23:47:00Z"/>
                <w:b w:val="0"/>
                <w:sz w:val="24"/>
                <w:szCs w:val="24"/>
              </w:rPr>
            </w:pPr>
            <w:del w:id="2422" w:author="Roger Granda" w:date="2015-03-18T23:47:00Z">
              <w:r w:rsidDel="00637562">
                <w:rPr>
                  <w:b w:val="0"/>
                  <w:sz w:val="24"/>
                  <w:szCs w:val="24"/>
                </w:rPr>
                <w:delText>5</w:delText>
              </w:r>
            </w:del>
          </w:p>
        </w:tc>
      </w:tr>
      <w:tr w:rsidR="00A50273" w:rsidRPr="000D46B3" w:rsidDel="00637562" w14:paraId="5C48E634" w14:textId="02839638" w:rsidTr="00A12FEA">
        <w:trPr>
          <w:del w:id="2423" w:author="Roger Granda" w:date="2015-03-18T23:47:00Z"/>
        </w:trPr>
        <w:tc>
          <w:tcPr>
            <w:tcW w:w="7475" w:type="dxa"/>
            <w:gridSpan w:val="3"/>
          </w:tcPr>
          <w:p w14:paraId="0E7C9410" w14:textId="7FD75277" w:rsidR="00A50273" w:rsidRPr="00591A0D" w:rsidDel="00637562" w:rsidRDefault="00A50273" w:rsidP="00A12FEA">
            <w:pPr>
              <w:pStyle w:val="Subtitulocapitulo"/>
              <w:numPr>
                <w:ilvl w:val="0"/>
                <w:numId w:val="0"/>
              </w:numPr>
              <w:spacing w:line="276" w:lineRule="auto"/>
              <w:jc w:val="center"/>
              <w:rPr>
                <w:del w:id="2424" w:author="Roger Granda" w:date="2015-03-18T23:47:00Z"/>
                <w:sz w:val="24"/>
                <w:szCs w:val="24"/>
              </w:rPr>
            </w:pPr>
            <w:del w:id="2425" w:author="Roger Granda" w:date="2015-03-18T23:47:00Z">
              <w:r w:rsidRPr="00591A0D" w:rsidDel="00637562">
                <w:rPr>
                  <w:sz w:val="24"/>
                  <w:szCs w:val="24"/>
                </w:rPr>
                <w:delText>Prueba de Hipótesis</w:delText>
              </w:r>
            </w:del>
          </w:p>
        </w:tc>
      </w:tr>
      <w:tr w:rsidR="00A50273" w:rsidRPr="000D46B3" w:rsidDel="00637562" w14:paraId="1BDDDB06" w14:textId="0479C342" w:rsidTr="00A12FEA">
        <w:trPr>
          <w:del w:id="2426" w:author="Roger Granda" w:date="2015-03-18T23:47:00Z"/>
        </w:trPr>
        <w:tc>
          <w:tcPr>
            <w:tcW w:w="1874" w:type="dxa"/>
            <w:vMerge w:val="restart"/>
          </w:tcPr>
          <w:p w14:paraId="73B44229" w14:textId="0D26A6E8" w:rsidR="00A50273" w:rsidRPr="00591A0D" w:rsidDel="00637562" w:rsidRDefault="00A50273" w:rsidP="00A12FEA">
            <w:pPr>
              <w:pStyle w:val="Subtitulocapitulo"/>
              <w:numPr>
                <w:ilvl w:val="0"/>
                <w:numId w:val="0"/>
              </w:numPr>
              <w:tabs>
                <w:tab w:val="left" w:pos="1500"/>
              </w:tabs>
              <w:spacing w:line="276" w:lineRule="auto"/>
              <w:rPr>
                <w:del w:id="2427" w:author="Roger Granda" w:date="2015-03-18T23:47:00Z"/>
                <w:sz w:val="24"/>
                <w:szCs w:val="24"/>
              </w:rPr>
            </w:pPr>
            <w:del w:id="2428" w:author="Roger Granda" w:date="2015-03-18T23:47:00Z">
              <w:r w:rsidRPr="00591A0D" w:rsidDel="00637562">
                <w:rPr>
                  <w:sz w:val="24"/>
                  <w:szCs w:val="24"/>
                </w:rPr>
                <w:delText>Wilcoxon signed-rank</w:delText>
              </w:r>
            </w:del>
          </w:p>
        </w:tc>
        <w:tc>
          <w:tcPr>
            <w:tcW w:w="2718" w:type="dxa"/>
          </w:tcPr>
          <w:p w14:paraId="655B26F6" w14:textId="1EDDCD7B" w:rsidR="00A50273" w:rsidRPr="00591A0D" w:rsidDel="00637562" w:rsidRDefault="00A50273" w:rsidP="00A12FEA">
            <w:pPr>
              <w:pStyle w:val="Subtitulocapitulo"/>
              <w:numPr>
                <w:ilvl w:val="0"/>
                <w:numId w:val="0"/>
              </w:numPr>
              <w:spacing w:line="276" w:lineRule="auto"/>
              <w:rPr>
                <w:del w:id="2429" w:author="Roger Granda" w:date="2015-03-18T23:47:00Z"/>
                <w:sz w:val="24"/>
                <w:szCs w:val="24"/>
              </w:rPr>
            </w:pPr>
            <w:del w:id="2430" w:author="Roger Granda" w:date="2015-03-18T23:47:00Z">
              <w:r w:rsidRPr="00591A0D" w:rsidDel="00637562">
                <w:rPr>
                  <w:sz w:val="24"/>
                  <w:szCs w:val="24"/>
                </w:rPr>
                <w:delText>Z</w:delText>
              </w:r>
            </w:del>
          </w:p>
        </w:tc>
        <w:tc>
          <w:tcPr>
            <w:tcW w:w="2883" w:type="dxa"/>
          </w:tcPr>
          <w:p w14:paraId="74F2A62C" w14:textId="3E209ED2" w:rsidR="00A50273" w:rsidRPr="00591A0D" w:rsidDel="00637562" w:rsidRDefault="00A50273" w:rsidP="00A12FEA">
            <w:pPr>
              <w:pStyle w:val="Subtitulocapitulo"/>
              <w:numPr>
                <w:ilvl w:val="0"/>
                <w:numId w:val="0"/>
              </w:numPr>
              <w:spacing w:line="276" w:lineRule="auto"/>
              <w:rPr>
                <w:del w:id="2431" w:author="Roger Granda" w:date="2015-03-18T23:47:00Z"/>
                <w:sz w:val="24"/>
                <w:szCs w:val="24"/>
              </w:rPr>
            </w:pPr>
            <w:del w:id="2432" w:author="Roger Granda" w:date="2015-03-18T23:47:00Z">
              <w:r w:rsidDel="00637562">
                <w:rPr>
                  <w:sz w:val="24"/>
                  <w:szCs w:val="24"/>
                </w:rPr>
                <w:delText xml:space="preserve">Valor </w:delText>
              </w:r>
              <w:r w:rsidRPr="00591A0D" w:rsidDel="00637562">
                <w:rPr>
                  <w:sz w:val="24"/>
                  <w:szCs w:val="24"/>
                </w:rPr>
                <w:delText>p</w:delText>
              </w:r>
            </w:del>
          </w:p>
        </w:tc>
      </w:tr>
      <w:tr w:rsidR="00A50273" w:rsidRPr="000D46B3" w:rsidDel="00637562" w14:paraId="3115D250" w14:textId="040FAED6" w:rsidTr="00A12FEA">
        <w:trPr>
          <w:del w:id="2433" w:author="Roger Granda" w:date="2015-03-18T23:47:00Z"/>
        </w:trPr>
        <w:tc>
          <w:tcPr>
            <w:tcW w:w="1874" w:type="dxa"/>
            <w:vMerge/>
          </w:tcPr>
          <w:p w14:paraId="29284488" w14:textId="4E44786B" w:rsidR="00A50273" w:rsidRPr="000D46B3" w:rsidDel="00637562" w:rsidRDefault="00A50273" w:rsidP="00A12FEA">
            <w:pPr>
              <w:pStyle w:val="Subtitulocapitulo"/>
              <w:numPr>
                <w:ilvl w:val="0"/>
                <w:numId w:val="0"/>
              </w:numPr>
              <w:spacing w:line="276" w:lineRule="auto"/>
              <w:rPr>
                <w:del w:id="2434" w:author="Roger Granda" w:date="2015-03-18T23:47:00Z"/>
                <w:b w:val="0"/>
                <w:sz w:val="24"/>
                <w:szCs w:val="24"/>
              </w:rPr>
            </w:pPr>
          </w:p>
        </w:tc>
        <w:tc>
          <w:tcPr>
            <w:tcW w:w="2718" w:type="dxa"/>
          </w:tcPr>
          <w:p w14:paraId="08D9D699" w14:textId="33CC789D" w:rsidR="00A50273" w:rsidRPr="00F27E26" w:rsidDel="00637562" w:rsidRDefault="00AE5C8E" w:rsidP="00A12FEA">
            <w:pPr>
              <w:pStyle w:val="Subtitulocapitulo"/>
              <w:numPr>
                <w:ilvl w:val="0"/>
                <w:numId w:val="0"/>
              </w:numPr>
              <w:spacing w:line="276" w:lineRule="auto"/>
              <w:rPr>
                <w:del w:id="2435" w:author="Roger Granda" w:date="2015-03-18T23:47:00Z"/>
                <w:b w:val="0"/>
                <w:sz w:val="24"/>
                <w:szCs w:val="24"/>
              </w:rPr>
            </w:pPr>
            <w:del w:id="2436" w:author="Roger Granda" w:date="2015-03-18T23:47:00Z">
              <w:r w:rsidDel="00637562">
                <w:rPr>
                  <w:b w:val="0"/>
                  <w:sz w:val="24"/>
                  <w:szCs w:val="24"/>
                </w:rPr>
                <w:delText>-1.236</w:delText>
              </w:r>
            </w:del>
          </w:p>
        </w:tc>
        <w:tc>
          <w:tcPr>
            <w:tcW w:w="2883" w:type="dxa"/>
          </w:tcPr>
          <w:p w14:paraId="280A601C" w14:textId="463BED69" w:rsidR="00A50273" w:rsidRPr="00676203" w:rsidDel="00637562" w:rsidRDefault="00A50273" w:rsidP="00A12FEA">
            <w:pPr>
              <w:pStyle w:val="Subtitulocapitulo"/>
              <w:numPr>
                <w:ilvl w:val="0"/>
                <w:numId w:val="0"/>
              </w:numPr>
              <w:spacing w:line="276" w:lineRule="auto"/>
              <w:rPr>
                <w:del w:id="2437" w:author="Roger Granda" w:date="2015-03-18T23:47:00Z"/>
                <w:b w:val="0"/>
                <w:sz w:val="24"/>
                <w:szCs w:val="24"/>
              </w:rPr>
            </w:pPr>
            <w:del w:id="2438" w:author="Roger Granda" w:date="2015-03-18T23:47:00Z">
              <w:r w:rsidDel="00637562">
                <w:rPr>
                  <w:b w:val="0"/>
                  <w:sz w:val="24"/>
                  <w:szCs w:val="24"/>
                </w:rPr>
                <w:delText>0</w:delText>
              </w:r>
              <w:r w:rsidR="00AE5C8E" w:rsidDel="00637562">
                <w:rPr>
                  <w:b w:val="0"/>
                  <w:sz w:val="24"/>
                  <w:szCs w:val="24"/>
                </w:rPr>
                <w:delText>.216</w:delText>
              </w:r>
            </w:del>
          </w:p>
        </w:tc>
      </w:tr>
    </w:tbl>
    <w:p w14:paraId="1B984E41" w14:textId="40300A57" w:rsidR="00A50273" w:rsidDel="00986E44" w:rsidRDefault="00A50273" w:rsidP="00437C75">
      <w:pPr>
        <w:pStyle w:val="Subtitulocapitulo"/>
        <w:numPr>
          <w:ilvl w:val="0"/>
          <w:numId w:val="0"/>
        </w:numPr>
        <w:ind w:left="792"/>
        <w:rPr>
          <w:del w:id="2439" w:author="Roger Granda" w:date="2015-03-19T02:20:00Z"/>
        </w:rPr>
      </w:pPr>
    </w:p>
    <w:p w14:paraId="5883249F" w14:textId="77777777" w:rsidR="008337F4" w:rsidRDefault="008337F4" w:rsidP="008337F4">
      <w:pPr>
        <w:pStyle w:val="Texto"/>
        <w:ind w:left="360"/>
      </w:pPr>
    </w:p>
    <w:p w14:paraId="3A20C5CC" w14:textId="77777777" w:rsidR="008337F4" w:rsidRDefault="008337F4" w:rsidP="008337F4">
      <w:pPr>
        <w:pStyle w:val="Subtitulocapitulo"/>
      </w:pPr>
      <w:r w:rsidRPr="00554737">
        <w:t>FUNCIONALIDAD</w:t>
      </w:r>
    </w:p>
    <w:p w14:paraId="1650FB61" w14:textId="77777777" w:rsidR="008337F4" w:rsidRDefault="008337F4" w:rsidP="008337F4">
      <w:pPr>
        <w:pStyle w:val="Texto"/>
        <w:ind w:left="1416"/>
      </w:pPr>
      <w:r>
        <w:t>Las pruebas realizadas al sistema desarrollado se han realizado utilizando un enfoque de caja negra a través de pruebas unitarias utilizando JUnit. Estas pruebas de ejecutaron en cada uno los métodos críticos identificados en el Cliente Gráfico desarrollado en la plataforma Java. Los resultados de estas pruebas de acuerdo se encuentran ubicados en el anexo A.</w:t>
      </w:r>
    </w:p>
    <w:p w14:paraId="3BC86AAA" w14:textId="77777777" w:rsidR="008337F4" w:rsidRPr="00554737" w:rsidRDefault="008337F4" w:rsidP="008337F4">
      <w:pPr>
        <w:pStyle w:val="Subtitulocapitulo"/>
        <w:numPr>
          <w:ilvl w:val="0"/>
          <w:numId w:val="0"/>
        </w:numPr>
        <w:ind w:left="792"/>
      </w:pPr>
    </w:p>
    <w:p w14:paraId="12B0DEF7" w14:textId="77777777" w:rsidR="008337F4" w:rsidRDefault="008337F4" w:rsidP="008337F4">
      <w:pPr>
        <w:pStyle w:val="Subtitulocapitulo"/>
      </w:pPr>
      <w:r w:rsidRPr="00554737">
        <w:t>USABILIDAD</w:t>
      </w:r>
    </w:p>
    <w:p w14:paraId="26667017" w14:textId="441A9B85" w:rsidR="008337F4" w:rsidRPr="00554737" w:rsidRDefault="008337F4" w:rsidP="008337F4">
      <w:pPr>
        <w:pStyle w:val="Texto"/>
        <w:ind w:left="1416"/>
      </w:pPr>
      <w:r>
        <w:t xml:space="preserve">Para la recolección de los datos de la prueba de usabilidad, se les solicitó a los estudiantes que utilizaron la superficie </w:t>
      </w:r>
      <w:r>
        <w:lastRenderedPageBreak/>
        <w:t>colaborativa llenar un formulario de usabilidad</w:t>
      </w:r>
      <w:r w:rsidR="00701829">
        <w:t xml:space="preserve"> para que evaluaran la última versión de la solución</w:t>
      </w:r>
      <w:r>
        <w:t xml:space="preserve"> (ver Anexo B). Los resultados de estas pruebas serán mostradas a través de 3 conceptos diferentes. Facilidad de uso, satisfacción del usuario y utilidad.</w:t>
      </w:r>
    </w:p>
    <w:p w14:paraId="42E6EB56" w14:textId="77777777" w:rsidR="008337F4" w:rsidRDefault="008337F4" w:rsidP="008337F4">
      <w:pPr>
        <w:pStyle w:val="Subtitulocapitulo"/>
        <w:numPr>
          <w:ilvl w:val="2"/>
          <w:numId w:val="1"/>
        </w:numPr>
      </w:pPr>
      <w:r w:rsidRPr="00554737">
        <w:t>FACILIDAD</w:t>
      </w:r>
    </w:p>
    <w:p w14:paraId="2FDF18EF" w14:textId="77777777" w:rsidR="008337F4" w:rsidRDefault="008337F4" w:rsidP="008337F4">
      <w:pPr>
        <w:pStyle w:val="Texto"/>
        <w:ind w:left="2124"/>
      </w:pPr>
      <w:r>
        <w:t xml:space="preserve">Se les solicitó a los estudiantes realizar una serie de tareas que en las que se demostraba la funcionalidad del sistema, con el objetivo de estos califiquen la facilidad  de llevarlas a cabo (ver Anexo B). Por mencionar un ejemplo: calificar la facilidad de crear una entidad y una relación sobre la superficie colaborativa. </w:t>
      </w:r>
    </w:p>
    <w:p w14:paraId="1CCC68BC" w14:textId="66BF5958" w:rsidR="008337F4" w:rsidRPr="002D594B" w:rsidRDefault="008337F4" w:rsidP="008337F4">
      <w:pPr>
        <w:pStyle w:val="Texto"/>
        <w:ind w:left="2124"/>
      </w:pPr>
      <w:r>
        <w:t xml:space="preserve">Los resultados en la figura </w:t>
      </w:r>
      <w:r w:rsidR="00714901">
        <w:t>5.7</w:t>
      </w:r>
      <w:r>
        <w:t xml:space="preserve"> muestran que el 91% de los estudiantes calificaron como fácil o muy fácil la utilización de la mesa colaborativa para completar las tareas requeridas. Mientras que al 9% opinaron que no era ni fácil ni difícil. Ninguna calificación negativa fue reportada por los estudiantes.</w:t>
      </w:r>
    </w:p>
    <w:p w14:paraId="68DABAF4" w14:textId="77777777" w:rsidR="008337F4" w:rsidRDefault="008337F4" w:rsidP="008337F4">
      <w:pPr>
        <w:pStyle w:val="Subtitulocapitulo"/>
        <w:numPr>
          <w:ilvl w:val="0"/>
          <w:numId w:val="0"/>
        </w:numPr>
        <w:ind w:left="1224"/>
      </w:pPr>
      <w:r>
        <w:rPr>
          <w:noProof/>
        </w:rPr>
        <w:lastRenderedPageBreak/>
        <w:drawing>
          <wp:inline distT="0" distB="0" distL="0" distR="0" wp14:anchorId="3A004950" wp14:editId="38095E73">
            <wp:extent cx="4181475" cy="2266950"/>
            <wp:effectExtent l="0" t="0" r="9525"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A43077F" w14:textId="5DA29D28" w:rsidR="008337F4" w:rsidRDefault="00714901" w:rsidP="008337F4">
      <w:pPr>
        <w:pStyle w:val="NombreCapitulo"/>
        <w:numPr>
          <w:ilvl w:val="0"/>
          <w:numId w:val="0"/>
        </w:numPr>
        <w:ind w:left="360"/>
        <w:jc w:val="center"/>
        <w:rPr>
          <w:sz w:val="16"/>
          <w:szCs w:val="16"/>
        </w:rPr>
      </w:pPr>
      <w:r>
        <w:rPr>
          <w:sz w:val="16"/>
          <w:szCs w:val="16"/>
        </w:rPr>
        <w:t>Figura 5.7</w:t>
      </w:r>
      <w:r w:rsidR="008337F4" w:rsidRPr="000F38C4">
        <w:rPr>
          <w:sz w:val="16"/>
          <w:szCs w:val="16"/>
        </w:rPr>
        <w:t>:</w:t>
      </w:r>
      <w:r w:rsidR="008337F4" w:rsidRPr="000F38C4">
        <w:rPr>
          <w:b w:val="0"/>
          <w:sz w:val="16"/>
          <w:szCs w:val="16"/>
        </w:rPr>
        <w:t xml:space="preserve"> </w:t>
      </w:r>
      <w:r w:rsidR="008337F4">
        <w:rPr>
          <w:b w:val="0"/>
          <w:sz w:val="16"/>
          <w:szCs w:val="16"/>
        </w:rPr>
        <w:t>Opinión de estudiantes acerca de la facilidad de uso de la superficie colaborativa.</w:t>
      </w:r>
    </w:p>
    <w:p w14:paraId="68835958" w14:textId="77777777" w:rsidR="008337F4" w:rsidRPr="00554737" w:rsidRDefault="008337F4" w:rsidP="008337F4">
      <w:pPr>
        <w:pStyle w:val="Subtitulocapitulo"/>
        <w:numPr>
          <w:ilvl w:val="0"/>
          <w:numId w:val="0"/>
        </w:numPr>
      </w:pPr>
    </w:p>
    <w:p w14:paraId="12076661" w14:textId="77777777" w:rsidR="008337F4" w:rsidRDefault="008337F4" w:rsidP="008337F4">
      <w:pPr>
        <w:pStyle w:val="Subtitulocapitulo"/>
        <w:numPr>
          <w:ilvl w:val="2"/>
          <w:numId w:val="1"/>
        </w:numPr>
      </w:pPr>
      <w:r w:rsidRPr="00554737">
        <w:t>SATISFACCIÓN</w:t>
      </w:r>
    </w:p>
    <w:p w14:paraId="40EF4FCF" w14:textId="1E4E95CC" w:rsidR="008337F4" w:rsidRDefault="008337F4" w:rsidP="008337F4">
      <w:pPr>
        <w:pStyle w:val="Texto"/>
        <w:ind w:left="2124"/>
      </w:pPr>
      <w:r>
        <w:t>Al concluir la realización de las tareas de la prueba de usabilidad, se les preguntó a los estudiantes acerca de su satisfacción al utilizar la superficie colaborativa. Los resultados que se muestran en la figura 5.</w:t>
      </w:r>
      <w:r w:rsidR="00714901">
        <w:t>8</w:t>
      </w:r>
      <w:r>
        <w:t xml:space="preserve"> muestran que el 70% de los estudiantes opinaron que su experiencia fue satisfactoria. El 30% restante opinó que su experiencia fue muy satisfactoria. Ninguna observación negativa dieron los estudiantes respecto a su utilización.</w:t>
      </w:r>
    </w:p>
    <w:p w14:paraId="37D5975C" w14:textId="77777777" w:rsidR="008337F4" w:rsidRDefault="008337F4" w:rsidP="008337F4">
      <w:pPr>
        <w:pStyle w:val="Prrafodelista"/>
        <w:jc w:val="center"/>
      </w:pPr>
      <w:r>
        <w:rPr>
          <w:noProof/>
          <w:lang w:eastAsia="es-EC"/>
        </w:rPr>
        <w:lastRenderedPageBreak/>
        <w:drawing>
          <wp:inline distT="0" distB="0" distL="0" distR="0" wp14:anchorId="5A793A31" wp14:editId="77BA5086">
            <wp:extent cx="4043045" cy="2628900"/>
            <wp:effectExtent l="0" t="0" r="14605" b="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81C7220" w14:textId="74FE0FA2" w:rsidR="008337F4" w:rsidRDefault="008337F4" w:rsidP="008337F4">
      <w:pPr>
        <w:pStyle w:val="NombreCapitulo"/>
        <w:numPr>
          <w:ilvl w:val="0"/>
          <w:numId w:val="0"/>
        </w:numPr>
        <w:ind w:left="360"/>
        <w:jc w:val="center"/>
        <w:rPr>
          <w:sz w:val="16"/>
          <w:szCs w:val="16"/>
        </w:rPr>
      </w:pPr>
      <w:r>
        <w:rPr>
          <w:sz w:val="16"/>
          <w:szCs w:val="16"/>
        </w:rPr>
        <w:t xml:space="preserve">Figura </w:t>
      </w:r>
      <w:r w:rsidR="00714901">
        <w:rPr>
          <w:sz w:val="16"/>
          <w:szCs w:val="16"/>
        </w:rPr>
        <w:t>5.8</w:t>
      </w:r>
      <w:r w:rsidRPr="000F38C4">
        <w:rPr>
          <w:sz w:val="16"/>
          <w:szCs w:val="16"/>
        </w:rPr>
        <w:t>:</w:t>
      </w:r>
      <w:r w:rsidRPr="000F38C4">
        <w:rPr>
          <w:b w:val="0"/>
          <w:sz w:val="16"/>
          <w:szCs w:val="16"/>
        </w:rPr>
        <w:t xml:space="preserve"> </w:t>
      </w:r>
      <w:r>
        <w:rPr>
          <w:b w:val="0"/>
          <w:sz w:val="16"/>
          <w:szCs w:val="16"/>
        </w:rPr>
        <w:t>Opinión de los estudiantes acerca de satisfacción de uso de la superficie colaborativa.</w:t>
      </w:r>
    </w:p>
    <w:p w14:paraId="1652F6F7" w14:textId="77777777" w:rsidR="008337F4" w:rsidRDefault="008337F4" w:rsidP="008337F4">
      <w:pPr>
        <w:pStyle w:val="Prrafodelista"/>
      </w:pPr>
    </w:p>
    <w:p w14:paraId="07D92432" w14:textId="77777777" w:rsidR="008337F4" w:rsidRPr="00554737" w:rsidRDefault="008337F4" w:rsidP="008337F4">
      <w:pPr>
        <w:pStyle w:val="Subtitulocapitulo"/>
        <w:numPr>
          <w:ilvl w:val="0"/>
          <w:numId w:val="0"/>
        </w:numPr>
        <w:tabs>
          <w:tab w:val="left" w:pos="3810"/>
        </w:tabs>
        <w:ind w:left="1224"/>
      </w:pPr>
      <w:r>
        <w:tab/>
      </w:r>
    </w:p>
    <w:p w14:paraId="304E4A10" w14:textId="77777777" w:rsidR="008337F4" w:rsidRPr="00554737" w:rsidRDefault="008337F4" w:rsidP="008337F4">
      <w:pPr>
        <w:pStyle w:val="Subtitulocapitulo"/>
        <w:numPr>
          <w:ilvl w:val="2"/>
          <w:numId w:val="1"/>
        </w:numPr>
      </w:pPr>
      <w:r w:rsidRPr="00554737">
        <w:t>UTILIDAD</w:t>
      </w:r>
    </w:p>
    <w:p w14:paraId="467C0E9F" w14:textId="77777777" w:rsidR="008337F4" w:rsidRDefault="008337F4" w:rsidP="008337F4">
      <w:pPr>
        <w:spacing w:line="240" w:lineRule="auto"/>
        <w:jc w:val="both"/>
        <w:rPr>
          <w:rFonts w:ascii="Arial" w:eastAsia="Times New Roman" w:hAnsi="Arial" w:cs="Arial"/>
          <w:b/>
          <w:sz w:val="24"/>
          <w:szCs w:val="24"/>
          <w:lang w:eastAsia="es-EC"/>
        </w:rPr>
      </w:pPr>
    </w:p>
    <w:p w14:paraId="2049B631" w14:textId="6359DCCE" w:rsidR="008337F4" w:rsidRPr="00D00224" w:rsidRDefault="008337F4" w:rsidP="008337F4">
      <w:pPr>
        <w:pStyle w:val="Texto"/>
        <w:ind w:left="2124"/>
      </w:pPr>
      <w:r>
        <w:t xml:space="preserve">Durante la ejecución de la prueba de usabilidad, </w:t>
      </w:r>
      <w:r w:rsidR="00714901">
        <w:t>les preguntó a los estudiantes acerca de la utilidad de la herramienta para realizar trabajos colaborativos de modelado de datos. En la figura 5.9 se observa que el 90% los encuestados respondieron que la herramienta era útil o muy útil. Un 10% mostró una opinión intermedia.</w:t>
      </w:r>
    </w:p>
    <w:p w14:paraId="46DF33C4" w14:textId="746A86D1" w:rsidR="008337F4" w:rsidRDefault="00714901" w:rsidP="008337F4">
      <w:pPr>
        <w:spacing w:line="240" w:lineRule="auto"/>
        <w:ind w:left="708" w:hanging="708"/>
        <w:jc w:val="center"/>
        <w:rPr>
          <w:rFonts w:ascii="Arial" w:eastAsia="Times New Roman" w:hAnsi="Arial" w:cs="Arial"/>
          <w:b/>
          <w:sz w:val="24"/>
          <w:szCs w:val="24"/>
          <w:lang w:eastAsia="es-EC"/>
        </w:rPr>
      </w:pPr>
      <w:r>
        <w:rPr>
          <w:noProof/>
          <w:lang w:eastAsia="es-EC"/>
        </w:rPr>
        <w:lastRenderedPageBreak/>
        <w:drawing>
          <wp:inline distT="0" distB="0" distL="0" distR="0" wp14:anchorId="35C30599" wp14:editId="32CEA95B">
            <wp:extent cx="3800475" cy="2286000"/>
            <wp:effectExtent l="0" t="0" r="9525" b="0"/>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7BD1C85B" w14:textId="02C92967" w:rsidR="008337F4" w:rsidRDefault="00714901" w:rsidP="008337F4">
      <w:pPr>
        <w:pStyle w:val="NombreCapitulo"/>
        <w:numPr>
          <w:ilvl w:val="0"/>
          <w:numId w:val="0"/>
        </w:numPr>
        <w:ind w:left="360"/>
        <w:jc w:val="center"/>
        <w:rPr>
          <w:sz w:val="16"/>
          <w:szCs w:val="16"/>
        </w:rPr>
      </w:pPr>
      <w:r>
        <w:rPr>
          <w:sz w:val="16"/>
          <w:szCs w:val="16"/>
        </w:rPr>
        <w:t>Figura 5.9</w:t>
      </w:r>
      <w:r w:rsidR="008337F4" w:rsidRPr="000F38C4">
        <w:rPr>
          <w:sz w:val="16"/>
          <w:szCs w:val="16"/>
        </w:rPr>
        <w:t>:</w:t>
      </w:r>
      <w:r w:rsidR="008337F4" w:rsidRPr="000F38C4">
        <w:rPr>
          <w:b w:val="0"/>
          <w:sz w:val="16"/>
          <w:szCs w:val="16"/>
        </w:rPr>
        <w:t xml:space="preserve"> </w:t>
      </w:r>
      <w:r w:rsidR="00985908">
        <w:rPr>
          <w:b w:val="0"/>
          <w:sz w:val="16"/>
          <w:szCs w:val="16"/>
        </w:rPr>
        <w:t>Nivel de utilidad percibido por los estudiantes de la superficie colaborativa</w:t>
      </w:r>
      <w:r w:rsidR="008337F4">
        <w:rPr>
          <w:b w:val="0"/>
          <w:sz w:val="16"/>
          <w:szCs w:val="16"/>
        </w:rPr>
        <w:t>.</w:t>
      </w:r>
    </w:p>
    <w:p w14:paraId="1F042F18" w14:textId="77777777" w:rsidR="00F71A23" w:rsidRDefault="00F71A23">
      <w:pPr>
        <w:rPr>
          <w:rFonts w:ascii="Arial" w:eastAsia="Times New Roman" w:hAnsi="Arial" w:cs="Arial"/>
          <w:b/>
          <w:bCs/>
          <w:color w:val="000000"/>
          <w:sz w:val="40"/>
          <w:szCs w:val="23"/>
          <w:lang w:eastAsia="es-EC"/>
        </w:rPr>
      </w:pPr>
      <w:r>
        <w:br w:type="page"/>
      </w:r>
    </w:p>
    <w:p w14:paraId="7E8F7093" w14:textId="77777777" w:rsidR="00F71A23" w:rsidRDefault="00F71A23" w:rsidP="001D7D9F">
      <w:pPr>
        <w:pStyle w:val="NumeroCapitulo"/>
      </w:pPr>
    </w:p>
    <w:p w14:paraId="5FDEB4D5" w14:textId="77777777" w:rsidR="00F71A23" w:rsidRDefault="00F71A23" w:rsidP="001D7D9F">
      <w:pPr>
        <w:pStyle w:val="NumeroCapitulo"/>
      </w:pPr>
    </w:p>
    <w:p w14:paraId="7DCC2BE9" w14:textId="77777777" w:rsidR="00F71A23" w:rsidRDefault="00F71A23" w:rsidP="001D7D9F">
      <w:pPr>
        <w:pStyle w:val="NumeroCapitulo"/>
      </w:pPr>
    </w:p>
    <w:p w14:paraId="1CBD965D" w14:textId="77777777" w:rsidR="00F71A23" w:rsidRDefault="00F71A23" w:rsidP="001D7D9F">
      <w:pPr>
        <w:pStyle w:val="NumeroCapitulo"/>
      </w:pPr>
    </w:p>
    <w:p w14:paraId="303E260F" w14:textId="77777777" w:rsidR="00F71A23" w:rsidRDefault="00F71A23" w:rsidP="001D7D9F">
      <w:pPr>
        <w:pStyle w:val="NumeroCapitulo"/>
      </w:pPr>
    </w:p>
    <w:p w14:paraId="5B46D0BC" w14:textId="77777777" w:rsidR="00F71A23" w:rsidRDefault="00F71A23" w:rsidP="001D7D9F">
      <w:pPr>
        <w:pStyle w:val="NumeroCapitulo"/>
      </w:pPr>
    </w:p>
    <w:p w14:paraId="003ECE8C" w14:textId="546AC493" w:rsidR="001D7D9F" w:rsidRDefault="001D7D9F" w:rsidP="001D7D9F">
      <w:pPr>
        <w:pStyle w:val="NumeroCapitulo"/>
      </w:pPr>
      <w:r>
        <w:t>CAPÍTULO VI.</w:t>
      </w:r>
    </w:p>
    <w:p w14:paraId="5DD6C6D0" w14:textId="77777777" w:rsidR="001D7D9F" w:rsidRDefault="001D7D9F" w:rsidP="001D7D9F">
      <w:pPr>
        <w:pStyle w:val="NombreCapitulo"/>
      </w:pPr>
      <w:r>
        <w:t>DISCUSIÓN</w:t>
      </w:r>
      <w:r w:rsidRPr="00080C4E">
        <w:t xml:space="preserve"> DE RESULTADOS</w:t>
      </w:r>
    </w:p>
    <w:p w14:paraId="7D1F0E9D" w14:textId="77777777" w:rsidR="000774CA" w:rsidRDefault="000774CA" w:rsidP="00044713">
      <w:pPr>
        <w:pStyle w:val="Texto"/>
        <w:ind w:left="360"/>
      </w:pPr>
      <w:r>
        <w:t>Este capítulo contiene la discusión de los resultados obtenido en la experimentación y pruebas de usabilidad. Implicaciones y limitaciones de estas pruebas son mencionadas</w:t>
      </w:r>
    </w:p>
    <w:p w14:paraId="76D33CD6" w14:textId="2B80997E" w:rsidR="00044713" w:rsidRDefault="000774CA" w:rsidP="00044713">
      <w:pPr>
        <w:pStyle w:val="Texto"/>
        <w:ind w:left="360"/>
      </w:pPr>
      <w:r>
        <w:t>.</w:t>
      </w:r>
    </w:p>
    <w:p w14:paraId="13960191" w14:textId="77777777" w:rsidR="001D7D9F" w:rsidRPr="00554737" w:rsidRDefault="001D7D9F" w:rsidP="0035744F">
      <w:pPr>
        <w:pStyle w:val="Prrafodelista"/>
        <w:numPr>
          <w:ilvl w:val="0"/>
          <w:numId w:val="8"/>
        </w:numPr>
        <w:spacing w:after="0" w:line="240" w:lineRule="auto"/>
        <w:jc w:val="both"/>
        <w:rPr>
          <w:rFonts w:ascii="Arial" w:eastAsia="Times New Roman" w:hAnsi="Arial" w:cs="Arial"/>
          <w:b/>
          <w:vanish/>
          <w:sz w:val="24"/>
          <w:szCs w:val="24"/>
          <w:lang w:eastAsia="es-EC"/>
        </w:rPr>
      </w:pPr>
    </w:p>
    <w:p w14:paraId="7CC6CFA5" w14:textId="77777777" w:rsidR="001D7D9F" w:rsidRDefault="001D7D9F" w:rsidP="001D7D9F">
      <w:pPr>
        <w:pStyle w:val="Subtitulocapitulo"/>
      </w:pPr>
      <w:r w:rsidRPr="00554737">
        <w:t>DISCUSIÓN DE EXPERIMENTO</w:t>
      </w:r>
      <w:r>
        <w:t>S</w:t>
      </w:r>
      <w:r w:rsidRPr="00554737">
        <w:t xml:space="preserve"> Y PRUEBAS</w:t>
      </w:r>
    </w:p>
    <w:p w14:paraId="56FFAAFE" w14:textId="6C7ECE25" w:rsidR="00CC1ECD" w:rsidRPr="00CC1ECD" w:rsidRDefault="00CC1ECD" w:rsidP="00CC1ECD">
      <w:pPr>
        <w:pStyle w:val="Texto"/>
        <w:ind w:left="1416"/>
        <w:rPr>
          <w:b/>
        </w:rPr>
      </w:pPr>
      <w:r w:rsidRPr="00CC1ECD">
        <w:rPr>
          <w:b/>
        </w:rPr>
        <w:t>Usabilidad</w:t>
      </w:r>
    </w:p>
    <w:p w14:paraId="0C0F8070" w14:textId="3780845B" w:rsidR="00863153" w:rsidRDefault="00863153" w:rsidP="0031495D">
      <w:pPr>
        <w:pStyle w:val="Texto"/>
        <w:ind w:left="1416"/>
      </w:pPr>
      <w:r>
        <w:t xml:space="preserve">Los aspectos en los que se probó la usabilidad del sistema, dieron resultados satisfactorios. </w:t>
      </w:r>
      <w:r w:rsidR="00CC1ECD">
        <w:t xml:space="preserve">El 90% de los usuarios </w:t>
      </w:r>
      <w:r w:rsidR="004579D6">
        <w:t xml:space="preserve">calificaron a la </w:t>
      </w:r>
      <w:r>
        <w:t xml:space="preserve">facilidad de uso del sistema,  la satisfacción, y, la </w:t>
      </w:r>
      <w:r>
        <w:lastRenderedPageBreak/>
        <w:t>utilidad que percibieron,</w:t>
      </w:r>
      <w:r w:rsidR="004579D6">
        <w:t xml:space="preserve"> </w:t>
      </w:r>
      <w:r>
        <w:t xml:space="preserve"> </w:t>
      </w:r>
      <w:r w:rsidR="004579D6">
        <w:t>en un nivel alto (4-5).</w:t>
      </w:r>
      <w:r>
        <w:t xml:space="preserve"> </w:t>
      </w:r>
      <w:r w:rsidR="004579D6">
        <w:t>L</w:t>
      </w:r>
      <w:r>
        <w:t xml:space="preserve">o cual asegura que la solución es factible para la utilización en el diseño de software. </w:t>
      </w:r>
    </w:p>
    <w:p w14:paraId="7F8D455F" w14:textId="77777777" w:rsidR="000774CA" w:rsidRDefault="000774CA" w:rsidP="0031495D">
      <w:pPr>
        <w:pStyle w:val="Texto"/>
        <w:ind w:left="1416"/>
        <w:rPr>
          <w:b/>
        </w:rPr>
      </w:pPr>
    </w:p>
    <w:p w14:paraId="343DFB51" w14:textId="532D5DC1" w:rsidR="00863153" w:rsidRPr="004579D6" w:rsidRDefault="004579D6" w:rsidP="0031495D">
      <w:pPr>
        <w:pStyle w:val="Texto"/>
        <w:ind w:left="1416"/>
        <w:rPr>
          <w:b/>
        </w:rPr>
      </w:pPr>
      <w:r w:rsidRPr="004579D6">
        <w:rPr>
          <w:b/>
        </w:rPr>
        <w:t>Experimentación</w:t>
      </w:r>
    </w:p>
    <w:p w14:paraId="4146F874" w14:textId="06F6D382" w:rsidR="00B92CE0" w:rsidRDefault="00D350F7" w:rsidP="0031495D">
      <w:pPr>
        <w:pStyle w:val="Texto"/>
        <w:ind w:left="1416"/>
      </w:pPr>
      <w:r>
        <w:t>La</w:t>
      </w:r>
      <w:r w:rsidR="00BD3467">
        <w:t xml:space="preserve"> </w:t>
      </w:r>
      <w:r w:rsidR="0051164B">
        <w:t>percepción de los profesores acerca de la facilidad de asignar una calificación individual</w:t>
      </w:r>
      <w:r w:rsidR="00BD3467">
        <w:t xml:space="preserve"> y grupal</w:t>
      </w:r>
      <w:r w:rsidR="0051164B">
        <w:t xml:space="preserve"> en trabajos de modelado de datos</w:t>
      </w:r>
      <w:r w:rsidR="00BD3467">
        <w:t>,</w:t>
      </w:r>
      <w:r w:rsidR="0051164B">
        <w:t xml:space="preserve"> </w:t>
      </w:r>
      <w:r w:rsidR="00A35708">
        <w:t>son</w:t>
      </w:r>
      <w:r w:rsidR="0051164B">
        <w:t xml:space="preserve"> afectados positivamente</w:t>
      </w:r>
      <w:r w:rsidR="00BD3467">
        <w:t xml:space="preserve"> con el uso de una superficie colaborativa</w:t>
      </w:r>
      <w:r w:rsidR="000958CA">
        <w:t>.</w:t>
      </w:r>
      <w:r>
        <w:t xml:space="preserve"> </w:t>
      </w:r>
      <w:r w:rsidR="000958CA">
        <w:t>C</w:t>
      </w:r>
      <w:r>
        <w:t>omo lo demuestran los resultados</w:t>
      </w:r>
      <w:r w:rsidR="00F3668F">
        <w:t xml:space="preserve"> de l</w:t>
      </w:r>
      <w:r w:rsidR="000958CA">
        <w:t>as pruebas de hipótesis realizadas entre</w:t>
      </w:r>
      <w:r w:rsidR="00F3668F">
        <w:t xml:space="preserve"> </w:t>
      </w:r>
      <w:r>
        <w:t>pre-test y post-test</w:t>
      </w:r>
      <w:r w:rsidR="0051164B">
        <w:t>.</w:t>
      </w:r>
      <w:r w:rsidR="00FD72A2">
        <w:t xml:space="preserve"> </w:t>
      </w:r>
      <w:r w:rsidR="00A35708">
        <w:t xml:space="preserve">Además, </w:t>
      </w:r>
      <w:r w:rsidR="00F3668F">
        <w:t xml:space="preserve">se </w:t>
      </w:r>
      <w:r w:rsidR="00700603">
        <w:t>evidencia</w:t>
      </w:r>
      <w:r>
        <w:t xml:space="preserve"> que</w:t>
      </w:r>
      <w:r w:rsidR="00A35708">
        <w:t xml:space="preserve"> </w:t>
      </w:r>
      <w:r w:rsidR="00700603">
        <w:t>entre los profesores involucrados, existe</w:t>
      </w:r>
      <w:r w:rsidR="00A35708">
        <w:t xml:space="preserve"> una percepción de mayor equidad de</w:t>
      </w:r>
      <w:r w:rsidR="00BD3467">
        <w:t xml:space="preserve"> carga de t</w:t>
      </w:r>
      <w:r w:rsidR="00A35708">
        <w:t>rabajo entre los individuos</w:t>
      </w:r>
      <w:r>
        <w:t>,</w:t>
      </w:r>
      <w:r w:rsidR="00520F02">
        <w:t xml:space="preserve"> cuando utilizan una superficie colaborativa</w:t>
      </w:r>
      <w:r w:rsidR="00A35708">
        <w:t>.</w:t>
      </w:r>
    </w:p>
    <w:p w14:paraId="03B46E1B" w14:textId="77777777" w:rsidR="009E0623" w:rsidRDefault="009E0623" w:rsidP="00BA78AE">
      <w:pPr>
        <w:pStyle w:val="Texto"/>
        <w:ind w:left="1416"/>
        <w:rPr>
          <w:ins w:id="2440" w:author="Roger Granda" w:date="2015-03-19T02:22:00Z"/>
        </w:rPr>
      </w:pPr>
    </w:p>
    <w:p w14:paraId="5BDC4CC5" w14:textId="4EB61C7D" w:rsidR="00BA78AE" w:rsidDel="009E0623" w:rsidRDefault="00CC18B5" w:rsidP="00BA78AE">
      <w:pPr>
        <w:pStyle w:val="Texto"/>
        <w:ind w:left="1416"/>
        <w:rPr>
          <w:del w:id="2441" w:author="Roger Granda" w:date="2015-03-19T02:22:00Z"/>
        </w:rPr>
      </w:pPr>
      <w:ins w:id="2442" w:author="Katherine Chiluiza" w:date="2015-03-12T04:02:00Z">
        <w:del w:id="2443" w:author="Roger Granda" w:date="2015-03-19T02:22:00Z">
          <w:r w:rsidDel="009E0623">
            <w:delText>Cambiar…. Porque esto variará dependiendo de los resultados con post test 1</w:delText>
          </w:r>
        </w:del>
      </w:ins>
    </w:p>
    <w:p w14:paraId="43D73E17" w14:textId="77777777" w:rsidR="009E0623" w:rsidRDefault="00BA78AE" w:rsidP="00BA78AE">
      <w:pPr>
        <w:pStyle w:val="Texto"/>
        <w:ind w:left="1416"/>
        <w:rPr>
          <w:ins w:id="2444" w:author="Roger Granda" w:date="2015-03-19T02:29:00Z"/>
        </w:rPr>
      </w:pPr>
      <w:r>
        <w:t>En los estudiantes, los resultados</w:t>
      </w:r>
      <w:ins w:id="2445" w:author="Roger Granda" w:date="2015-03-19T02:22:00Z">
        <w:r w:rsidR="009E0623">
          <w:t xml:space="preserve"> son diversos. </w:t>
        </w:r>
      </w:ins>
      <w:ins w:id="2446" w:author="Roger Granda" w:date="2015-03-19T02:23:00Z">
        <w:r w:rsidR="009E0623">
          <w:t>Se encontraron resultados concluyentes en la variable que mide la percepción de los estudiantes en cuanto a la capacidad de las herramientas para reflejar su aporte real con la utilizaci</w:t>
        </w:r>
      </w:ins>
      <w:ins w:id="2447" w:author="Roger Granda" w:date="2015-03-19T02:24:00Z">
        <w:r w:rsidR="009E0623">
          <w:t>ón de la mesa</w:t>
        </w:r>
      </w:ins>
      <w:ins w:id="2448" w:author="Roger Granda" w:date="2015-03-19T02:25:00Z">
        <w:r w:rsidR="009E0623">
          <w:t xml:space="preserve"> en el pre-test-post-test1</w:t>
        </w:r>
      </w:ins>
      <w:ins w:id="2449" w:author="Roger Granda" w:date="2015-03-19T02:24:00Z">
        <w:r w:rsidR="009E0623">
          <w:t xml:space="preserve">. Lo que indica que ellos perciben que esta herramienta cumple su propósito de diseño. </w:t>
        </w:r>
      </w:ins>
      <w:ins w:id="2450" w:author="Roger Granda" w:date="2015-03-19T02:25:00Z">
        <w:r w:rsidR="009E0623">
          <w:t>Estos resultados no se repiten en el post-test2, lo cu</w:t>
        </w:r>
      </w:ins>
      <w:ins w:id="2451" w:author="Roger Granda" w:date="2015-03-19T02:26:00Z">
        <w:r w:rsidR="009E0623">
          <w:t xml:space="preserve">ál </w:t>
        </w:r>
      </w:ins>
      <w:ins w:id="2452" w:author="Roger Granda" w:date="2015-03-19T02:27:00Z">
        <w:r w:rsidR="009E0623">
          <w:t>se explica</w:t>
        </w:r>
      </w:ins>
      <w:ins w:id="2453" w:author="Roger Granda" w:date="2015-03-19T02:26:00Z">
        <w:r w:rsidR="009E0623">
          <w:t xml:space="preserve"> </w:t>
        </w:r>
      </w:ins>
      <w:ins w:id="2454" w:author="Roger Granda" w:date="2015-03-19T02:27:00Z">
        <w:r w:rsidR="009E0623">
          <w:t xml:space="preserve">con una </w:t>
        </w:r>
      </w:ins>
      <w:ins w:id="2455" w:author="Roger Granda" w:date="2015-03-19T02:28:00Z">
        <w:r w:rsidR="009E0623">
          <w:t xml:space="preserve">posible </w:t>
        </w:r>
      </w:ins>
      <w:ins w:id="2456" w:author="Roger Granda" w:date="2015-03-19T02:26:00Z">
        <w:r w:rsidR="009E0623">
          <w:t xml:space="preserve">atenuación la impresión que causan estas herramientas </w:t>
        </w:r>
        <w:r w:rsidR="009E0623">
          <w:lastRenderedPageBreak/>
          <w:t>novedosas</w:t>
        </w:r>
      </w:ins>
      <w:ins w:id="2457" w:author="Roger Granda" w:date="2015-03-19T02:27:00Z">
        <w:r w:rsidR="009E0623">
          <w:t xml:space="preserve"> luego de que los estudiantes ya se han familiarizado con su utilizaci</w:t>
        </w:r>
      </w:ins>
      <w:ins w:id="2458" w:author="Roger Granda" w:date="2015-03-19T02:28:00Z">
        <w:r w:rsidR="009E0623">
          <w:t>ón</w:t>
        </w:r>
      </w:ins>
      <w:ins w:id="2459" w:author="Roger Granda" w:date="2015-03-19T02:26:00Z">
        <w:r w:rsidR="009E0623">
          <w:t xml:space="preserve">. </w:t>
        </w:r>
      </w:ins>
    </w:p>
    <w:p w14:paraId="034A3685" w14:textId="5FDD3F79" w:rsidR="009E0623" w:rsidRDefault="009E0623" w:rsidP="009E0623">
      <w:pPr>
        <w:pStyle w:val="Texto"/>
        <w:ind w:left="1416"/>
        <w:rPr>
          <w:ins w:id="2460" w:author="Roger Granda" w:date="2015-03-19T02:29:00Z"/>
        </w:rPr>
      </w:pPr>
      <w:ins w:id="2461" w:author="Roger Granda" w:date="2015-03-19T02:29:00Z">
        <w:r>
          <w:t>Se observa que aunque no existe evidencia significativa para asegurar una mayor percepción de equidad en los estudiantes referente a la carga de trabajo, estas si se ven afectadas positivamente aunque de manera sutil, para luego verse atenuadas. Esto po</w:t>
        </w:r>
      </w:ins>
      <w:ins w:id="2462" w:author="Roger Granda" w:date="2015-03-19T02:30:00Z">
        <w:r>
          <w:t>dría deberse al mismo efecto atrnuador con la familia</w:t>
        </w:r>
      </w:ins>
      <w:ins w:id="2463" w:author="Roger Granda" w:date="2015-03-19T02:31:00Z">
        <w:r>
          <w:t>ri</w:t>
        </w:r>
      </w:ins>
      <w:ins w:id="2464" w:author="Roger Granda" w:date="2015-03-19T02:30:00Z">
        <w:r>
          <w:t xml:space="preserve">zación  </w:t>
        </w:r>
      </w:ins>
      <w:ins w:id="2465" w:author="Roger Granda" w:date="2015-03-19T02:31:00Z">
        <w:r>
          <w:t xml:space="preserve">de la herramienta, </w:t>
        </w:r>
      </w:ins>
      <w:ins w:id="2466" w:author="Roger Granda" w:date="2015-03-19T02:30:00Z">
        <w:r>
          <w:t>mencionado anteriormente.</w:t>
        </w:r>
      </w:ins>
    </w:p>
    <w:p w14:paraId="3089AA88" w14:textId="22835AA8" w:rsidR="00BA78AE" w:rsidRDefault="009E0623" w:rsidP="00BA78AE">
      <w:pPr>
        <w:pStyle w:val="Texto"/>
        <w:ind w:left="1416"/>
      </w:pPr>
      <w:ins w:id="2467" w:author="Roger Granda" w:date="2015-03-19T02:22:00Z">
        <w:r>
          <w:t>Las pruebas de hipótesis</w:t>
        </w:r>
      </w:ins>
      <w:r w:rsidR="00BA78AE">
        <w:t xml:space="preserve"> demuestran que no existe diferencia significativa en la conformidad con la nota individual y grupal asignada por el profesor al usar una superficie colaborativa</w:t>
      </w:r>
      <w:r w:rsidR="000958CA">
        <w:t>,</w:t>
      </w:r>
      <w:r w:rsidR="00BA78AE">
        <w:t xml:space="preserve"> comparada con experiencias previas con otras herramientas</w:t>
      </w:r>
      <w:ins w:id="2468" w:author="Roger Granda" w:date="2015-03-19T02:31:00Z">
        <w:r w:rsidR="00362ED4">
          <w:t xml:space="preserve"> y con el grupo de control</w:t>
        </w:r>
      </w:ins>
      <w:r w:rsidR="00BA78AE">
        <w:t>. Sin embargo, con a una observación más detallada de las respuestas obtenidas, se aprecia que si existe un ligero aumento en el nivel conformidad.</w:t>
      </w:r>
    </w:p>
    <w:p w14:paraId="7807BCA0" w14:textId="32DCA433" w:rsidR="00BA78AE" w:rsidDel="009E0623" w:rsidRDefault="00BA78AE" w:rsidP="00BA78AE">
      <w:pPr>
        <w:pStyle w:val="Texto"/>
        <w:ind w:left="1416"/>
        <w:rPr>
          <w:del w:id="2469" w:author="Roger Granda" w:date="2015-03-19T02:29:00Z"/>
        </w:rPr>
      </w:pPr>
      <w:del w:id="2470" w:author="Roger Granda" w:date="2015-03-19T02:28:00Z">
        <w:r w:rsidDel="009E0623">
          <w:delText xml:space="preserve">Además </w:delText>
        </w:r>
        <w:r w:rsidR="000958CA" w:rsidDel="009E0623">
          <w:delText>s</w:delText>
        </w:r>
      </w:del>
      <w:del w:id="2471" w:author="Roger Granda" w:date="2015-03-19T02:29:00Z">
        <w:r w:rsidR="000958CA" w:rsidDel="009E0623">
          <w:delText xml:space="preserve">e observa </w:delText>
        </w:r>
        <w:r w:rsidDel="009E0623">
          <w:delText xml:space="preserve">que aunque no existe evidencia significativa para asegurar una </w:delText>
        </w:r>
        <w:r w:rsidR="00D838A4" w:rsidDel="009E0623">
          <w:delText>mayor</w:delText>
        </w:r>
        <w:r w:rsidDel="009E0623">
          <w:delText xml:space="preserve"> percepción </w:delText>
        </w:r>
        <w:r w:rsidR="00D838A4" w:rsidDel="009E0623">
          <w:delText xml:space="preserve">de equidad </w:delText>
        </w:r>
        <w:r w:rsidDel="009E0623">
          <w:delText xml:space="preserve">en los estudiantes referente a </w:delText>
        </w:r>
        <w:r w:rsidR="00D838A4" w:rsidDel="009E0623">
          <w:delText>la</w:delText>
        </w:r>
        <w:r w:rsidDel="009E0623">
          <w:delText xml:space="preserve"> carga de</w:delText>
        </w:r>
        <w:r w:rsidR="00F3668F" w:rsidDel="009E0623">
          <w:delText xml:space="preserve"> trabajo</w:delText>
        </w:r>
        <w:r w:rsidDel="009E0623">
          <w:delText xml:space="preserve">, </w:delText>
        </w:r>
        <w:r w:rsidR="00D838A4" w:rsidDel="009E0623">
          <w:delText>estas si se ven afectadas positivamente aunque de manera muy sutil.</w:delText>
        </w:r>
      </w:del>
    </w:p>
    <w:p w14:paraId="305F3370" w14:textId="77777777" w:rsidR="00E22415" w:rsidRDefault="00E22415" w:rsidP="0031495D">
      <w:pPr>
        <w:pStyle w:val="Texto"/>
        <w:ind w:left="1416"/>
      </w:pPr>
    </w:p>
    <w:p w14:paraId="66DE041D" w14:textId="494789EE" w:rsidR="00700603" w:rsidRDefault="008267E5" w:rsidP="008267E5">
      <w:pPr>
        <w:pStyle w:val="Texto"/>
        <w:ind w:left="1416"/>
      </w:pPr>
      <w:r>
        <w:t>En resumen, l</w:t>
      </w:r>
      <w:r w:rsidR="00FD72A2">
        <w:t>a obtención de estos resultados</w:t>
      </w:r>
      <w:r>
        <w:t xml:space="preserve"> </w:t>
      </w:r>
      <w:r w:rsidR="00FD72A2">
        <w:t>sugiere</w:t>
      </w:r>
      <w:r>
        <w:t>n</w:t>
      </w:r>
      <w:r w:rsidR="00FD72A2">
        <w:t xml:space="preserve"> que los profesores encuentran que el uso de superficies colaborativas facilita el proceso de calificación de un trabajo colaborativo</w:t>
      </w:r>
      <w:r w:rsidR="009E7152">
        <w:t>.</w:t>
      </w:r>
      <w:r w:rsidR="00FD72A2">
        <w:t xml:space="preserve"> </w:t>
      </w:r>
      <w:r w:rsidR="009E7152">
        <w:t>A</w:t>
      </w:r>
      <w:r w:rsidR="00FD72A2">
        <w:t>demás</w:t>
      </w:r>
      <w:r w:rsidR="006B5A81">
        <w:t xml:space="preserve">, </w:t>
      </w:r>
      <w:r w:rsidR="00E67EF8">
        <w:t xml:space="preserve">ellos perciben </w:t>
      </w:r>
      <w:r w:rsidR="009E7152">
        <w:t xml:space="preserve">que este tipo de herramientas </w:t>
      </w:r>
      <w:r w:rsidR="00FD72A2">
        <w:t>promueve una participación más equitativa entre los miembros que realizan</w:t>
      </w:r>
      <w:r w:rsidR="00205E98">
        <w:t xml:space="preserve"> este tipo de trabajos</w:t>
      </w:r>
      <w:r w:rsidR="009E7152">
        <w:t xml:space="preserve">. </w:t>
      </w:r>
      <w:r w:rsidR="006B5A81">
        <w:t>Que puede deberse principalmente a que</w:t>
      </w:r>
      <w:r>
        <w:t xml:space="preserve"> </w:t>
      </w:r>
      <w:r>
        <w:lastRenderedPageBreak/>
        <w:t xml:space="preserve">ellos </w:t>
      </w:r>
      <w:r w:rsidR="00E67EF8">
        <w:t>observan</w:t>
      </w:r>
      <w:r>
        <w:t xml:space="preserve"> que</w:t>
      </w:r>
      <w:r w:rsidR="006B5A81">
        <w:t xml:space="preserve"> </w:t>
      </w:r>
      <w:r>
        <w:t>sus</w:t>
      </w:r>
      <w:r w:rsidR="006B5A81">
        <w:t xml:space="preserve"> alumnos se encuentran en un ambiente de trabajo en el que se tiene más control, </w:t>
      </w:r>
      <w:r w:rsidR="00E67EF8">
        <w:t>que el que se cuenta</w:t>
      </w:r>
      <w:r w:rsidR="00877AA4">
        <w:t xml:space="preserve"> </w:t>
      </w:r>
      <w:r w:rsidR="00E67EF8">
        <w:t xml:space="preserve">con </w:t>
      </w:r>
      <w:r w:rsidR="006B5A81">
        <w:t>un ambiente tradicional.</w:t>
      </w:r>
      <w:r w:rsidR="00D51994">
        <w:t xml:space="preserve"> En los </w:t>
      </w:r>
      <w:r w:rsidR="002C4CCC">
        <w:t>estudiantes los resultados obtenidos sugieren</w:t>
      </w:r>
      <w:r w:rsidR="00D51994">
        <w:t xml:space="preserve"> que ellos perciben que</w:t>
      </w:r>
      <w:r w:rsidR="000774CA">
        <w:t xml:space="preserve"> con</w:t>
      </w:r>
      <w:r w:rsidR="002C4CCC">
        <w:t xml:space="preserve"> </w:t>
      </w:r>
      <w:r w:rsidR="00D51994">
        <w:t>la utilización de superficies colaborativas</w:t>
      </w:r>
      <w:ins w:id="2472" w:author="Roger Granda" w:date="2015-03-19T02:32:00Z">
        <w:r w:rsidR="00362ED4">
          <w:t>, cuentan con una herramienta que hace posible reflejar sus contribucones reales. Pero</w:t>
        </w:r>
      </w:ins>
      <w:r w:rsidR="00D51994">
        <w:t xml:space="preserve"> </w:t>
      </w:r>
      <w:r w:rsidR="000774CA">
        <w:t>no obtienen</w:t>
      </w:r>
      <w:r w:rsidR="00D51994">
        <w:t xml:space="preserve"> mejores calificaciones, ni mejora</w:t>
      </w:r>
      <w:r w:rsidR="002C4CCC">
        <w:t xml:space="preserve"> </w:t>
      </w:r>
      <w:r w:rsidR="00D51994">
        <w:t xml:space="preserve">la </w:t>
      </w:r>
      <w:r w:rsidR="002C4CCC">
        <w:t>equidad de trabajo</w:t>
      </w:r>
      <w:r w:rsidR="000774CA">
        <w:t xml:space="preserve"> entre los miembros de su grupo</w:t>
      </w:r>
      <w:r w:rsidR="00594742">
        <w:t xml:space="preserve">. </w:t>
      </w:r>
      <w:r w:rsidR="000774CA">
        <w:t xml:space="preserve">Los hallazgos en cuanto a conformidad de la calificación obtenida, </w:t>
      </w:r>
      <w:r w:rsidR="00682BD0">
        <w:t>complementa</w:t>
      </w:r>
      <w:r w:rsidR="000774CA">
        <w:t>n</w:t>
      </w:r>
      <w:r w:rsidR="00682BD0">
        <w:t xml:space="preserve"> los hallazgos del estudio de K. Sinmai t. al </w:t>
      </w:r>
      <w:r w:rsidR="00682BD0">
        <w:fldChar w:fldCharType="begin" w:fldLock="1"/>
      </w:r>
      <w:r w:rsidR="00682BD0">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 "properties" : { "noteIndex" : 0 }, "schema" : "https://github.com/citation-style-language/schema/raw/master/csl-citation.json" }</w:instrText>
      </w:r>
      <w:r w:rsidR="00682BD0">
        <w:fldChar w:fldCharType="separate"/>
      </w:r>
      <w:r w:rsidR="00682BD0" w:rsidRPr="00682BD0">
        <w:rPr>
          <w:noProof/>
        </w:rPr>
        <w:t>[36]</w:t>
      </w:r>
      <w:r w:rsidR="00682BD0">
        <w:fldChar w:fldCharType="end"/>
      </w:r>
      <w:r w:rsidR="00682BD0">
        <w:t xml:space="preserve"> en </w:t>
      </w:r>
      <w:r w:rsidR="00594742">
        <w:t>el</w:t>
      </w:r>
      <w:r w:rsidR="00682BD0">
        <w:t xml:space="preserve"> que se </w:t>
      </w:r>
      <w:r w:rsidR="00594742">
        <w:t>compara</w:t>
      </w:r>
      <w:r w:rsidR="00682BD0">
        <w:t xml:space="preserve"> objetivamente </w:t>
      </w:r>
      <w:r w:rsidR="000774CA">
        <w:t xml:space="preserve">calidad </w:t>
      </w:r>
      <w:r w:rsidR="00594742">
        <w:t>de trabajo realizada con superficies colaborativas y herramientas tradicionales</w:t>
      </w:r>
      <w:r w:rsidR="000774CA">
        <w:t xml:space="preserve"> y no se encuentran diferencias entre el uso de estas</w:t>
      </w:r>
      <w:r w:rsidR="00D51994">
        <w:t xml:space="preserve">. Esto podría deberse a que </w:t>
      </w:r>
      <w:r w:rsidR="00594742">
        <w:t>los alumnos</w:t>
      </w:r>
      <w:r w:rsidR="00D51994">
        <w:t xml:space="preserve"> desconocen todas las ventajas que la solución propuesta brinda al profesor para evaluarlos de manera más objetiva. Sin embargo, las pruebas de usabilidad realizadas </w:t>
      </w:r>
      <w:r w:rsidR="00D576D8">
        <w:t>con estudiantes</w:t>
      </w:r>
      <w:r w:rsidR="00537947">
        <w:t xml:space="preserve"> en cuanto a satisfacción y utilidad</w:t>
      </w:r>
      <w:r w:rsidR="00890E44">
        <w:t>,</w:t>
      </w:r>
      <w:r w:rsidR="00D576D8">
        <w:t xml:space="preserve"> de</w:t>
      </w:r>
      <w:r w:rsidR="00D51994">
        <w:t xml:space="preserve">muestran </w:t>
      </w:r>
      <w:r w:rsidR="00D576D8">
        <w:t>que existe una actitud positiva hacia uso de superficies colaborativas</w:t>
      </w:r>
      <w:r w:rsidR="00847F77">
        <w:t xml:space="preserve">, </w:t>
      </w:r>
      <w:r w:rsidR="00594742">
        <w:t xml:space="preserve">de manera similar a lo </w:t>
      </w:r>
      <w:r w:rsidR="00847F77">
        <w:t>obtenid</w:t>
      </w:r>
      <w:r w:rsidR="00594742">
        <w:t>o</w:t>
      </w:r>
      <w:r w:rsidR="00847F77">
        <w:t xml:space="preserve"> por </w:t>
      </w:r>
      <w:r w:rsidR="002110DC">
        <w:t xml:space="preserve">K. </w:t>
      </w:r>
      <w:r w:rsidR="00847F77">
        <w:t xml:space="preserve">Sinmai et. al </w:t>
      </w:r>
      <w:r w:rsidR="00847F77">
        <w:fldChar w:fldCharType="begin" w:fldLock="1"/>
      </w:r>
      <w:r w:rsidR="00682BD0">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rsidR="00847F77">
        <w:fldChar w:fldCharType="separate"/>
      </w:r>
      <w:r w:rsidR="00847F77" w:rsidRPr="00847F77">
        <w:rPr>
          <w:noProof/>
        </w:rPr>
        <w:t>[36]</w:t>
      </w:r>
      <w:r w:rsidR="00847F77">
        <w:fldChar w:fldCharType="end"/>
      </w:r>
      <w:r w:rsidR="00847F77">
        <w:t xml:space="preserve"> </w:t>
      </w:r>
      <w:r w:rsidR="00D576D8">
        <w:t>.</w:t>
      </w:r>
    </w:p>
    <w:p w14:paraId="1AEF1DE4" w14:textId="77777777" w:rsidR="00700603" w:rsidRDefault="00700603" w:rsidP="0031495D">
      <w:pPr>
        <w:pStyle w:val="Texto"/>
        <w:ind w:left="1416"/>
      </w:pPr>
    </w:p>
    <w:p w14:paraId="7218E114" w14:textId="77777777" w:rsidR="001D7D9F" w:rsidRPr="009D70C6" w:rsidRDefault="001D7D9F" w:rsidP="001D7D9F">
      <w:pPr>
        <w:pStyle w:val="Subtitulocapitulo"/>
      </w:pPr>
      <w:r w:rsidRPr="009D70C6">
        <w:t>IMPLICACIONES</w:t>
      </w:r>
    </w:p>
    <w:p w14:paraId="22424A27" w14:textId="582BFB99" w:rsidR="00D40F86" w:rsidRDefault="009D70C6" w:rsidP="009D70C6">
      <w:pPr>
        <w:pStyle w:val="Texto"/>
        <w:ind w:left="1416"/>
      </w:pPr>
      <w:r>
        <w:lastRenderedPageBreak/>
        <w:t xml:space="preserve">Existen varios aspectos </w:t>
      </w:r>
      <w:r w:rsidR="002050AB">
        <w:t>que</w:t>
      </w:r>
      <w:r w:rsidR="00D40F86">
        <w:t xml:space="preserve"> han surgido durante la realización de </w:t>
      </w:r>
      <w:r>
        <w:t>este estudio</w:t>
      </w:r>
      <w:r w:rsidR="002050AB">
        <w:t xml:space="preserve"> que podrían considerarse en futuros trabajos</w:t>
      </w:r>
      <w:r>
        <w:t>.</w:t>
      </w:r>
      <w:r w:rsidR="002F307E">
        <w:t xml:space="preserve"> </w:t>
      </w:r>
      <w:r w:rsidR="00D40F86">
        <w:t>Por ejemplo, estudios que consideren la medición el desempeño de los estudiantes considerando la calidad de sus aportaciones; tomar en cuenta sus interacciones verbales; descubrir las características que hacen a un estudiante líder del equipo. También p</w:t>
      </w:r>
      <w:r w:rsidR="002F307E">
        <w:t xml:space="preserve">odría considerarse la posibilidad de estudiar analíticas de aprendizaje </w:t>
      </w:r>
      <w:r w:rsidR="00D40F86">
        <w:t xml:space="preserve">colaborativo en el diseño de software. </w:t>
      </w:r>
      <w:r w:rsidR="002050AB">
        <w:t>Conducir experimentos enfocada en una población más grande en número.</w:t>
      </w:r>
    </w:p>
    <w:p w14:paraId="0E72854A" w14:textId="0C146D32" w:rsidR="004579D6" w:rsidRDefault="00D40F86" w:rsidP="009D70C6">
      <w:pPr>
        <w:pStyle w:val="Texto"/>
        <w:ind w:left="1416"/>
      </w:pPr>
      <w:r>
        <w:t>La solución propuesta puede mejorar en varios aspectos como: considerar el diseño de diagramas mucho más extensos;</w:t>
      </w:r>
      <w:r w:rsidR="002050AB">
        <w:t xml:space="preserve"> resolver problemas de oclusión; implementar una interfaz rica en funciones que ayuden a facilitar más el proceso de diseño</w:t>
      </w:r>
      <w:r>
        <w:t xml:space="preserve">. </w:t>
      </w:r>
      <w:r w:rsidR="002050AB">
        <w:t>Es necesario extender las aplicaciones de superficies colaborativas a otras áreas de ciencias computacionales.</w:t>
      </w:r>
    </w:p>
    <w:p w14:paraId="20D1993D" w14:textId="77777777" w:rsidR="009C5647" w:rsidRPr="009D70C6" w:rsidRDefault="009C5647" w:rsidP="009D70C6">
      <w:pPr>
        <w:pStyle w:val="Texto"/>
        <w:ind w:left="1416"/>
      </w:pPr>
    </w:p>
    <w:p w14:paraId="3F7FAB16" w14:textId="77777777" w:rsidR="001D7D9F" w:rsidRPr="009D70C6" w:rsidRDefault="001D7D9F" w:rsidP="001D7D9F">
      <w:pPr>
        <w:pStyle w:val="Subtitulocapitulo"/>
      </w:pPr>
      <w:r w:rsidRPr="009D70C6">
        <w:t>LIMITACIONES</w:t>
      </w:r>
    </w:p>
    <w:p w14:paraId="46FF3B79" w14:textId="1F7E4839" w:rsidR="000E025D" w:rsidRPr="000E025D" w:rsidRDefault="000E025D" w:rsidP="000E025D">
      <w:pPr>
        <w:pStyle w:val="Texto"/>
        <w:ind w:left="1416"/>
      </w:pPr>
      <w:r>
        <w:t xml:space="preserve">La validez de los </w:t>
      </w:r>
      <w:r w:rsidRPr="000E025D">
        <w:t>resultados obtenidos</w:t>
      </w:r>
      <w:r>
        <w:t xml:space="preserve"> en este estudio </w:t>
      </w:r>
      <w:r w:rsidR="006F54A0">
        <w:t>debe considerarse a la población de estudiantes y profesores del área de computación de la Escuela Superior Politécnica del Litoral</w:t>
      </w:r>
      <w:r>
        <w:t xml:space="preserve">. Los profesores tomados en consideración para las pruebas, ya </w:t>
      </w:r>
      <w:r>
        <w:lastRenderedPageBreak/>
        <w:t>cuentan con  experiencia previa con el modelamiento de bases de datos. Los estudiantes, son personas que se encuentran tomando un curso de pre-grado de bases de datos</w:t>
      </w:r>
      <w:r w:rsidR="006F54A0">
        <w:t xml:space="preserve"> que pertenecen a la carrera de Ingeniería en Ciencias Computacionales</w:t>
      </w:r>
      <w:r>
        <w:t>. La muestra tomada de profesores y estudiantes estuvo limitada po</w:t>
      </w:r>
      <w:r w:rsidR="006F54A0">
        <w:t xml:space="preserve">r </w:t>
      </w:r>
      <w:r>
        <w:t xml:space="preserve"> su disponibilidad</w:t>
      </w:r>
      <w:r w:rsidR="006F54A0">
        <w:t xml:space="preserve"> y predisposición a la realización de las pruebas</w:t>
      </w:r>
      <w:r>
        <w:t>. Los problemas resueltos por los estudiantes en la experimentación tuvieron un nivel de complejidad intermedio. Los diagramas que elaboraron los estudiantes contenían un máximo de 15 tablas.</w:t>
      </w:r>
      <w:r w:rsidR="006F54A0">
        <w:t xml:space="preserve"> La superficie colaborativa desarrollada, considera la participación de grupos pequeños: no más de 5 estudiantes.</w:t>
      </w:r>
    </w:p>
    <w:p w14:paraId="385E7E2A" w14:textId="77777777" w:rsidR="001D7D9F" w:rsidRPr="000E025D" w:rsidRDefault="001D7D9F">
      <w:pPr>
        <w:rPr>
          <w:rFonts w:ascii="Arial" w:eastAsia="Times New Roman" w:hAnsi="Arial" w:cs="Arial"/>
          <w:b/>
          <w:bCs/>
          <w:color w:val="000000"/>
          <w:sz w:val="24"/>
          <w:szCs w:val="24"/>
          <w:lang w:eastAsia="es-EC"/>
        </w:rPr>
      </w:pPr>
      <w:r w:rsidRPr="000E025D">
        <w:rPr>
          <w:rFonts w:ascii="Arial" w:eastAsia="Times New Roman" w:hAnsi="Arial" w:cs="Arial"/>
          <w:b/>
          <w:bCs/>
          <w:color w:val="000000"/>
          <w:sz w:val="24"/>
          <w:szCs w:val="24"/>
          <w:lang w:eastAsia="es-EC"/>
        </w:rPr>
        <w:br w:type="page"/>
      </w:r>
    </w:p>
    <w:p w14:paraId="5A7804C4" w14:textId="77777777" w:rsidR="00C44391" w:rsidRDefault="00C44391" w:rsidP="001D7D9F">
      <w:pPr>
        <w:spacing w:line="240" w:lineRule="auto"/>
        <w:jc w:val="both"/>
        <w:rPr>
          <w:rFonts w:ascii="Arial" w:eastAsia="Times New Roman" w:hAnsi="Arial" w:cs="Arial"/>
          <w:b/>
          <w:bCs/>
          <w:color w:val="000000"/>
          <w:sz w:val="24"/>
          <w:szCs w:val="24"/>
          <w:lang w:eastAsia="es-EC"/>
        </w:rPr>
      </w:pPr>
      <w:r w:rsidRPr="00A7440F">
        <w:rPr>
          <w:rFonts w:ascii="Arial" w:eastAsia="Times New Roman" w:hAnsi="Arial" w:cs="Arial"/>
          <w:b/>
          <w:bCs/>
          <w:color w:val="000000"/>
          <w:sz w:val="24"/>
          <w:szCs w:val="24"/>
          <w:lang w:eastAsia="es-EC"/>
        </w:rPr>
        <w:lastRenderedPageBreak/>
        <w:t>CONCLUSIONES</w:t>
      </w:r>
    </w:p>
    <w:p w14:paraId="65A8D6F0" w14:textId="77777777" w:rsidR="00A7440F" w:rsidRPr="00A7440F" w:rsidRDefault="00A7440F" w:rsidP="001D7D9F">
      <w:pPr>
        <w:spacing w:line="240" w:lineRule="auto"/>
        <w:jc w:val="both"/>
        <w:rPr>
          <w:rFonts w:ascii="Arial" w:eastAsia="Times New Roman" w:hAnsi="Arial" w:cs="Arial"/>
          <w:b/>
          <w:bCs/>
          <w:color w:val="000000"/>
          <w:sz w:val="24"/>
          <w:szCs w:val="24"/>
          <w:lang w:eastAsia="es-EC"/>
        </w:rPr>
      </w:pPr>
    </w:p>
    <w:p w14:paraId="6120A197" w14:textId="058CB862" w:rsidR="00C44391" w:rsidRPr="00AE0518" w:rsidRDefault="00A7440F" w:rsidP="00A7440F">
      <w:pPr>
        <w:pStyle w:val="Texto"/>
        <w:numPr>
          <w:ilvl w:val="0"/>
          <w:numId w:val="49"/>
        </w:numPr>
        <w:rPr>
          <w:b/>
        </w:rPr>
      </w:pPr>
      <w:r w:rsidRPr="00A7440F">
        <w:t>Las superficies colaborativas portables de bajo costo</w:t>
      </w:r>
      <w:r>
        <w:t xml:space="preserve"> son efectivas y útiles para dar seguimiento a las contribuciones individuales de estudiantes que elaboran trabajos colaborativos de modelamiento de datos.</w:t>
      </w:r>
    </w:p>
    <w:p w14:paraId="507019B3" w14:textId="37933299" w:rsidR="00AE0518" w:rsidRPr="00AE0518" w:rsidRDefault="00AE0518" w:rsidP="00A7440F">
      <w:pPr>
        <w:pStyle w:val="Texto"/>
        <w:numPr>
          <w:ilvl w:val="0"/>
          <w:numId w:val="49"/>
        </w:numPr>
        <w:rPr>
          <w:b/>
        </w:rPr>
      </w:pPr>
      <w:r>
        <w:t>El proceso de asignar una calificación a los estudiantes se facilita con el uso de una herramienta digital, como una superficie colaborativa.</w:t>
      </w:r>
    </w:p>
    <w:p w14:paraId="5C8A0FF6" w14:textId="30FD51A6" w:rsidR="00AE0518" w:rsidRPr="00F01DF8" w:rsidRDefault="00AE0518" w:rsidP="00A7440F">
      <w:pPr>
        <w:pStyle w:val="Texto"/>
        <w:numPr>
          <w:ilvl w:val="0"/>
          <w:numId w:val="49"/>
        </w:numPr>
        <w:rPr>
          <w:ins w:id="2473" w:author="Roger Granda" w:date="2015-03-19T02:34:00Z"/>
          <w:b/>
          <w:rPrChange w:id="2474" w:author="Roger Granda" w:date="2015-03-19T02:34:00Z">
            <w:rPr>
              <w:ins w:id="2475" w:author="Roger Granda" w:date="2015-03-19T02:34:00Z"/>
            </w:rPr>
          </w:rPrChange>
        </w:rPr>
      </w:pPr>
      <w:r>
        <w:t>Las percepciones de profesores  acerca de la equidad de trabajo en la elaboración de un trabajo colaborativo se ven alteradas positivamente con el uso de una herramienta colaborativa.</w:t>
      </w:r>
    </w:p>
    <w:p w14:paraId="593D917D" w14:textId="7950EAC7" w:rsidR="00F01DF8" w:rsidRPr="00F01DF8" w:rsidRDefault="00F01DF8" w:rsidP="00A7440F">
      <w:pPr>
        <w:pStyle w:val="Texto"/>
        <w:numPr>
          <w:ilvl w:val="0"/>
          <w:numId w:val="49"/>
        </w:numPr>
        <w:rPr>
          <w:ins w:id="2476" w:author="Roger Granda" w:date="2015-03-19T02:36:00Z"/>
          <w:b/>
          <w:rPrChange w:id="2477" w:author="Roger Granda" w:date="2015-03-19T02:36:00Z">
            <w:rPr>
              <w:ins w:id="2478" w:author="Roger Granda" w:date="2015-03-19T02:36:00Z"/>
            </w:rPr>
          </w:rPrChange>
        </w:rPr>
      </w:pPr>
      <w:ins w:id="2479" w:author="Roger Granda" w:date="2015-03-19T02:34:00Z">
        <w:r>
          <w:t xml:space="preserve">Los estudiantes opinan que </w:t>
        </w:r>
      </w:ins>
      <w:ins w:id="2480" w:author="Roger Granda" w:date="2015-03-19T02:35:00Z">
        <w:r>
          <w:t>herramientas digitales, como las</w:t>
        </w:r>
      </w:ins>
      <w:ins w:id="2481" w:author="Roger Granda" w:date="2015-03-19T02:34:00Z">
        <w:r>
          <w:t xml:space="preserve"> superficies colaborativas ayudan</w:t>
        </w:r>
      </w:ins>
      <w:ins w:id="2482" w:author="Roger Granda" w:date="2015-03-19T02:35:00Z">
        <w:r>
          <w:t xml:space="preserve"> a reflejar de manera más real sus contribuciones en un trabajo colaborativo.</w:t>
        </w:r>
      </w:ins>
    </w:p>
    <w:p w14:paraId="2EBEAD88" w14:textId="210D28A0" w:rsidR="00F01DF8" w:rsidRPr="00AE0518" w:rsidRDefault="00F01DF8" w:rsidP="00A7440F">
      <w:pPr>
        <w:pStyle w:val="Texto"/>
        <w:numPr>
          <w:ilvl w:val="0"/>
          <w:numId w:val="49"/>
        </w:numPr>
        <w:rPr>
          <w:b/>
        </w:rPr>
      </w:pPr>
      <w:ins w:id="2483" w:author="Roger Granda" w:date="2015-03-19T02:36:00Z">
        <w:r>
          <w:t>La percepción de los estudiantes acerca de las superficies colaborativas se ven atenuadas a medida que se hace más familiar su uso.</w:t>
        </w:r>
      </w:ins>
    </w:p>
    <w:p w14:paraId="4D28E027" w14:textId="2ECBAC7D" w:rsidR="00AE0518" w:rsidRPr="00AE0518" w:rsidRDefault="00AE0518" w:rsidP="00AE0518">
      <w:pPr>
        <w:pStyle w:val="Texto"/>
        <w:numPr>
          <w:ilvl w:val="0"/>
          <w:numId w:val="49"/>
        </w:numPr>
        <w:rPr>
          <w:b/>
        </w:rPr>
      </w:pPr>
      <w:r>
        <w:t>L</w:t>
      </w:r>
      <w:r w:rsidR="00212C4E">
        <w:t>a usabilidad de l</w:t>
      </w:r>
      <w:r>
        <w:t>as superficies colaborativas promueven y ayudan a los estudiantes en las actividades</w:t>
      </w:r>
      <w:r w:rsidR="00212C4E">
        <w:t xml:space="preserve"> grupales</w:t>
      </w:r>
      <w:r>
        <w:t xml:space="preserve"> de modelamiento de software. </w:t>
      </w:r>
    </w:p>
    <w:p w14:paraId="023883E7" w14:textId="310EF2F9" w:rsidR="00AE0518" w:rsidRPr="00212C4E" w:rsidRDefault="00212C4E" w:rsidP="00A7440F">
      <w:pPr>
        <w:pStyle w:val="Texto"/>
        <w:numPr>
          <w:ilvl w:val="0"/>
          <w:numId w:val="49"/>
        </w:numPr>
        <w:rPr>
          <w:b/>
        </w:rPr>
      </w:pPr>
      <w:r>
        <w:t>El uso superficies colaborativas en el diseño de software</w:t>
      </w:r>
      <w:r w:rsidR="001409C3">
        <w:t>, por ejemplo modelamiento de datos</w:t>
      </w:r>
      <w:r>
        <w:t xml:space="preserve"> es factible.</w:t>
      </w:r>
    </w:p>
    <w:p w14:paraId="2C30B3F3" w14:textId="1447A41F" w:rsidR="00212C4E" w:rsidRPr="00A7440F" w:rsidRDefault="00212C4E" w:rsidP="00A7440F">
      <w:pPr>
        <w:pStyle w:val="Texto"/>
        <w:numPr>
          <w:ilvl w:val="0"/>
          <w:numId w:val="49"/>
        </w:numPr>
        <w:rPr>
          <w:b/>
        </w:rPr>
      </w:pPr>
      <w:r>
        <w:lastRenderedPageBreak/>
        <w:t>La construcción de superficies colaborativas portables de bajo costo es viable en el contexto educativo y ecuatoriano.</w:t>
      </w:r>
    </w:p>
    <w:p w14:paraId="3BE419B6" w14:textId="77777777" w:rsidR="00C44391" w:rsidRPr="00A7440F" w:rsidRDefault="00C44391" w:rsidP="001D7D9F">
      <w:pPr>
        <w:spacing w:line="240" w:lineRule="auto"/>
        <w:jc w:val="both"/>
        <w:rPr>
          <w:rFonts w:ascii="Arial" w:eastAsia="Times New Roman" w:hAnsi="Arial" w:cs="Arial"/>
          <w:b/>
          <w:bCs/>
          <w:color w:val="000000"/>
          <w:sz w:val="24"/>
          <w:szCs w:val="24"/>
          <w:lang w:eastAsia="es-EC"/>
        </w:rPr>
      </w:pPr>
    </w:p>
    <w:p w14:paraId="38BB3E9F" w14:textId="77777777" w:rsidR="00C44391" w:rsidRDefault="00C44391" w:rsidP="001D7D9F">
      <w:pPr>
        <w:spacing w:line="240" w:lineRule="auto"/>
        <w:jc w:val="both"/>
        <w:rPr>
          <w:rFonts w:ascii="Arial" w:eastAsia="Times New Roman" w:hAnsi="Arial" w:cs="Arial"/>
          <w:b/>
          <w:bCs/>
          <w:color w:val="000000"/>
          <w:sz w:val="24"/>
          <w:szCs w:val="24"/>
          <w:lang w:eastAsia="es-EC"/>
        </w:rPr>
      </w:pPr>
    </w:p>
    <w:p w14:paraId="258BF92D" w14:textId="77777777" w:rsidR="001409C3" w:rsidRDefault="001409C3" w:rsidP="001D7D9F">
      <w:pPr>
        <w:spacing w:line="240" w:lineRule="auto"/>
        <w:jc w:val="both"/>
        <w:rPr>
          <w:rFonts w:ascii="Arial" w:eastAsia="Times New Roman" w:hAnsi="Arial" w:cs="Arial"/>
          <w:b/>
          <w:bCs/>
          <w:color w:val="000000"/>
          <w:sz w:val="24"/>
          <w:szCs w:val="24"/>
          <w:lang w:eastAsia="es-EC"/>
        </w:rPr>
      </w:pPr>
    </w:p>
    <w:p w14:paraId="05E2E81A" w14:textId="77777777" w:rsidR="001409C3" w:rsidRDefault="001409C3" w:rsidP="001D7D9F">
      <w:pPr>
        <w:spacing w:line="240" w:lineRule="auto"/>
        <w:jc w:val="both"/>
        <w:rPr>
          <w:rFonts w:ascii="Arial" w:eastAsia="Times New Roman" w:hAnsi="Arial" w:cs="Arial"/>
          <w:b/>
          <w:bCs/>
          <w:color w:val="000000"/>
          <w:sz w:val="24"/>
          <w:szCs w:val="24"/>
          <w:lang w:eastAsia="es-EC"/>
        </w:rPr>
      </w:pPr>
    </w:p>
    <w:p w14:paraId="6CEEDC20" w14:textId="77777777" w:rsidR="001409C3" w:rsidRPr="00A7440F" w:rsidRDefault="001409C3" w:rsidP="001D7D9F">
      <w:pPr>
        <w:spacing w:line="240" w:lineRule="auto"/>
        <w:jc w:val="both"/>
        <w:rPr>
          <w:rFonts w:ascii="Arial" w:eastAsia="Times New Roman" w:hAnsi="Arial" w:cs="Arial"/>
          <w:b/>
          <w:bCs/>
          <w:color w:val="000000"/>
          <w:sz w:val="24"/>
          <w:szCs w:val="24"/>
          <w:lang w:eastAsia="es-EC"/>
        </w:rPr>
      </w:pPr>
    </w:p>
    <w:p w14:paraId="360FDE88" w14:textId="77777777" w:rsidR="00986DBD" w:rsidRDefault="00986DBD" w:rsidP="001D7D9F">
      <w:pPr>
        <w:spacing w:line="240" w:lineRule="auto"/>
        <w:jc w:val="both"/>
        <w:rPr>
          <w:rFonts w:ascii="Arial" w:eastAsia="Times New Roman" w:hAnsi="Arial" w:cs="Arial"/>
          <w:b/>
          <w:bCs/>
          <w:color w:val="000000"/>
          <w:sz w:val="24"/>
          <w:szCs w:val="24"/>
          <w:lang w:eastAsia="es-EC"/>
        </w:rPr>
      </w:pPr>
    </w:p>
    <w:p w14:paraId="303168A7" w14:textId="77777777" w:rsidR="00025C8C" w:rsidRDefault="00025C8C">
      <w:pPr>
        <w:rPr>
          <w:ins w:id="2484" w:author="Roger Granda" w:date="2015-03-19T02:38:00Z"/>
          <w:rFonts w:ascii="Arial" w:eastAsia="Times New Roman" w:hAnsi="Arial" w:cs="Arial"/>
          <w:b/>
          <w:bCs/>
          <w:color w:val="000000"/>
          <w:sz w:val="24"/>
          <w:szCs w:val="24"/>
          <w:lang w:eastAsia="es-EC"/>
        </w:rPr>
      </w:pPr>
      <w:ins w:id="2485" w:author="Roger Granda" w:date="2015-03-19T02:38:00Z">
        <w:r>
          <w:rPr>
            <w:rFonts w:ascii="Arial" w:eastAsia="Times New Roman" w:hAnsi="Arial" w:cs="Arial"/>
            <w:b/>
            <w:bCs/>
            <w:color w:val="000000"/>
            <w:sz w:val="24"/>
            <w:szCs w:val="24"/>
            <w:lang w:eastAsia="es-EC"/>
          </w:rPr>
          <w:br w:type="page"/>
        </w:r>
      </w:ins>
    </w:p>
    <w:p w14:paraId="46EF64CB" w14:textId="34B21DE3" w:rsidR="001D7D9F" w:rsidRDefault="001D7D9F" w:rsidP="001D7D9F">
      <w:pPr>
        <w:spacing w:line="240" w:lineRule="auto"/>
        <w:jc w:val="both"/>
        <w:rPr>
          <w:rFonts w:ascii="Arial" w:eastAsia="Times New Roman" w:hAnsi="Arial" w:cs="Arial"/>
          <w:b/>
          <w:bCs/>
          <w:color w:val="000000"/>
          <w:sz w:val="24"/>
          <w:szCs w:val="24"/>
          <w:lang w:eastAsia="es-EC"/>
        </w:rPr>
      </w:pPr>
      <w:r w:rsidRPr="00A7440F">
        <w:rPr>
          <w:rFonts w:ascii="Arial" w:eastAsia="Times New Roman" w:hAnsi="Arial" w:cs="Arial"/>
          <w:b/>
          <w:bCs/>
          <w:color w:val="000000"/>
          <w:sz w:val="24"/>
          <w:szCs w:val="24"/>
          <w:lang w:eastAsia="es-EC"/>
        </w:rPr>
        <w:lastRenderedPageBreak/>
        <w:t>RECOMENDACIONES</w:t>
      </w:r>
    </w:p>
    <w:p w14:paraId="7A005966" w14:textId="77777777" w:rsidR="00FC5B76" w:rsidRDefault="00FC5B76" w:rsidP="00AA0432">
      <w:pPr>
        <w:pStyle w:val="Texto"/>
        <w:ind w:left="0"/>
      </w:pPr>
    </w:p>
    <w:p w14:paraId="627FEA2F" w14:textId="77777777" w:rsidR="00042B9B" w:rsidRDefault="00FC5B76" w:rsidP="00AA0432">
      <w:pPr>
        <w:pStyle w:val="Texto"/>
        <w:ind w:left="0"/>
      </w:pPr>
      <w:r>
        <w:t>Se espera que este estudio sirva como punto de partida para otros trabajos de investigación en el que se consideren nuevas herramientas tecnológicas con nuevas formas de interacción.</w:t>
      </w:r>
      <w:r w:rsidR="001A6B6A">
        <w:t xml:space="preserve"> Se recomienda </w:t>
      </w:r>
      <w:r w:rsidR="00667DB6">
        <w:t>enriquecer la f</w:t>
      </w:r>
      <w:r w:rsidR="001A6B6A">
        <w:t xml:space="preserve">uncionalidad de la solución propuesta para </w:t>
      </w:r>
      <w:r w:rsidR="00667DB6">
        <w:t xml:space="preserve">que se pueda soportar el </w:t>
      </w:r>
      <w:r w:rsidR="001A6B6A">
        <w:t>diseñ</w:t>
      </w:r>
      <w:r w:rsidR="00667DB6">
        <w:t>o</w:t>
      </w:r>
      <w:r w:rsidR="001A6B6A">
        <w:t xml:space="preserve"> software más complejo. </w:t>
      </w:r>
      <w:r w:rsidR="00042B9B">
        <w:t>E</w:t>
      </w:r>
      <w:r>
        <w:t xml:space="preserve">xtender el uso de las superficies colaborativas para otras actividades de diseño que estén involucradas en el desarrollo de software. Por ejemplo, la elaboración de diagramas UML, diagramas de Flujo, diagramas BPMN. Se recomienda también considerarse otras actividades de diseño de ingeniería, por ejemplo el diseño mecánico o industrial. </w:t>
      </w:r>
    </w:p>
    <w:p w14:paraId="56903DF1" w14:textId="50EDF98B" w:rsidR="00AA0432" w:rsidRPr="00A7440F" w:rsidRDefault="001A6B6A" w:rsidP="00AA0432">
      <w:pPr>
        <w:pStyle w:val="Texto"/>
        <w:ind w:left="0"/>
      </w:pPr>
      <w:r>
        <w:t xml:space="preserve">Se recomienda conducir experimentos con el uso de superficies colaborativas </w:t>
      </w:r>
      <w:ins w:id="2486" w:author="Roger Granda" w:date="2015-03-19T02:37:00Z">
        <w:r w:rsidR="00025C8C">
          <w:t xml:space="preserve"> para extender los hallazgos de este trabajo de investigación. Estas herramientas pueden servier para </w:t>
        </w:r>
      </w:ins>
      <w:del w:id="2487" w:author="Roger Granda" w:date="2015-03-19T02:37:00Z">
        <w:r w:rsidDel="00025C8C">
          <w:delText xml:space="preserve">para </w:delText>
        </w:r>
      </w:del>
      <w:r>
        <w:t xml:space="preserve">realizar hallazgos </w:t>
      </w:r>
      <w:r w:rsidR="00042B9B">
        <w:t xml:space="preserve">importantes </w:t>
      </w:r>
      <w:r>
        <w:t xml:space="preserve">respecto a la interacción creativa de grupos de personas que realizan trabajos de diseño de software. </w:t>
      </w:r>
      <w:r w:rsidR="00042B9B">
        <w:t>Las superficies colaborativas podrían servir como herramienta de apoyo en investigaciones de analíticas de aprendizaje.</w:t>
      </w:r>
    </w:p>
    <w:p w14:paraId="4EEAF911" w14:textId="77777777" w:rsidR="001D7D9F" w:rsidRPr="00A7440F" w:rsidRDefault="001D7D9F">
      <w:pPr>
        <w:rPr>
          <w:rFonts w:ascii="Arial" w:eastAsia="Times New Roman" w:hAnsi="Arial" w:cs="Arial"/>
          <w:b/>
          <w:bCs/>
          <w:color w:val="000000"/>
          <w:sz w:val="24"/>
          <w:szCs w:val="24"/>
          <w:lang w:eastAsia="es-EC"/>
        </w:rPr>
      </w:pPr>
      <w:r w:rsidRPr="00A7440F">
        <w:rPr>
          <w:rFonts w:ascii="Arial" w:eastAsia="Times New Roman" w:hAnsi="Arial" w:cs="Arial"/>
          <w:b/>
          <w:bCs/>
          <w:color w:val="000000"/>
          <w:sz w:val="24"/>
          <w:szCs w:val="24"/>
          <w:lang w:eastAsia="es-EC"/>
        </w:rPr>
        <w:br w:type="page"/>
      </w:r>
    </w:p>
    <w:p w14:paraId="2F3C4DF6" w14:textId="77777777" w:rsidR="001D7D9F" w:rsidRPr="001D7D9F" w:rsidRDefault="001D7D9F" w:rsidP="001D7D9F">
      <w:pPr>
        <w:spacing w:line="240" w:lineRule="auto"/>
        <w:jc w:val="both"/>
        <w:divId w:val="328413915"/>
        <w:rPr>
          <w:rFonts w:ascii="Arial" w:eastAsia="Times New Roman" w:hAnsi="Arial" w:cs="Arial"/>
          <w:b/>
          <w:sz w:val="24"/>
          <w:szCs w:val="24"/>
          <w:lang w:val="en-US" w:eastAsia="es-EC"/>
        </w:rPr>
      </w:pPr>
      <w:r w:rsidRPr="001D7D9F">
        <w:rPr>
          <w:rFonts w:ascii="Arial" w:eastAsia="Times New Roman" w:hAnsi="Arial" w:cs="Arial"/>
          <w:b/>
          <w:bCs/>
          <w:color w:val="000000"/>
          <w:sz w:val="24"/>
          <w:szCs w:val="24"/>
          <w:lang w:val="en-US" w:eastAsia="es-EC"/>
        </w:rPr>
        <w:lastRenderedPageBreak/>
        <w:t>BIBLIOGRAFÍA</w:t>
      </w:r>
    </w:p>
    <w:p w14:paraId="786E258F" w14:textId="2B689444" w:rsidR="00682BD0" w:rsidRPr="006C77A4" w:rsidRDefault="000C40F1">
      <w:pPr>
        <w:pStyle w:val="NormalWeb"/>
        <w:ind w:left="640" w:hanging="640"/>
        <w:divId w:val="1792241901"/>
        <w:rPr>
          <w:rFonts w:ascii="Arial" w:eastAsiaTheme="minorEastAsia" w:hAnsi="Arial" w:cs="Arial"/>
          <w:noProof/>
          <w:lang w:val="en-US"/>
          <w:rPrChange w:id="2488" w:author="Katherine Chiluiza" w:date="2015-03-10T12:18:00Z">
            <w:rPr>
              <w:rFonts w:ascii="Arial" w:eastAsiaTheme="minorEastAsia" w:hAnsi="Arial" w:cs="Arial"/>
              <w:noProof/>
            </w:rPr>
          </w:rPrChange>
        </w:rPr>
      </w:pPr>
      <w:r>
        <w:rPr>
          <w:rFonts w:ascii="Arial" w:hAnsi="Arial" w:cs="Arial"/>
          <w:b/>
          <w:lang w:val="en-US"/>
        </w:rPr>
        <w:fldChar w:fldCharType="begin" w:fldLock="1"/>
      </w:r>
      <w:r>
        <w:rPr>
          <w:rFonts w:ascii="Arial" w:hAnsi="Arial" w:cs="Arial"/>
          <w:b/>
          <w:lang w:val="en-US"/>
        </w:rPr>
        <w:instrText xml:space="preserve">ADDIN Mendeley Bibliography CSL_BIBLIOGRAPHY </w:instrText>
      </w:r>
      <w:r>
        <w:rPr>
          <w:rFonts w:ascii="Arial" w:hAnsi="Arial" w:cs="Arial"/>
          <w:b/>
          <w:lang w:val="en-US"/>
        </w:rPr>
        <w:fldChar w:fldCharType="separate"/>
      </w:r>
      <w:r w:rsidR="00682BD0" w:rsidRPr="006C77A4">
        <w:rPr>
          <w:rFonts w:ascii="Arial" w:hAnsi="Arial" w:cs="Arial"/>
          <w:noProof/>
          <w:lang w:val="en-US"/>
          <w:rPrChange w:id="2489" w:author="Katherine Chiluiza" w:date="2015-03-10T12:18:00Z">
            <w:rPr>
              <w:rFonts w:ascii="Arial" w:hAnsi="Arial" w:cs="Arial"/>
              <w:noProof/>
            </w:rPr>
          </w:rPrChange>
        </w:rPr>
        <w:t>[1]</w:t>
      </w:r>
      <w:r w:rsidR="00682BD0" w:rsidRPr="006C77A4">
        <w:rPr>
          <w:rFonts w:ascii="Arial" w:hAnsi="Arial" w:cs="Arial"/>
          <w:noProof/>
          <w:lang w:val="en-US"/>
          <w:rPrChange w:id="2490" w:author="Katherine Chiluiza" w:date="2015-03-10T12:18:00Z">
            <w:rPr>
              <w:rFonts w:ascii="Arial" w:hAnsi="Arial" w:cs="Arial"/>
              <w:noProof/>
            </w:rPr>
          </w:rPrChange>
        </w:rPr>
        <w:tab/>
        <w:t>Kaplan, “Graduate Recruitment Report: Employer Perspectives,” 2014.</w:t>
      </w:r>
    </w:p>
    <w:p w14:paraId="34A3D364" w14:textId="77777777" w:rsidR="00682BD0" w:rsidRPr="006C77A4" w:rsidRDefault="00682BD0">
      <w:pPr>
        <w:pStyle w:val="NormalWeb"/>
        <w:ind w:left="640" w:hanging="640"/>
        <w:divId w:val="1792241901"/>
        <w:rPr>
          <w:rFonts w:ascii="Arial" w:hAnsi="Arial" w:cs="Arial"/>
          <w:noProof/>
          <w:lang w:val="en-US"/>
          <w:rPrChange w:id="2491" w:author="Katherine Chiluiza" w:date="2015-03-10T12:18:00Z">
            <w:rPr>
              <w:rFonts w:ascii="Arial" w:hAnsi="Arial" w:cs="Arial"/>
              <w:noProof/>
            </w:rPr>
          </w:rPrChange>
        </w:rPr>
      </w:pPr>
      <w:r w:rsidRPr="006C77A4">
        <w:rPr>
          <w:rFonts w:ascii="Arial" w:hAnsi="Arial" w:cs="Arial"/>
          <w:noProof/>
          <w:lang w:val="en-US"/>
          <w:rPrChange w:id="2492" w:author="Katherine Chiluiza" w:date="2015-03-10T12:18:00Z">
            <w:rPr>
              <w:rFonts w:ascii="Arial" w:hAnsi="Arial" w:cs="Arial"/>
              <w:noProof/>
            </w:rPr>
          </w:rPrChange>
        </w:rPr>
        <w:t>[2]</w:t>
      </w:r>
      <w:r w:rsidRPr="006C77A4">
        <w:rPr>
          <w:rFonts w:ascii="Arial" w:hAnsi="Arial" w:cs="Arial"/>
          <w:noProof/>
          <w:lang w:val="en-US"/>
          <w:rPrChange w:id="2493" w:author="Katherine Chiluiza" w:date="2015-03-10T12:18:00Z">
            <w:rPr>
              <w:rFonts w:ascii="Arial" w:hAnsi="Arial" w:cs="Arial"/>
              <w:noProof/>
            </w:rPr>
          </w:rPrChange>
        </w:rPr>
        <w:tab/>
        <w:t>National Association of Colleges and Employers, “The Skills and Qualities Employers Want in Their Class of 2013 Recruits,” 2012. [Online]. Available: http://www.naceweb.org/s10242012/skills-abilities-qualities-new-hires/. [Accessed: 16-Feb-2015].</w:t>
      </w:r>
    </w:p>
    <w:p w14:paraId="0BF1614C" w14:textId="77777777" w:rsidR="00682BD0" w:rsidRPr="006C77A4" w:rsidRDefault="00682BD0">
      <w:pPr>
        <w:pStyle w:val="NormalWeb"/>
        <w:ind w:left="640" w:hanging="640"/>
        <w:divId w:val="1792241901"/>
        <w:rPr>
          <w:rFonts w:ascii="Arial" w:hAnsi="Arial" w:cs="Arial"/>
          <w:noProof/>
          <w:lang w:val="en-US"/>
          <w:rPrChange w:id="2494" w:author="Katherine Chiluiza" w:date="2015-03-10T12:18:00Z">
            <w:rPr>
              <w:rFonts w:ascii="Arial" w:hAnsi="Arial" w:cs="Arial"/>
              <w:noProof/>
            </w:rPr>
          </w:rPrChange>
        </w:rPr>
      </w:pPr>
      <w:r w:rsidRPr="006C77A4">
        <w:rPr>
          <w:rFonts w:ascii="Arial" w:hAnsi="Arial" w:cs="Arial"/>
          <w:noProof/>
          <w:lang w:val="en-US"/>
          <w:rPrChange w:id="2495" w:author="Katherine Chiluiza" w:date="2015-03-10T12:18:00Z">
            <w:rPr>
              <w:rFonts w:ascii="Arial" w:hAnsi="Arial" w:cs="Arial"/>
              <w:noProof/>
            </w:rPr>
          </w:rPrChange>
        </w:rPr>
        <w:t>[3]</w:t>
      </w:r>
      <w:r w:rsidRPr="006C77A4">
        <w:rPr>
          <w:rFonts w:ascii="Arial" w:hAnsi="Arial" w:cs="Arial"/>
          <w:noProof/>
          <w:lang w:val="en-US"/>
          <w:rPrChange w:id="2496" w:author="Katherine Chiluiza" w:date="2015-03-10T12:18:00Z">
            <w:rPr>
              <w:rFonts w:ascii="Arial" w:hAnsi="Arial" w:cs="Arial"/>
              <w:noProof/>
            </w:rPr>
          </w:rPrChange>
        </w:rPr>
        <w:tab/>
        <w:t>J. Rick, P. Marshall, and N. Yuill, “Beyond one-size-fits-all: how interactive tabletops support collaborative learning,” 2011.</w:t>
      </w:r>
    </w:p>
    <w:p w14:paraId="462E5C67" w14:textId="77777777" w:rsidR="00682BD0" w:rsidRPr="006C77A4" w:rsidRDefault="00682BD0">
      <w:pPr>
        <w:pStyle w:val="NormalWeb"/>
        <w:ind w:left="640" w:hanging="640"/>
        <w:divId w:val="1792241901"/>
        <w:rPr>
          <w:rFonts w:ascii="Arial" w:hAnsi="Arial" w:cs="Arial"/>
          <w:noProof/>
          <w:lang w:val="en-US"/>
          <w:rPrChange w:id="2497" w:author="Katherine Chiluiza" w:date="2015-03-10T12:18:00Z">
            <w:rPr>
              <w:rFonts w:ascii="Arial" w:hAnsi="Arial" w:cs="Arial"/>
              <w:noProof/>
            </w:rPr>
          </w:rPrChange>
        </w:rPr>
      </w:pPr>
      <w:r w:rsidRPr="006C77A4">
        <w:rPr>
          <w:rFonts w:ascii="Arial" w:hAnsi="Arial" w:cs="Arial"/>
          <w:noProof/>
          <w:lang w:val="en-US"/>
          <w:rPrChange w:id="2498" w:author="Katherine Chiluiza" w:date="2015-03-10T12:18:00Z">
            <w:rPr>
              <w:rFonts w:ascii="Arial" w:hAnsi="Arial" w:cs="Arial"/>
              <w:noProof/>
            </w:rPr>
          </w:rPrChange>
        </w:rPr>
        <w:t>[4]</w:t>
      </w:r>
      <w:r w:rsidRPr="006C77A4">
        <w:rPr>
          <w:rFonts w:ascii="Arial" w:hAnsi="Arial" w:cs="Arial"/>
          <w:noProof/>
          <w:lang w:val="en-US"/>
          <w:rPrChange w:id="2499" w:author="Katherine Chiluiza" w:date="2015-03-10T12:18:00Z">
            <w:rPr>
              <w:rFonts w:ascii="Arial" w:hAnsi="Arial" w:cs="Arial"/>
              <w:noProof/>
            </w:rPr>
          </w:rPrChange>
        </w:rPr>
        <w:tab/>
        <w:t xml:space="preserve">R. Martinez Maldonado, J. Kay, K. Yacef, and B. Schwendimann, “An interactive teacher’s dashboard for monitoring groups in a multi-tabletop learning environment,” in </w:t>
      </w:r>
      <w:r w:rsidRPr="006C77A4">
        <w:rPr>
          <w:rFonts w:ascii="Arial" w:hAnsi="Arial" w:cs="Arial"/>
          <w:i/>
          <w:iCs/>
          <w:noProof/>
          <w:lang w:val="en-US"/>
          <w:rPrChange w:id="2500" w:author="Katherine Chiluiza" w:date="2015-03-10T12:18:00Z">
            <w:rPr>
              <w:rFonts w:ascii="Arial" w:hAnsi="Arial" w:cs="Arial"/>
              <w:i/>
              <w:iCs/>
              <w:noProof/>
            </w:rPr>
          </w:rPrChange>
        </w:rPr>
        <w:t>Lecture Notes in Computer Science (including subseries Lecture Notes in Artificial Intelligence and Lecture Notes in Bioinformatics)</w:t>
      </w:r>
      <w:r w:rsidRPr="006C77A4">
        <w:rPr>
          <w:rFonts w:ascii="Arial" w:hAnsi="Arial" w:cs="Arial"/>
          <w:noProof/>
          <w:lang w:val="en-US"/>
          <w:rPrChange w:id="2501" w:author="Katherine Chiluiza" w:date="2015-03-10T12:18:00Z">
            <w:rPr>
              <w:rFonts w:ascii="Arial" w:hAnsi="Arial" w:cs="Arial"/>
              <w:noProof/>
            </w:rPr>
          </w:rPrChange>
        </w:rPr>
        <w:t>, 2012, vol. 7315 LNCS.</w:t>
      </w:r>
    </w:p>
    <w:p w14:paraId="7B9BB34E" w14:textId="77777777" w:rsidR="00682BD0" w:rsidRPr="006C77A4" w:rsidRDefault="00682BD0">
      <w:pPr>
        <w:pStyle w:val="NormalWeb"/>
        <w:ind w:left="640" w:hanging="640"/>
        <w:divId w:val="1792241901"/>
        <w:rPr>
          <w:rFonts w:ascii="Arial" w:hAnsi="Arial" w:cs="Arial"/>
          <w:noProof/>
          <w:lang w:val="en-US"/>
          <w:rPrChange w:id="2502" w:author="Katherine Chiluiza" w:date="2015-03-10T12:18:00Z">
            <w:rPr>
              <w:rFonts w:ascii="Arial" w:hAnsi="Arial" w:cs="Arial"/>
              <w:noProof/>
            </w:rPr>
          </w:rPrChange>
        </w:rPr>
      </w:pPr>
      <w:r w:rsidRPr="006C77A4">
        <w:rPr>
          <w:rFonts w:ascii="Arial" w:hAnsi="Arial" w:cs="Arial"/>
          <w:noProof/>
          <w:lang w:val="en-US"/>
          <w:rPrChange w:id="2503" w:author="Katherine Chiluiza" w:date="2015-03-10T12:18:00Z">
            <w:rPr>
              <w:rFonts w:ascii="Arial" w:hAnsi="Arial" w:cs="Arial"/>
              <w:noProof/>
            </w:rPr>
          </w:rPrChange>
        </w:rPr>
        <w:t>[5]</w:t>
      </w:r>
      <w:r w:rsidRPr="006C77A4">
        <w:rPr>
          <w:rFonts w:ascii="Arial" w:hAnsi="Arial" w:cs="Arial"/>
          <w:noProof/>
          <w:lang w:val="en-US"/>
          <w:rPrChange w:id="2504" w:author="Katherine Chiluiza" w:date="2015-03-10T12:18:00Z">
            <w:rPr>
              <w:rFonts w:ascii="Arial" w:hAnsi="Arial" w:cs="Arial"/>
              <w:noProof/>
            </w:rPr>
          </w:rPrChange>
        </w:rPr>
        <w:tab/>
        <w:t xml:space="preserve">P. Dillenbourg and M. Evans, “Interactive tabletops in education,” </w:t>
      </w:r>
      <w:r w:rsidRPr="006C77A4">
        <w:rPr>
          <w:rFonts w:ascii="Arial" w:hAnsi="Arial" w:cs="Arial"/>
          <w:i/>
          <w:iCs/>
          <w:noProof/>
          <w:lang w:val="en-US"/>
          <w:rPrChange w:id="2505" w:author="Katherine Chiluiza" w:date="2015-03-10T12:18:00Z">
            <w:rPr>
              <w:rFonts w:ascii="Arial" w:hAnsi="Arial" w:cs="Arial"/>
              <w:i/>
              <w:iCs/>
              <w:noProof/>
            </w:rPr>
          </w:rPrChange>
        </w:rPr>
        <w:t>Int. J. Comput. Collab. Learn.</w:t>
      </w:r>
      <w:r w:rsidRPr="006C77A4">
        <w:rPr>
          <w:rFonts w:ascii="Arial" w:hAnsi="Arial" w:cs="Arial"/>
          <w:noProof/>
          <w:lang w:val="en-US"/>
          <w:rPrChange w:id="2506" w:author="Katherine Chiluiza" w:date="2015-03-10T12:18:00Z">
            <w:rPr>
              <w:rFonts w:ascii="Arial" w:hAnsi="Arial" w:cs="Arial"/>
              <w:noProof/>
            </w:rPr>
          </w:rPrChange>
        </w:rPr>
        <w:t>, vol. 6, no. 4, 2011.</w:t>
      </w:r>
    </w:p>
    <w:p w14:paraId="1F3ABA03" w14:textId="77777777" w:rsidR="00682BD0" w:rsidRPr="006C77A4" w:rsidRDefault="00682BD0">
      <w:pPr>
        <w:pStyle w:val="NormalWeb"/>
        <w:ind w:left="640" w:hanging="640"/>
        <w:divId w:val="1792241901"/>
        <w:rPr>
          <w:rFonts w:ascii="Arial" w:hAnsi="Arial" w:cs="Arial"/>
          <w:noProof/>
          <w:lang w:val="en-US"/>
          <w:rPrChange w:id="2507" w:author="Katherine Chiluiza" w:date="2015-03-10T12:18:00Z">
            <w:rPr>
              <w:rFonts w:ascii="Arial" w:hAnsi="Arial" w:cs="Arial"/>
              <w:noProof/>
            </w:rPr>
          </w:rPrChange>
        </w:rPr>
      </w:pPr>
      <w:r w:rsidRPr="006C77A4">
        <w:rPr>
          <w:rFonts w:ascii="Arial" w:hAnsi="Arial" w:cs="Arial"/>
          <w:noProof/>
          <w:lang w:val="en-US"/>
          <w:rPrChange w:id="2508" w:author="Katherine Chiluiza" w:date="2015-03-10T12:18:00Z">
            <w:rPr>
              <w:rFonts w:ascii="Arial" w:hAnsi="Arial" w:cs="Arial"/>
              <w:noProof/>
            </w:rPr>
          </w:rPrChange>
        </w:rPr>
        <w:t>[6]</w:t>
      </w:r>
      <w:r w:rsidRPr="006C77A4">
        <w:rPr>
          <w:rFonts w:ascii="Arial" w:hAnsi="Arial" w:cs="Arial"/>
          <w:noProof/>
          <w:lang w:val="en-US"/>
          <w:rPrChange w:id="2509" w:author="Katherine Chiluiza" w:date="2015-03-10T12:18:00Z">
            <w:rPr>
              <w:rFonts w:ascii="Arial" w:hAnsi="Arial" w:cs="Arial"/>
              <w:noProof/>
            </w:rPr>
          </w:rPrChange>
        </w:rPr>
        <w:tab/>
        <w:t xml:space="preserve">O. Hilliges, L. Terrenghi, S. Boring, D. Kim, H. Richter, and A. Butz, “Designing for collaborative creative problem solving,” in </w:t>
      </w:r>
      <w:r w:rsidRPr="006C77A4">
        <w:rPr>
          <w:rFonts w:ascii="Arial" w:hAnsi="Arial" w:cs="Arial"/>
          <w:i/>
          <w:iCs/>
          <w:noProof/>
          <w:lang w:val="en-US"/>
          <w:rPrChange w:id="2510" w:author="Katherine Chiluiza" w:date="2015-03-10T12:18:00Z">
            <w:rPr>
              <w:rFonts w:ascii="Arial" w:hAnsi="Arial" w:cs="Arial"/>
              <w:i/>
              <w:iCs/>
              <w:noProof/>
            </w:rPr>
          </w:rPrChange>
        </w:rPr>
        <w:t>Proceedings of the 6th ACM SIGCHI conference on Creativity &amp; cognition - C&amp;C ’07</w:t>
      </w:r>
      <w:r w:rsidRPr="006C77A4">
        <w:rPr>
          <w:rFonts w:ascii="Arial" w:hAnsi="Arial" w:cs="Arial"/>
          <w:noProof/>
          <w:lang w:val="en-US"/>
          <w:rPrChange w:id="2511" w:author="Katherine Chiluiza" w:date="2015-03-10T12:18:00Z">
            <w:rPr>
              <w:rFonts w:ascii="Arial" w:hAnsi="Arial" w:cs="Arial"/>
              <w:noProof/>
            </w:rPr>
          </w:rPrChange>
        </w:rPr>
        <w:t>, 2007, pp. 1–2.</w:t>
      </w:r>
    </w:p>
    <w:p w14:paraId="2AFED68A" w14:textId="77777777" w:rsidR="00682BD0" w:rsidRPr="006C77A4" w:rsidRDefault="00682BD0">
      <w:pPr>
        <w:pStyle w:val="NormalWeb"/>
        <w:ind w:left="640" w:hanging="640"/>
        <w:divId w:val="1792241901"/>
        <w:rPr>
          <w:rFonts w:ascii="Arial" w:hAnsi="Arial" w:cs="Arial"/>
          <w:noProof/>
          <w:lang w:val="en-US"/>
          <w:rPrChange w:id="2512" w:author="Katherine Chiluiza" w:date="2015-03-10T12:18:00Z">
            <w:rPr>
              <w:rFonts w:ascii="Arial" w:hAnsi="Arial" w:cs="Arial"/>
              <w:noProof/>
            </w:rPr>
          </w:rPrChange>
        </w:rPr>
      </w:pPr>
      <w:r w:rsidRPr="006C77A4">
        <w:rPr>
          <w:rFonts w:ascii="Arial" w:hAnsi="Arial" w:cs="Arial"/>
          <w:noProof/>
          <w:lang w:val="en-US"/>
          <w:rPrChange w:id="2513" w:author="Katherine Chiluiza" w:date="2015-03-10T12:18:00Z">
            <w:rPr>
              <w:rFonts w:ascii="Arial" w:hAnsi="Arial" w:cs="Arial"/>
              <w:noProof/>
            </w:rPr>
          </w:rPrChange>
        </w:rPr>
        <w:t>[7]</w:t>
      </w:r>
      <w:r w:rsidRPr="006C77A4">
        <w:rPr>
          <w:rFonts w:ascii="Arial" w:hAnsi="Arial" w:cs="Arial"/>
          <w:noProof/>
          <w:lang w:val="en-US"/>
          <w:rPrChange w:id="2514" w:author="Katherine Chiluiza" w:date="2015-03-10T12:18:00Z">
            <w:rPr>
              <w:rFonts w:ascii="Arial" w:hAnsi="Arial" w:cs="Arial"/>
              <w:noProof/>
            </w:rPr>
          </w:rPrChange>
        </w:rPr>
        <w:tab/>
        <w:t xml:space="preserve">F. Geyer, U. Pfeil, A. Höchtl, J. Budzinski, and H. Reiterer, “Designing Reality-Based Interfaces for Creative Group Work,” </w:t>
      </w:r>
      <w:r w:rsidRPr="006C77A4">
        <w:rPr>
          <w:rFonts w:ascii="Arial" w:hAnsi="Arial" w:cs="Arial"/>
          <w:i/>
          <w:iCs/>
          <w:noProof/>
          <w:lang w:val="en-US"/>
          <w:rPrChange w:id="2515" w:author="Katherine Chiluiza" w:date="2015-03-10T12:18:00Z">
            <w:rPr>
              <w:rFonts w:ascii="Arial" w:hAnsi="Arial" w:cs="Arial"/>
              <w:i/>
              <w:iCs/>
              <w:noProof/>
            </w:rPr>
          </w:rPrChange>
        </w:rPr>
        <w:t>Human-Computer Interact.</w:t>
      </w:r>
      <w:r w:rsidRPr="006C77A4">
        <w:rPr>
          <w:rFonts w:ascii="Arial" w:hAnsi="Arial" w:cs="Arial"/>
          <w:noProof/>
          <w:lang w:val="en-US"/>
          <w:rPrChange w:id="2516" w:author="Katherine Chiluiza" w:date="2015-03-10T12:18:00Z">
            <w:rPr>
              <w:rFonts w:ascii="Arial" w:hAnsi="Arial" w:cs="Arial"/>
              <w:noProof/>
            </w:rPr>
          </w:rPrChange>
        </w:rPr>
        <w:t>, pp. 165–174, 2011.</w:t>
      </w:r>
    </w:p>
    <w:p w14:paraId="0D79309F" w14:textId="77777777" w:rsidR="00682BD0" w:rsidRPr="006C77A4" w:rsidRDefault="00682BD0">
      <w:pPr>
        <w:pStyle w:val="NormalWeb"/>
        <w:ind w:left="640" w:hanging="640"/>
        <w:divId w:val="1792241901"/>
        <w:rPr>
          <w:rFonts w:ascii="Arial" w:hAnsi="Arial" w:cs="Arial"/>
          <w:noProof/>
          <w:lang w:val="en-US"/>
          <w:rPrChange w:id="2517" w:author="Katherine Chiluiza" w:date="2015-03-10T12:18:00Z">
            <w:rPr>
              <w:rFonts w:ascii="Arial" w:hAnsi="Arial" w:cs="Arial"/>
              <w:noProof/>
            </w:rPr>
          </w:rPrChange>
        </w:rPr>
      </w:pPr>
      <w:r w:rsidRPr="006C77A4">
        <w:rPr>
          <w:rFonts w:ascii="Arial" w:hAnsi="Arial" w:cs="Arial"/>
          <w:noProof/>
          <w:lang w:val="en-US"/>
          <w:rPrChange w:id="2518" w:author="Katherine Chiluiza" w:date="2015-03-10T12:18:00Z">
            <w:rPr>
              <w:rFonts w:ascii="Arial" w:hAnsi="Arial" w:cs="Arial"/>
              <w:noProof/>
            </w:rPr>
          </w:rPrChange>
        </w:rPr>
        <w:t>[8]</w:t>
      </w:r>
      <w:r w:rsidRPr="006C77A4">
        <w:rPr>
          <w:rFonts w:ascii="Arial" w:hAnsi="Arial" w:cs="Arial"/>
          <w:noProof/>
          <w:lang w:val="en-US"/>
          <w:rPrChange w:id="2519" w:author="Katherine Chiluiza" w:date="2015-03-10T12:18:00Z">
            <w:rPr>
              <w:rFonts w:ascii="Arial" w:hAnsi="Arial" w:cs="Arial"/>
              <w:noProof/>
            </w:rPr>
          </w:rPrChange>
        </w:rPr>
        <w:tab/>
        <w:t>R. M. Chory</w:t>
      </w:r>
      <w:r w:rsidRPr="006C77A4">
        <w:rPr>
          <w:rFonts w:ascii="Cambria Math" w:hAnsi="Cambria Math" w:cs="Cambria Math"/>
          <w:noProof/>
          <w:lang w:val="en-US"/>
          <w:rPrChange w:id="2520" w:author="Katherine Chiluiza" w:date="2015-03-10T12:18:00Z">
            <w:rPr>
              <w:rFonts w:ascii="Cambria Math" w:hAnsi="Cambria Math" w:cs="Cambria Math"/>
              <w:noProof/>
            </w:rPr>
          </w:rPrChange>
        </w:rPr>
        <w:t>‐</w:t>
      </w:r>
      <w:r w:rsidRPr="006C77A4">
        <w:rPr>
          <w:rFonts w:ascii="Arial" w:hAnsi="Arial" w:cs="Arial"/>
          <w:noProof/>
          <w:lang w:val="en-US"/>
          <w:rPrChange w:id="2521" w:author="Katherine Chiluiza" w:date="2015-03-10T12:18:00Z">
            <w:rPr>
              <w:rFonts w:ascii="Arial" w:hAnsi="Arial" w:cs="Arial"/>
              <w:noProof/>
            </w:rPr>
          </w:rPrChange>
        </w:rPr>
        <w:t xml:space="preserve">Assad, “Classroom justice: Perceptions of fairness as a predictor of student motivation, learning, and aggression,” </w:t>
      </w:r>
      <w:r w:rsidRPr="006C77A4">
        <w:rPr>
          <w:rFonts w:ascii="Arial" w:hAnsi="Arial" w:cs="Arial"/>
          <w:i/>
          <w:iCs/>
          <w:noProof/>
          <w:lang w:val="en-US"/>
          <w:rPrChange w:id="2522" w:author="Katherine Chiluiza" w:date="2015-03-10T12:18:00Z">
            <w:rPr>
              <w:rFonts w:ascii="Arial" w:hAnsi="Arial" w:cs="Arial"/>
              <w:i/>
              <w:iCs/>
              <w:noProof/>
            </w:rPr>
          </w:rPrChange>
        </w:rPr>
        <w:t>Commun. Q.</w:t>
      </w:r>
      <w:r w:rsidRPr="006C77A4">
        <w:rPr>
          <w:rFonts w:ascii="Arial" w:hAnsi="Arial" w:cs="Arial"/>
          <w:noProof/>
          <w:lang w:val="en-US"/>
          <w:rPrChange w:id="2523" w:author="Katherine Chiluiza" w:date="2015-03-10T12:18:00Z">
            <w:rPr>
              <w:rFonts w:ascii="Arial" w:hAnsi="Arial" w:cs="Arial"/>
              <w:noProof/>
            </w:rPr>
          </w:rPrChange>
        </w:rPr>
        <w:t>, vol. 50, no. 1, pp. 58–77, Jan. 2002.</w:t>
      </w:r>
    </w:p>
    <w:p w14:paraId="7D4AF7FC" w14:textId="77777777" w:rsidR="00682BD0" w:rsidRPr="006C77A4" w:rsidRDefault="00682BD0">
      <w:pPr>
        <w:pStyle w:val="NormalWeb"/>
        <w:ind w:left="640" w:hanging="640"/>
        <w:divId w:val="1792241901"/>
        <w:rPr>
          <w:rFonts w:ascii="Arial" w:hAnsi="Arial" w:cs="Arial"/>
          <w:noProof/>
          <w:lang w:val="en-US"/>
          <w:rPrChange w:id="2524" w:author="Katherine Chiluiza" w:date="2015-03-10T12:18:00Z">
            <w:rPr>
              <w:rFonts w:ascii="Arial" w:hAnsi="Arial" w:cs="Arial"/>
              <w:noProof/>
            </w:rPr>
          </w:rPrChange>
        </w:rPr>
      </w:pPr>
      <w:r w:rsidRPr="006C77A4">
        <w:rPr>
          <w:rFonts w:ascii="Arial" w:hAnsi="Arial" w:cs="Arial"/>
          <w:noProof/>
          <w:lang w:val="en-US"/>
          <w:rPrChange w:id="2525" w:author="Katherine Chiluiza" w:date="2015-03-10T12:18:00Z">
            <w:rPr>
              <w:rFonts w:ascii="Arial" w:hAnsi="Arial" w:cs="Arial"/>
              <w:noProof/>
            </w:rPr>
          </w:rPrChange>
        </w:rPr>
        <w:t>[9]</w:t>
      </w:r>
      <w:r w:rsidRPr="006C77A4">
        <w:rPr>
          <w:rFonts w:ascii="Arial" w:hAnsi="Arial" w:cs="Arial"/>
          <w:noProof/>
          <w:lang w:val="en-US"/>
          <w:rPrChange w:id="2526" w:author="Katherine Chiluiza" w:date="2015-03-10T12:18:00Z">
            <w:rPr>
              <w:rFonts w:ascii="Arial" w:hAnsi="Arial" w:cs="Arial"/>
              <w:noProof/>
            </w:rPr>
          </w:rPrChange>
        </w:rPr>
        <w:tab/>
        <w:t xml:space="preserve">R. Martínez, A. Collins, J. Kay, and K. Yacef, “Who did what? Who said that?,” in </w:t>
      </w:r>
      <w:r w:rsidRPr="006C77A4">
        <w:rPr>
          <w:rFonts w:ascii="Arial" w:hAnsi="Arial" w:cs="Arial"/>
          <w:i/>
          <w:iCs/>
          <w:noProof/>
          <w:lang w:val="en-US"/>
          <w:rPrChange w:id="2527" w:author="Katherine Chiluiza" w:date="2015-03-10T12:18:00Z">
            <w:rPr>
              <w:rFonts w:ascii="Arial" w:hAnsi="Arial" w:cs="Arial"/>
              <w:i/>
              <w:iCs/>
              <w:noProof/>
            </w:rPr>
          </w:rPrChange>
        </w:rPr>
        <w:t>Proceedings of the ACM International Conference on Interactive Tabletops and Surfaces - ITS ’11</w:t>
      </w:r>
      <w:r w:rsidRPr="006C77A4">
        <w:rPr>
          <w:rFonts w:ascii="Arial" w:hAnsi="Arial" w:cs="Arial"/>
          <w:noProof/>
          <w:lang w:val="en-US"/>
          <w:rPrChange w:id="2528" w:author="Katherine Chiluiza" w:date="2015-03-10T12:18:00Z">
            <w:rPr>
              <w:rFonts w:ascii="Arial" w:hAnsi="Arial" w:cs="Arial"/>
              <w:noProof/>
            </w:rPr>
          </w:rPrChange>
        </w:rPr>
        <w:t>, 2011.</w:t>
      </w:r>
    </w:p>
    <w:p w14:paraId="40186F8A" w14:textId="77777777" w:rsidR="00682BD0" w:rsidRPr="006C77A4" w:rsidRDefault="00682BD0">
      <w:pPr>
        <w:pStyle w:val="NormalWeb"/>
        <w:ind w:left="640" w:hanging="640"/>
        <w:divId w:val="1792241901"/>
        <w:rPr>
          <w:rFonts w:ascii="Arial" w:hAnsi="Arial" w:cs="Arial"/>
          <w:noProof/>
          <w:lang w:val="en-US"/>
          <w:rPrChange w:id="2529" w:author="Katherine Chiluiza" w:date="2015-03-10T12:18:00Z">
            <w:rPr>
              <w:rFonts w:ascii="Arial" w:hAnsi="Arial" w:cs="Arial"/>
              <w:noProof/>
            </w:rPr>
          </w:rPrChange>
        </w:rPr>
      </w:pPr>
      <w:r w:rsidRPr="006C77A4">
        <w:rPr>
          <w:rFonts w:ascii="Arial" w:hAnsi="Arial" w:cs="Arial"/>
          <w:noProof/>
          <w:lang w:val="en-US"/>
          <w:rPrChange w:id="2530" w:author="Katherine Chiluiza" w:date="2015-03-10T12:18:00Z">
            <w:rPr>
              <w:rFonts w:ascii="Arial" w:hAnsi="Arial" w:cs="Arial"/>
              <w:noProof/>
            </w:rPr>
          </w:rPrChange>
        </w:rPr>
        <w:t>[10]</w:t>
      </w:r>
      <w:r w:rsidRPr="006C77A4">
        <w:rPr>
          <w:rFonts w:ascii="Arial" w:hAnsi="Arial" w:cs="Arial"/>
          <w:noProof/>
          <w:lang w:val="en-US"/>
          <w:rPrChange w:id="2531" w:author="Katherine Chiluiza" w:date="2015-03-10T12:18:00Z">
            <w:rPr>
              <w:rFonts w:ascii="Arial" w:hAnsi="Arial" w:cs="Arial"/>
              <w:noProof/>
            </w:rPr>
          </w:rPrChange>
        </w:rPr>
        <w:tab/>
        <w:t>J. H. Hayes, T. C. Lethbridge, and D. Port, “Evaluating individual contribution toward group software engineering projects,” pp. 1–2, May 2003.</w:t>
      </w:r>
    </w:p>
    <w:p w14:paraId="047BD7AE" w14:textId="77777777" w:rsidR="00682BD0" w:rsidRPr="006C77A4" w:rsidRDefault="00682BD0">
      <w:pPr>
        <w:pStyle w:val="NormalWeb"/>
        <w:ind w:left="640" w:hanging="640"/>
        <w:divId w:val="1792241901"/>
        <w:rPr>
          <w:rFonts w:ascii="Arial" w:hAnsi="Arial" w:cs="Arial"/>
          <w:noProof/>
          <w:lang w:val="en-US"/>
          <w:rPrChange w:id="2532" w:author="Katherine Chiluiza" w:date="2015-03-10T12:18:00Z">
            <w:rPr>
              <w:rFonts w:ascii="Arial" w:hAnsi="Arial" w:cs="Arial"/>
              <w:noProof/>
            </w:rPr>
          </w:rPrChange>
        </w:rPr>
      </w:pPr>
      <w:r w:rsidRPr="006C77A4">
        <w:rPr>
          <w:rFonts w:ascii="Arial" w:hAnsi="Arial" w:cs="Arial"/>
          <w:noProof/>
          <w:lang w:val="en-US"/>
          <w:rPrChange w:id="2533" w:author="Katherine Chiluiza" w:date="2015-03-10T12:18:00Z">
            <w:rPr>
              <w:rFonts w:ascii="Arial" w:hAnsi="Arial" w:cs="Arial"/>
              <w:noProof/>
            </w:rPr>
          </w:rPrChange>
        </w:rPr>
        <w:lastRenderedPageBreak/>
        <w:t>[11]</w:t>
      </w:r>
      <w:r w:rsidRPr="006C77A4">
        <w:rPr>
          <w:rFonts w:ascii="Arial" w:hAnsi="Arial" w:cs="Arial"/>
          <w:noProof/>
          <w:lang w:val="en-US"/>
          <w:rPrChange w:id="2534" w:author="Katherine Chiluiza" w:date="2015-03-10T12:18:00Z">
            <w:rPr>
              <w:rFonts w:ascii="Arial" w:hAnsi="Arial" w:cs="Arial"/>
              <w:noProof/>
            </w:rPr>
          </w:rPrChange>
        </w:rPr>
        <w:tab/>
        <w:t xml:space="preserve">A. M. Piper and J. D. Hollan, “Tabletop displays for small group study,” in </w:t>
      </w:r>
      <w:r w:rsidRPr="006C77A4">
        <w:rPr>
          <w:rFonts w:ascii="Arial" w:hAnsi="Arial" w:cs="Arial"/>
          <w:i/>
          <w:iCs/>
          <w:noProof/>
          <w:lang w:val="en-US"/>
          <w:rPrChange w:id="2535" w:author="Katherine Chiluiza" w:date="2015-03-10T12:18:00Z">
            <w:rPr>
              <w:rFonts w:ascii="Arial" w:hAnsi="Arial" w:cs="Arial"/>
              <w:i/>
              <w:iCs/>
              <w:noProof/>
            </w:rPr>
          </w:rPrChange>
        </w:rPr>
        <w:t>Proceedings of the 27th international conference on Human factors in computing systems - CHI 09</w:t>
      </w:r>
      <w:r w:rsidRPr="006C77A4">
        <w:rPr>
          <w:rFonts w:ascii="Arial" w:hAnsi="Arial" w:cs="Arial"/>
          <w:noProof/>
          <w:lang w:val="en-US"/>
          <w:rPrChange w:id="2536" w:author="Katherine Chiluiza" w:date="2015-03-10T12:18:00Z">
            <w:rPr>
              <w:rFonts w:ascii="Arial" w:hAnsi="Arial" w:cs="Arial"/>
              <w:noProof/>
            </w:rPr>
          </w:rPrChange>
        </w:rPr>
        <w:t>, 2009, p. 1227.</w:t>
      </w:r>
    </w:p>
    <w:p w14:paraId="1E0DD9D2" w14:textId="77777777" w:rsidR="00682BD0" w:rsidRPr="006C77A4" w:rsidRDefault="00682BD0">
      <w:pPr>
        <w:pStyle w:val="NormalWeb"/>
        <w:ind w:left="640" w:hanging="640"/>
        <w:divId w:val="1792241901"/>
        <w:rPr>
          <w:rFonts w:ascii="Arial" w:hAnsi="Arial" w:cs="Arial"/>
          <w:noProof/>
          <w:lang w:val="en-US"/>
          <w:rPrChange w:id="2537" w:author="Katherine Chiluiza" w:date="2015-03-10T12:18:00Z">
            <w:rPr>
              <w:rFonts w:ascii="Arial" w:hAnsi="Arial" w:cs="Arial"/>
              <w:noProof/>
            </w:rPr>
          </w:rPrChange>
        </w:rPr>
      </w:pPr>
      <w:r w:rsidRPr="006C77A4">
        <w:rPr>
          <w:rFonts w:ascii="Arial" w:hAnsi="Arial" w:cs="Arial"/>
          <w:noProof/>
          <w:lang w:val="en-US"/>
          <w:rPrChange w:id="2538" w:author="Katherine Chiluiza" w:date="2015-03-10T12:18:00Z">
            <w:rPr>
              <w:rFonts w:ascii="Arial" w:hAnsi="Arial" w:cs="Arial"/>
              <w:noProof/>
            </w:rPr>
          </w:rPrChange>
        </w:rPr>
        <w:t>[12]</w:t>
      </w:r>
      <w:r w:rsidRPr="006C77A4">
        <w:rPr>
          <w:rFonts w:ascii="Arial" w:hAnsi="Arial" w:cs="Arial"/>
          <w:noProof/>
          <w:lang w:val="en-US"/>
          <w:rPrChange w:id="2539" w:author="Katherine Chiluiza" w:date="2015-03-10T12:18:00Z">
            <w:rPr>
              <w:rFonts w:ascii="Arial" w:hAnsi="Arial" w:cs="Arial"/>
              <w:noProof/>
            </w:rPr>
          </w:rPrChange>
        </w:rPr>
        <w:tab/>
        <w:t xml:space="preserve">R. Martinez, J. Kay, and K. Yacef, “Visualisations for longitudinal participation, contribution and progress of a collaborative task at the tabletop,” </w:t>
      </w:r>
      <w:r w:rsidRPr="006C77A4">
        <w:rPr>
          <w:rFonts w:ascii="Arial" w:hAnsi="Arial" w:cs="Arial"/>
          <w:i/>
          <w:iCs/>
          <w:noProof/>
          <w:lang w:val="en-US"/>
          <w:rPrChange w:id="2540" w:author="Katherine Chiluiza" w:date="2015-03-10T12:18:00Z">
            <w:rPr>
              <w:rFonts w:ascii="Arial" w:hAnsi="Arial" w:cs="Arial"/>
              <w:i/>
              <w:iCs/>
              <w:noProof/>
            </w:rPr>
          </w:rPrChange>
        </w:rPr>
        <w:t>Int. Conf. Comput. Support. Collab. Learn. CSCL 2011</w:t>
      </w:r>
      <w:r w:rsidRPr="006C77A4">
        <w:rPr>
          <w:rFonts w:ascii="Arial" w:hAnsi="Arial" w:cs="Arial"/>
          <w:noProof/>
          <w:lang w:val="en-US"/>
          <w:rPrChange w:id="2541" w:author="Katherine Chiluiza" w:date="2015-03-10T12:18:00Z">
            <w:rPr>
              <w:rFonts w:ascii="Arial" w:hAnsi="Arial" w:cs="Arial"/>
              <w:noProof/>
            </w:rPr>
          </w:rPrChange>
        </w:rPr>
        <w:t>, pp. 25–32, 2011.</w:t>
      </w:r>
    </w:p>
    <w:p w14:paraId="146A1C31" w14:textId="77777777" w:rsidR="00682BD0" w:rsidRPr="006C77A4" w:rsidRDefault="00682BD0">
      <w:pPr>
        <w:pStyle w:val="NormalWeb"/>
        <w:ind w:left="640" w:hanging="640"/>
        <w:divId w:val="1792241901"/>
        <w:rPr>
          <w:rFonts w:ascii="Arial" w:hAnsi="Arial" w:cs="Arial"/>
          <w:noProof/>
          <w:lang w:val="en-US"/>
          <w:rPrChange w:id="2542" w:author="Katherine Chiluiza" w:date="2015-03-10T12:18:00Z">
            <w:rPr>
              <w:rFonts w:ascii="Arial" w:hAnsi="Arial" w:cs="Arial"/>
              <w:noProof/>
            </w:rPr>
          </w:rPrChange>
        </w:rPr>
      </w:pPr>
      <w:r w:rsidRPr="006C77A4">
        <w:rPr>
          <w:rFonts w:ascii="Arial" w:hAnsi="Arial" w:cs="Arial"/>
          <w:noProof/>
          <w:lang w:val="en-US"/>
          <w:rPrChange w:id="2543" w:author="Katherine Chiluiza" w:date="2015-03-10T12:18:00Z">
            <w:rPr>
              <w:rFonts w:ascii="Arial" w:hAnsi="Arial" w:cs="Arial"/>
              <w:noProof/>
            </w:rPr>
          </w:rPrChange>
        </w:rPr>
        <w:t>[13]</w:t>
      </w:r>
      <w:r w:rsidRPr="006C77A4">
        <w:rPr>
          <w:rFonts w:ascii="Arial" w:hAnsi="Arial" w:cs="Arial"/>
          <w:noProof/>
          <w:lang w:val="en-US"/>
          <w:rPrChange w:id="2544" w:author="Katherine Chiluiza" w:date="2015-03-10T12:18:00Z">
            <w:rPr>
              <w:rFonts w:ascii="Arial" w:hAnsi="Arial" w:cs="Arial"/>
              <w:noProof/>
            </w:rPr>
          </w:rPrChange>
        </w:rPr>
        <w:tab/>
        <w:t>Nuisense, “Ideum and 3M Touch Systems launch new Platform 46 multi-touch tables.” [Online]. Available: http://www.gizmag.com/ideum-3m-platform-multitouch-tables/27823/. [Accessed: 19-Feb-2015].</w:t>
      </w:r>
    </w:p>
    <w:p w14:paraId="45C8418B" w14:textId="77777777" w:rsidR="00682BD0" w:rsidRPr="006C77A4" w:rsidRDefault="00682BD0">
      <w:pPr>
        <w:pStyle w:val="NormalWeb"/>
        <w:ind w:left="640" w:hanging="640"/>
        <w:divId w:val="1792241901"/>
        <w:rPr>
          <w:rFonts w:ascii="Arial" w:hAnsi="Arial" w:cs="Arial"/>
          <w:noProof/>
          <w:lang w:val="en-US"/>
          <w:rPrChange w:id="2545" w:author="Katherine Chiluiza" w:date="2015-03-10T12:18:00Z">
            <w:rPr>
              <w:rFonts w:ascii="Arial" w:hAnsi="Arial" w:cs="Arial"/>
              <w:noProof/>
            </w:rPr>
          </w:rPrChange>
        </w:rPr>
      </w:pPr>
      <w:r w:rsidRPr="006C77A4">
        <w:rPr>
          <w:rFonts w:ascii="Arial" w:hAnsi="Arial" w:cs="Arial"/>
          <w:noProof/>
          <w:lang w:val="en-US"/>
          <w:rPrChange w:id="2546" w:author="Katherine Chiluiza" w:date="2015-03-10T12:18:00Z">
            <w:rPr>
              <w:rFonts w:ascii="Arial" w:hAnsi="Arial" w:cs="Arial"/>
              <w:noProof/>
            </w:rPr>
          </w:rPrChange>
        </w:rPr>
        <w:t>[14]</w:t>
      </w:r>
      <w:r w:rsidRPr="006C77A4">
        <w:rPr>
          <w:rFonts w:ascii="Arial" w:hAnsi="Arial" w:cs="Arial"/>
          <w:noProof/>
          <w:lang w:val="en-US"/>
          <w:rPrChange w:id="2547" w:author="Katherine Chiluiza" w:date="2015-03-10T12:18:00Z">
            <w:rPr>
              <w:rFonts w:ascii="Arial" w:hAnsi="Arial" w:cs="Arial"/>
              <w:noProof/>
            </w:rPr>
          </w:rPrChange>
        </w:rPr>
        <w:tab/>
        <w:t>“New Samsung SUR40 for Microsoft Surface is Available to Pre-order in India also.” [Online]. Available: http://www.indianweb2.com/2014/05/new-samsung-sur40-microsoft-surface-available-pre-order-india-also/. [Accessed: 19-Feb-2015].</w:t>
      </w:r>
    </w:p>
    <w:p w14:paraId="2E873EC0" w14:textId="77777777" w:rsidR="00682BD0" w:rsidRPr="006C77A4" w:rsidRDefault="00682BD0">
      <w:pPr>
        <w:pStyle w:val="NormalWeb"/>
        <w:ind w:left="640" w:hanging="640"/>
        <w:divId w:val="1792241901"/>
        <w:rPr>
          <w:rFonts w:ascii="Arial" w:hAnsi="Arial" w:cs="Arial"/>
          <w:noProof/>
          <w:lang w:val="en-US"/>
          <w:rPrChange w:id="2548" w:author="Katherine Chiluiza" w:date="2015-03-10T12:18:00Z">
            <w:rPr>
              <w:rFonts w:ascii="Arial" w:hAnsi="Arial" w:cs="Arial"/>
              <w:noProof/>
            </w:rPr>
          </w:rPrChange>
        </w:rPr>
      </w:pPr>
      <w:r w:rsidRPr="006C77A4">
        <w:rPr>
          <w:rFonts w:ascii="Arial" w:hAnsi="Arial" w:cs="Arial"/>
          <w:noProof/>
          <w:lang w:val="en-US"/>
          <w:rPrChange w:id="2549" w:author="Katherine Chiluiza" w:date="2015-03-10T12:18:00Z">
            <w:rPr>
              <w:rFonts w:ascii="Arial" w:hAnsi="Arial" w:cs="Arial"/>
              <w:noProof/>
            </w:rPr>
          </w:rPrChange>
        </w:rPr>
        <w:t>[15]</w:t>
      </w:r>
      <w:r w:rsidRPr="006C77A4">
        <w:rPr>
          <w:rFonts w:ascii="Arial" w:hAnsi="Arial" w:cs="Arial"/>
          <w:noProof/>
          <w:lang w:val="en-US"/>
          <w:rPrChange w:id="2550" w:author="Katherine Chiluiza" w:date="2015-03-10T12:18:00Z">
            <w:rPr>
              <w:rFonts w:ascii="Arial" w:hAnsi="Arial" w:cs="Arial"/>
              <w:noProof/>
            </w:rPr>
          </w:rPrChange>
        </w:rPr>
        <w:tab/>
        <w:t>“Ubi Interactive | PRODUCT.” [Online]. Available: http://www.ubi-interactive.com/product/#PRODUCT. [Accessed: 19-Feb-2015].</w:t>
      </w:r>
    </w:p>
    <w:p w14:paraId="157F09A5" w14:textId="77777777" w:rsidR="00682BD0" w:rsidRPr="006C77A4" w:rsidRDefault="00682BD0">
      <w:pPr>
        <w:pStyle w:val="NormalWeb"/>
        <w:ind w:left="640" w:hanging="640"/>
        <w:divId w:val="1792241901"/>
        <w:rPr>
          <w:rFonts w:ascii="Arial" w:hAnsi="Arial" w:cs="Arial"/>
          <w:noProof/>
          <w:lang w:val="en-US"/>
          <w:rPrChange w:id="2551" w:author="Katherine Chiluiza" w:date="2015-03-10T12:18:00Z">
            <w:rPr>
              <w:rFonts w:ascii="Arial" w:hAnsi="Arial" w:cs="Arial"/>
              <w:noProof/>
            </w:rPr>
          </w:rPrChange>
        </w:rPr>
      </w:pPr>
      <w:r w:rsidRPr="006C77A4">
        <w:rPr>
          <w:rFonts w:ascii="Arial" w:hAnsi="Arial" w:cs="Arial"/>
          <w:noProof/>
          <w:lang w:val="en-US"/>
          <w:rPrChange w:id="2552" w:author="Katherine Chiluiza" w:date="2015-03-10T12:18:00Z">
            <w:rPr>
              <w:rFonts w:ascii="Arial" w:hAnsi="Arial" w:cs="Arial"/>
              <w:noProof/>
            </w:rPr>
          </w:rPrChange>
        </w:rPr>
        <w:t>[16]</w:t>
      </w:r>
      <w:r w:rsidRPr="006C77A4">
        <w:rPr>
          <w:rFonts w:ascii="Arial" w:hAnsi="Arial" w:cs="Arial"/>
          <w:noProof/>
          <w:lang w:val="en-US"/>
          <w:rPrChange w:id="2553" w:author="Katherine Chiluiza" w:date="2015-03-10T12:18:00Z">
            <w:rPr>
              <w:rFonts w:ascii="Arial" w:hAnsi="Arial" w:cs="Arial"/>
              <w:noProof/>
            </w:rPr>
          </w:rPrChange>
        </w:rPr>
        <w:tab/>
        <w:t xml:space="preserve">S. Xu and C. M. Manders, “Building a multi-touch tabletop for classrooms,” </w:t>
      </w:r>
      <w:r w:rsidRPr="006C77A4">
        <w:rPr>
          <w:rFonts w:ascii="Arial" w:hAnsi="Arial" w:cs="Arial"/>
          <w:i/>
          <w:iCs/>
          <w:noProof/>
          <w:lang w:val="en-US"/>
          <w:rPrChange w:id="2554" w:author="Katherine Chiluiza" w:date="2015-03-10T12:18:00Z">
            <w:rPr>
              <w:rFonts w:ascii="Arial" w:hAnsi="Arial" w:cs="Arial"/>
              <w:i/>
              <w:iCs/>
              <w:noProof/>
            </w:rPr>
          </w:rPrChange>
        </w:rPr>
        <w:t>Lect. Notes Comput. Sci. (including Subser. Lect. Notes Artif. Intell. Lect. Notes Bioinformatics)</w:t>
      </w:r>
      <w:r w:rsidRPr="006C77A4">
        <w:rPr>
          <w:rFonts w:ascii="Arial" w:hAnsi="Arial" w:cs="Arial"/>
          <w:noProof/>
          <w:lang w:val="en-US"/>
          <w:rPrChange w:id="2555" w:author="Katherine Chiluiza" w:date="2015-03-10T12:18:00Z">
            <w:rPr>
              <w:rFonts w:ascii="Arial" w:hAnsi="Arial" w:cs="Arial"/>
              <w:noProof/>
            </w:rPr>
          </w:rPrChange>
        </w:rPr>
        <w:t>, vol. 6872 LNCS, pp. 131–138, 2011.</w:t>
      </w:r>
    </w:p>
    <w:p w14:paraId="45A1B3C4" w14:textId="77777777" w:rsidR="00682BD0" w:rsidRPr="006C77A4" w:rsidRDefault="00682BD0">
      <w:pPr>
        <w:pStyle w:val="NormalWeb"/>
        <w:ind w:left="640" w:hanging="640"/>
        <w:divId w:val="1792241901"/>
        <w:rPr>
          <w:rFonts w:ascii="Arial" w:hAnsi="Arial" w:cs="Arial"/>
          <w:noProof/>
          <w:lang w:val="en-US"/>
          <w:rPrChange w:id="2556" w:author="Katherine Chiluiza" w:date="2015-03-10T12:18:00Z">
            <w:rPr>
              <w:rFonts w:ascii="Arial" w:hAnsi="Arial" w:cs="Arial"/>
              <w:noProof/>
            </w:rPr>
          </w:rPrChange>
        </w:rPr>
      </w:pPr>
      <w:r w:rsidRPr="006C77A4">
        <w:rPr>
          <w:rFonts w:ascii="Arial" w:hAnsi="Arial" w:cs="Arial"/>
          <w:noProof/>
          <w:lang w:val="en-US"/>
          <w:rPrChange w:id="2557" w:author="Katherine Chiluiza" w:date="2015-03-10T12:18:00Z">
            <w:rPr>
              <w:rFonts w:ascii="Arial" w:hAnsi="Arial" w:cs="Arial"/>
              <w:noProof/>
            </w:rPr>
          </w:rPrChange>
        </w:rPr>
        <w:t>[17]</w:t>
      </w:r>
      <w:r w:rsidRPr="006C77A4">
        <w:rPr>
          <w:rFonts w:ascii="Arial" w:hAnsi="Arial" w:cs="Arial"/>
          <w:noProof/>
          <w:lang w:val="en-US"/>
          <w:rPrChange w:id="2558" w:author="Katherine Chiluiza" w:date="2015-03-10T12:18:00Z">
            <w:rPr>
              <w:rFonts w:ascii="Arial" w:hAnsi="Arial" w:cs="Arial"/>
              <w:noProof/>
            </w:rPr>
          </w:rPrChange>
        </w:rPr>
        <w:tab/>
        <w:t xml:space="preserve">H. Sharp, </w:t>
      </w:r>
      <w:r w:rsidRPr="006C77A4">
        <w:rPr>
          <w:rFonts w:ascii="Arial" w:hAnsi="Arial" w:cs="Arial"/>
          <w:i/>
          <w:iCs/>
          <w:noProof/>
          <w:lang w:val="en-US"/>
          <w:rPrChange w:id="2559" w:author="Katherine Chiluiza" w:date="2015-03-10T12:18:00Z">
            <w:rPr>
              <w:rFonts w:ascii="Arial" w:hAnsi="Arial" w:cs="Arial"/>
              <w:i/>
              <w:iCs/>
              <w:noProof/>
            </w:rPr>
          </w:rPrChange>
        </w:rPr>
        <w:t>Interaction Design: Beyond Human Computer Interaction.</w:t>
      </w:r>
      <w:r w:rsidRPr="006C77A4">
        <w:rPr>
          <w:rFonts w:ascii="Arial" w:hAnsi="Arial" w:cs="Arial"/>
          <w:noProof/>
          <w:lang w:val="en-US"/>
          <w:rPrChange w:id="2560" w:author="Katherine Chiluiza" w:date="2015-03-10T12:18:00Z">
            <w:rPr>
              <w:rFonts w:ascii="Arial" w:hAnsi="Arial" w:cs="Arial"/>
              <w:noProof/>
            </w:rPr>
          </w:rPrChange>
        </w:rPr>
        <w:t>, vol. 1. John Wiley &amp; Sons, 2007.</w:t>
      </w:r>
    </w:p>
    <w:p w14:paraId="677A4237" w14:textId="77777777" w:rsidR="00682BD0" w:rsidRPr="006C77A4" w:rsidRDefault="00682BD0">
      <w:pPr>
        <w:pStyle w:val="NormalWeb"/>
        <w:ind w:left="640" w:hanging="640"/>
        <w:divId w:val="1792241901"/>
        <w:rPr>
          <w:rFonts w:ascii="Arial" w:hAnsi="Arial" w:cs="Arial"/>
          <w:noProof/>
          <w:lang w:val="en-US"/>
          <w:rPrChange w:id="2561" w:author="Katherine Chiluiza" w:date="2015-03-10T12:18:00Z">
            <w:rPr>
              <w:rFonts w:ascii="Arial" w:hAnsi="Arial" w:cs="Arial"/>
              <w:noProof/>
            </w:rPr>
          </w:rPrChange>
        </w:rPr>
      </w:pPr>
      <w:r w:rsidRPr="006C77A4">
        <w:rPr>
          <w:rFonts w:ascii="Arial" w:hAnsi="Arial" w:cs="Arial"/>
          <w:noProof/>
          <w:lang w:val="en-US"/>
          <w:rPrChange w:id="2562" w:author="Katherine Chiluiza" w:date="2015-03-10T12:18:00Z">
            <w:rPr>
              <w:rFonts w:ascii="Arial" w:hAnsi="Arial" w:cs="Arial"/>
              <w:noProof/>
            </w:rPr>
          </w:rPrChange>
        </w:rPr>
        <w:t>[18]</w:t>
      </w:r>
      <w:r w:rsidRPr="006C77A4">
        <w:rPr>
          <w:rFonts w:ascii="Arial" w:hAnsi="Arial" w:cs="Arial"/>
          <w:noProof/>
          <w:lang w:val="en-US"/>
          <w:rPrChange w:id="2563" w:author="Katherine Chiluiza" w:date="2015-03-10T12:18:00Z">
            <w:rPr>
              <w:rFonts w:ascii="Arial" w:hAnsi="Arial" w:cs="Arial"/>
              <w:noProof/>
            </w:rPr>
          </w:rPrChange>
        </w:rPr>
        <w:tab/>
        <w:t xml:space="preserve">A. Dix, J. Finlay, G. D. Abwod, and R. Beale, </w:t>
      </w:r>
      <w:r w:rsidRPr="006C77A4">
        <w:rPr>
          <w:rFonts w:ascii="Arial" w:hAnsi="Arial" w:cs="Arial"/>
          <w:i/>
          <w:iCs/>
          <w:noProof/>
          <w:lang w:val="en-US"/>
          <w:rPrChange w:id="2564" w:author="Katherine Chiluiza" w:date="2015-03-10T12:18:00Z">
            <w:rPr>
              <w:rFonts w:ascii="Arial" w:hAnsi="Arial" w:cs="Arial"/>
              <w:i/>
              <w:iCs/>
              <w:noProof/>
            </w:rPr>
          </w:rPrChange>
        </w:rPr>
        <w:t>Human Computer Interaction</w:t>
      </w:r>
      <w:r w:rsidRPr="006C77A4">
        <w:rPr>
          <w:rFonts w:ascii="Arial" w:hAnsi="Arial" w:cs="Arial"/>
          <w:noProof/>
          <w:lang w:val="en-US"/>
          <w:rPrChange w:id="2565" w:author="Katherine Chiluiza" w:date="2015-03-10T12:18:00Z">
            <w:rPr>
              <w:rFonts w:ascii="Arial" w:hAnsi="Arial" w:cs="Arial"/>
              <w:noProof/>
            </w:rPr>
          </w:rPrChange>
        </w:rPr>
        <w:t>, 3rd Editio. Pearson, 2004.</w:t>
      </w:r>
    </w:p>
    <w:p w14:paraId="584B13EB" w14:textId="77777777" w:rsidR="00682BD0" w:rsidRPr="006C77A4" w:rsidRDefault="00682BD0">
      <w:pPr>
        <w:pStyle w:val="NormalWeb"/>
        <w:ind w:left="640" w:hanging="640"/>
        <w:divId w:val="1792241901"/>
        <w:rPr>
          <w:rFonts w:ascii="Arial" w:hAnsi="Arial" w:cs="Arial"/>
          <w:noProof/>
          <w:lang w:val="en-US"/>
          <w:rPrChange w:id="2566" w:author="Katherine Chiluiza" w:date="2015-03-10T12:18:00Z">
            <w:rPr>
              <w:rFonts w:ascii="Arial" w:hAnsi="Arial" w:cs="Arial"/>
              <w:noProof/>
            </w:rPr>
          </w:rPrChange>
        </w:rPr>
      </w:pPr>
      <w:r w:rsidRPr="006C77A4">
        <w:rPr>
          <w:rFonts w:ascii="Arial" w:hAnsi="Arial" w:cs="Arial"/>
          <w:noProof/>
          <w:lang w:val="en-US"/>
          <w:rPrChange w:id="2567" w:author="Katherine Chiluiza" w:date="2015-03-10T12:18:00Z">
            <w:rPr>
              <w:rFonts w:ascii="Arial" w:hAnsi="Arial" w:cs="Arial"/>
              <w:noProof/>
            </w:rPr>
          </w:rPrChange>
        </w:rPr>
        <w:t>[19]</w:t>
      </w:r>
      <w:r w:rsidRPr="006C77A4">
        <w:rPr>
          <w:rFonts w:ascii="Arial" w:hAnsi="Arial" w:cs="Arial"/>
          <w:noProof/>
          <w:lang w:val="en-US"/>
          <w:rPrChange w:id="2568" w:author="Katherine Chiluiza" w:date="2015-03-10T12:18:00Z">
            <w:rPr>
              <w:rFonts w:ascii="Arial" w:hAnsi="Arial" w:cs="Arial"/>
              <w:noProof/>
            </w:rPr>
          </w:rPrChange>
        </w:rPr>
        <w:tab/>
        <w:t xml:space="preserve">U. M. Borghoff and J. H. Schlichter, </w:t>
      </w:r>
      <w:r w:rsidRPr="006C77A4">
        <w:rPr>
          <w:rFonts w:ascii="Arial" w:hAnsi="Arial" w:cs="Arial"/>
          <w:i/>
          <w:iCs/>
          <w:noProof/>
          <w:lang w:val="en-US"/>
          <w:rPrChange w:id="2569" w:author="Katherine Chiluiza" w:date="2015-03-10T12:18:00Z">
            <w:rPr>
              <w:rFonts w:ascii="Arial" w:hAnsi="Arial" w:cs="Arial"/>
              <w:i/>
              <w:iCs/>
              <w:noProof/>
            </w:rPr>
          </w:rPrChange>
        </w:rPr>
        <w:t>Computer-Supported Cooperative Work: Introduction to Distributed Applications</w:t>
      </w:r>
      <w:r w:rsidRPr="006C77A4">
        <w:rPr>
          <w:rFonts w:ascii="Arial" w:hAnsi="Arial" w:cs="Arial"/>
          <w:noProof/>
          <w:lang w:val="en-US"/>
          <w:rPrChange w:id="2570" w:author="Katherine Chiluiza" w:date="2015-03-10T12:18:00Z">
            <w:rPr>
              <w:rFonts w:ascii="Arial" w:hAnsi="Arial" w:cs="Arial"/>
              <w:noProof/>
            </w:rPr>
          </w:rPrChange>
        </w:rPr>
        <w:t>. Springer Science &amp; Business Media, 2000.</w:t>
      </w:r>
    </w:p>
    <w:p w14:paraId="5347F357" w14:textId="77777777" w:rsidR="00682BD0" w:rsidRPr="006C77A4" w:rsidRDefault="00682BD0">
      <w:pPr>
        <w:pStyle w:val="NormalWeb"/>
        <w:ind w:left="640" w:hanging="640"/>
        <w:divId w:val="1792241901"/>
        <w:rPr>
          <w:rFonts w:ascii="Arial" w:hAnsi="Arial" w:cs="Arial"/>
          <w:noProof/>
          <w:lang w:val="en-US"/>
          <w:rPrChange w:id="2571" w:author="Katherine Chiluiza" w:date="2015-03-10T12:18:00Z">
            <w:rPr>
              <w:rFonts w:ascii="Arial" w:hAnsi="Arial" w:cs="Arial"/>
              <w:noProof/>
            </w:rPr>
          </w:rPrChange>
        </w:rPr>
      </w:pPr>
      <w:r w:rsidRPr="006C77A4">
        <w:rPr>
          <w:rFonts w:ascii="Arial" w:hAnsi="Arial" w:cs="Arial"/>
          <w:noProof/>
          <w:lang w:val="en-US"/>
          <w:rPrChange w:id="2572" w:author="Katherine Chiluiza" w:date="2015-03-10T12:18:00Z">
            <w:rPr>
              <w:rFonts w:ascii="Arial" w:hAnsi="Arial" w:cs="Arial"/>
              <w:noProof/>
            </w:rPr>
          </w:rPrChange>
        </w:rPr>
        <w:t>[20]</w:t>
      </w:r>
      <w:r w:rsidRPr="006C77A4">
        <w:rPr>
          <w:rFonts w:ascii="Arial" w:hAnsi="Arial" w:cs="Arial"/>
          <w:noProof/>
          <w:lang w:val="en-US"/>
          <w:rPrChange w:id="2573" w:author="Katherine Chiluiza" w:date="2015-03-10T12:18:00Z">
            <w:rPr>
              <w:rFonts w:ascii="Arial" w:hAnsi="Arial" w:cs="Arial"/>
              <w:noProof/>
            </w:rPr>
          </w:rPrChange>
        </w:rPr>
        <w:tab/>
        <w:t xml:space="preserve">P. Wilson, </w:t>
      </w:r>
      <w:r w:rsidRPr="006C77A4">
        <w:rPr>
          <w:rFonts w:ascii="Arial" w:hAnsi="Arial" w:cs="Arial"/>
          <w:i/>
          <w:iCs/>
          <w:noProof/>
          <w:lang w:val="en-US"/>
          <w:rPrChange w:id="2574" w:author="Katherine Chiluiza" w:date="2015-03-10T12:18:00Z">
            <w:rPr>
              <w:rFonts w:ascii="Arial" w:hAnsi="Arial" w:cs="Arial"/>
              <w:i/>
              <w:iCs/>
              <w:noProof/>
            </w:rPr>
          </w:rPrChange>
        </w:rPr>
        <w:t>Computer Supported Cooperative Work:: An Introduction</w:t>
      </w:r>
      <w:r w:rsidRPr="006C77A4">
        <w:rPr>
          <w:rFonts w:ascii="Arial" w:hAnsi="Arial" w:cs="Arial"/>
          <w:noProof/>
          <w:lang w:val="en-US"/>
          <w:rPrChange w:id="2575" w:author="Katherine Chiluiza" w:date="2015-03-10T12:18:00Z">
            <w:rPr>
              <w:rFonts w:ascii="Arial" w:hAnsi="Arial" w:cs="Arial"/>
              <w:noProof/>
            </w:rPr>
          </w:rPrChange>
        </w:rPr>
        <w:t>. Springer Science &amp; Business Media, 1991.</w:t>
      </w:r>
    </w:p>
    <w:p w14:paraId="0A4F29B3" w14:textId="77777777" w:rsidR="00682BD0" w:rsidRPr="006C77A4" w:rsidRDefault="00682BD0">
      <w:pPr>
        <w:pStyle w:val="NormalWeb"/>
        <w:ind w:left="640" w:hanging="640"/>
        <w:divId w:val="1792241901"/>
        <w:rPr>
          <w:rFonts w:ascii="Arial" w:hAnsi="Arial" w:cs="Arial"/>
          <w:noProof/>
          <w:lang w:val="en-US"/>
          <w:rPrChange w:id="2576" w:author="Katherine Chiluiza" w:date="2015-03-10T12:18:00Z">
            <w:rPr>
              <w:rFonts w:ascii="Arial" w:hAnsi="Arial" w:cs="Arial"/>
              <w:noProof/>
            </w:rPr>
          </w:rPrChange>
        </w:rPr>
      </w:pPr>
      <w:r w:rsidRPr="006C77A4">
        <w:rPr>
          <w:rFonts w:ascii="Arial" w:hAnsi="Arial" w:cs="Arial"/>
          <w:noProof/>
          <w:lang w:val="en-US"/>
          <w:rPrChange w:id="2577" w:author="Katherine Chiluiza" w:date="2015-03-10T12:18:00Z">
            <w:rPr>
              <w:rFonts w:ascii="Arial" w:hAnsi="Arial" w:cs="Arial"/>
              <w:noProof/>
            </w:rPr>
          </w:rPrChange>
        </w:rPr>
        <w:t>[21]</w:t>
      </w:r>
      <w:r w:rsidRPr="006C77A4">
        <w:rPr>
          <w:rFonts w:ascii="Arial" w:hAnsi="Arial" w:cs="Arial"/>
          <w:noProof/>
          <w:lang w:val="en-US"/>
          <w:rPrChange w:id="2578" w:author="Katherine Chiluiza" w:date="2015-03-10T12:18:00Z">
            <w:rPr>
              <w:rFonts w:ascii="Arial" w:hAnsi="Arial" w:cs="Arial"/>
              <w:noProof/>
            </w:rPr>
          </w:rPrChange>
        </w:rPr>
        <w:tab/>
        <w:t xml:space="preserve">C. Müller-Tomfelde, </w:t>
      </w:r>
      <w:r w:rsidRPr="006C77A4">
        <w:rPr>
          <w:rFonts w:ascii="Arial" w:hAnsi="Arial" w:cs="Arial"/>
          <w:i/>
          <w:iCs/>
          <w:noProof/>
          <w:lang w:val="en-US"/>
          <w:rPrChange w:id="2579" w:author="Katherine Chiluiza" w:date="2015-03-10T12:18:00Z">
            <w:rPr>
              <w:rFonts w:ascii="Arial" w:hAnsi="Arial" w:cs="Arial"/>
              <w:i/>
              <w:iCs/>
              <w:noProof/>
            </w:rPr>
          </w:rPrChange>
        </w:rPr>
        <w:t>Tabletops - Horizontal Interactive Displays: Horizontal Interactive Displays</w:t>
      </w:r>
      <w:r w:rsidRPr="006C77A4">
        <w:rPr>
          <w:rFonts w:ascii="Arial" w:hAnsi="Arial" w:cs="Arial"/>
          <w:noProof/>
          <w:lang w:val="en-US"/>
          <w:rPrChange w:id="2580" w:author="Katherine Chiluiza" w:date="2015-03-10T12:18:00Z">
            <w:rPr>
              <w:rFonts w:ascii="Arial" w:hAnsi="Arial" w:cs="Arial"/>
              <w:noProof/>
            </w:rPr>
          </w:rPrChange>
        </w:rPr>
        <w:t>. Springer Science &amp; Business Media, 2010, pp. 1–20.</w:t>
      </w:r>
    </w:p>
    <w:p w14:paraId="19FF6A62" w14:textId="77777777" w:rsidR="00682BD0" w:rsidRPr="006C77A4" w:rsidRDefault="00682BD0">
      <w:pPr>
        <w:pStyle w:val="NormalWeb"/>
        <w:ind w:left="640" w:hanging="640"/>
        <w:divId w:val="1792241901"/>
        <w:rPr>
          <w:rFonts w:ascii="Arial" w:hAnsi="Arial" w:cs="Arial"/>
          <w:noProof/>
          <w:lang w:val="en-US"/>
          <w:rPrChange w:id="2581" w:author="Katherine Chiluiza" w:date="2015-03-10T12:18:00Z">
            <w:rPr>
              <w:rFonts w:ascii="Arial" w:hAnsi="Arial" w:cs="Arial"/>
              <w:noProof/>
            </w:rPr>
          </w:rPrChange>
        </w:rPr>
      </w:pPr>
      <w:r w:rsidRPr="006C77A4">
        <w:rPr>
          <w:rFonts w:ascii="Arial" w:hAnsi="Arial" w:cs="Arial"/>
          <w:noProof/>
          <w:lang w:val="en-US"/>
          <w:rPrChange w:id="2582" w:author="Katherine Chiluiza" w:date="2015-03-10T12:18:00Z">
            <w:rPr>
              <w:rFonts w:ascii="Arial" w:hAnsi="Arial" w:cs="Arial"/>
              <w:noProof/>
            </w:rPr>
          </w:rPrChange>
        </w:rPr>
        <w:lastRenderedPageBreak/>
        <w:t>[22]</w:t>
      </w:r>
      <w:r w:rsidRPr="006C77A4">
        <w:rPr>
          <w:rFonts w:ascii="Arial" w:hAnsi="Arial" w:cs="Arial"/>
          <w:noProof/>
          <w:lang w:val="en-US"/>
          <w:rPrChange w:id="2583" w:author="Katherine Chiluiza" w:date="2015-03-10T12:18:00Z">
            <w:rPr>
              <w:rFonts w:ascii="Arial" w:hAnsi="Arial" w:cs="Arial"/>
              <w:noProof/>
            </w:rPr>
          </w:rPrChange>
        </w:rPr>
        <w:tab/>
        <w:t xml:space="preserve">C. Shen, C. Shen, K. Ryall, K. Ryall, C. Forlines, C. Forlines, A. Esenther, and A. Esenther, “Informing the Design of Direct- Touch Tabletops,” </w:t>
      </w:r>
      <w:r w:rsidRPr="006C77A4">
        <w:rPr>
          <w:rFonts w:ascii="Arial" w:hAnsi="Arial" w:cs="Arial"/>
          <w:i/>
          <w:iCs/>
          <w:noProof/>
          <w:lang w:val="en-US"/>
          <w:rPrChange w:id="2584" w:author="Katherine Chiluiza" w:date="2015-03-10T12:18:00Z">
            <w:rPr>
              <w:rFonts w:ascii="Arial" w:hAnsi="Arial" w:cs="Arial"/>
              <w:i/>
              <w:iCs/>
              <w:noProof/>
            </w:rPr>
          </w:rPrChange>
        </w:rPr>
        <w:t>Ieee Comput. Graph. Appl.</w:t>
      </w:r>
      <w:r w:rsidRPr="006C77A4">
        <w:rPr>
          <w:rFonts w:ascii="Arial" w:hAnsi="Arial" w:cs="Arial"/>
          <w:noProof/>
          <w:lang w:val="en-US"/>
          <w:rPrChange w:id="2585" w:author="Katherine Chiluiza" w:date="2015-03-10T12:18:00Z">
            <w:rPr>
              <w:rFonts w:ascii="Arial" w:hAnsi="Arial" w:cs="Arial"/>
              <w:noProof/>
            </w:rPr>
          </w:rPrChange>
        </w:rPr>
        <w:t>, no. October, 2006.</w:t>
      </w:r>
    </w:p>
    <w:p w14:paraId="76A0E779" w14:textId="77777777" w:rsidR="00682BD0" w:rsidRPr="006C77A4" w:rsidRDefault="00682BD0">
      <w:pPr>
        <w:pStyle w:val="NormalWeb"/>
        <w:ind w:left="640" w:hanging="640"/>
        <w:divId w:val="1792241901"/>
        <w:rPr>
          <w:rFonts w:ascii="Arial" w:hAnsi="Arial" w:cs="Arial"/>
          <w:noProof/>
          <w:lang w:val="en-US"/>
          <w:rPrChange w:id="2586" w:author="Katherine Chiluiza" w:date="2015-03-10T12:18:00Z">
            <w:rPr>
              <w:rFonts w:ascii="Arial" w:hAnsi="Arial" w:cs="Arial"/>
              <w:noProof/>
            </w:rPr>
          </w:rPrChange>
        </w:rPr>
      </w:pPr>
      <w:r w:rsidRPr="006C77A4">
        <w:rPr>
          <w:rFonts w:ascii="Arial" w:hAnsi="Arial" w:cs="Arial"/>
          <w:noProof/>
          <w:lang w:val="en-US"/>
          <w:rPrChange w:id="2587" w:author="Katherine Chiluiza" w:date="2015-03-10T12:18:00Z">
            <w:rPr>
              <w:rFonts w:ascii="Arial" w:hAnsi="Arial" w:cs="Arial"/>
              <w:noProof/>
            </w:rPr>
          </w:rPrChange>
        </w:rPr>
        <w:t>[23]</w:t>
      </w:r>
      <w:r w:rsidRPr="006C77A4">
        <w:rPr>
          <w:rFonts w:ascii="Arial" w:hAnsi="Arial" w:cs="Arial"/>
          <w:noProof/>
          <w:lang w:val="en-US"/>
          <w:rPrChange w:id="2588" w:author="Katherine Chiluiza" w:date="2015-03-10T12:18:00Z">
            <w:rPr>
              <w:rFonts w:ascii="Arial" w:hAnsi="Arial" w:cs="Arial"/>
              <w:noProof/>
            </w:rPr>
          </w:rPrChange>
        </w:rPr>
        <w:tab/>
        <w:t xml:space="preserve">J. O. Wobbrock, M. R. Morris, and A. D. Wilson, “User-defined gestures for surface computing,” </w:t>
      </w:r>
      <w:r w:rsidRPr="006C77A4">
        <w:rPr>
          <w:rFonts w:ascii="Arial" w:hAnsi="Arial" w:cs="Arial"/>
          <w:i/>
          <w:iCs/>
          <w:noProof/>
          <w:lang w:val="en-US"/>
          <w:rPrChange w:id="2589" w:author="Katherine Chiluiza" w:date="2015-03-10T12:18:00Z">
            <w:rPr>
              <w:rFonts w:ascii="Arial" w:hAnsi="Arial" w:cs="Arial"/>
              <w:i/>
              <w:iCs/>
              <w:noProof/>
            </w:rPr>
          </w:rPrChange>
        </w:rPr>
        <w:t>Proc. 27th Int. Conf. Hum. factors Comput. Syst. - CHI 09</w:t>
      </w:r>
      <w:r w:rsidRPr="006C77A4">
        <w:rPr>
          <w:rFonts w:ascii="Arial" w:hAnsi="Arial" w:cs="Arial"/>
          <w:noProof/>
          <w:lang w:val="en-US"/>
          <w:rPrChange w:id="2590" w:author="Katherine Chiluiza" w:date="2015-03-10T12:18:00Z">
            <w:rPr>
              <w:rFonts w:ascii="Arial" w:hAnsi="Arial" w:cs="Arial"/>
              <w:noProof/>
            </w:rPr>
          </w:rPrChange>
        </w:rPr>
        <w:t>, 2009.</w:t>
      </w:r>
    </w:p>
    <w:p w14:paraId="15DCFDCD" w14:textId="77777777" w:rsidR="00682BD0" w:rsidRPr="006C77A4" w:rsidRDefault="00682BD0">
      <w:pPr>
        <w:pStyle w:val="NormalWeb"/>
        <w:ind w:left="640" w:hanging="640"/>
        <w:divId w:val="1792241901"/>
        <w:rPr>
          <w:rFonts w:ascii="Arial" w:hAnsi="Arial" w:cs="Arial"/>
          <w:noProof/>
          <w:lang w:val="en-US"/>
          <w:rPrChange w:id="2591" w:author="Katherine Chiluiza" w:date="2015-03-10T12:18:00Z">
            <w:rPr>
              <w:rFonts w:ascii="Arial" w:hAnsi="Arial" w:cs="Arial"/>
              <w:noProof/>
            </w:rPr>
          </w:rPrChange>
        </w:rPr>
      </w:pPr>
      <w:r w:rsidRPr="006C77A4">
        <w:rPr>
          <w:rFonts w:ascii="Arial" w:hAnsi="Arial" w:cs="Arial"/>
          <w:noProof/>
          <w:lang w:val="en-US"/>
          <w:rPrChange w:id="2592" w:author="Katherine Chiluiza" w:date="2015-03-10T12:18:00Z">
            <w:rPr>
              <w:rFonts w:ascii="Arial" w:hAnsi="Arial" w:cs="Arial"/>
              <w:noProof/>
            </w:rPr>
          </w:rPrChange>
        </w:rPr>
        <w:t>[24]</w:t>
      </w:r>
      <w:r w:rsidRPr="006C77A4">
        <w:rPr>
          <w:rFonts w:ascii="Arial" w:hAnsi="Arial" w:cs="Arial"/>
          <w:noProof/>
          <w:lang w:val="en-US"/>
          <w:rPrChange w:id="2593" w:author="Katherine Chiluiza" w:date="2015-03-10T12:18:00Z">
            <w:rPr>
              <w:rFonts w:ascii="Arial" w:hAnsi="Arial" w:cs="Arial"/>
              <w:noProof/>
            </w:rPr>
          </w:rPrChange>
        </w:rPr>
        <w:tab/>
        <w:t>Nuisense, “Projected Capacitive Multi Touch Foil Vs. Infrared Touch Cover.” [Online]. Available: http://www.nuisense.com/projectedcapacitivevsir.aspx?l=en-US. [Accessed: 21-Feb-2015].</w:t>
      </w:r>
    </w:p>
    <w:p w14:paraId="5A016A3A" w14:textId="77777777" w:rsidR="00682BD0" w:rsidRPr="006C77A4" w:rsidRDefault="00682BD0">
      <w:pPr>
        <w:pStyle w:val="NormalWeb"/>
        <w:ind w:left="640" w:hanging="640"/>
        <w:divId w:val="1792241901"/>
        <w:rPr>
          <w:rFonts w:ascii="Arial" w:hAnsi="Arial" w:cs="Arial"/>
          <w:noProof/>
          <w:lang w:val="en-US"/>
          <w:rPrChange w:id="2594" w:author="Katherine Chiluiza" w:date="2015-03-10T12:18:00Z">
            <w:rPr>
              <w:rFonts w:ascii="Arial" w:hAnsi="Arial" w:cs="Arial"/>
              <w:noProof/>
            </w:rPr>
          </w:rPrChange>
        </w:rPr>
      </w:pPr>
      <w:r w:rsidRPr="006C77A4">
        <w:rPr>
          <w:rFonts w:ascii="Arial" w:hAnsi="Arial" w:cs="Arial"/>
          <w:noProof/>
          <w:lang w:val="en-US"/>
          <w:rPrChange w:id="2595" w:author="Katherine Chiluiza" w:date="2015-03-10T12:18:00Z">
            <w:rPr>
              <w:rFonts w:ascii="Arial" w:hAnsi="Arial" w:cs="Arial"/>
              <w:noProof/>
            </w:rPr>
          </w:rPrChange>
        </w:rPr>
        <w:t>[25]</w:t>
      </w:r>
      <w:r w:rsidRPr="006C77A4">
        <w:rPr>
          <w:rFonts w:ascii="Arial" w:hAnsi="Arial" w:cs="Arial"/>
          <w:noProof/>
          <w:lang w:val="en-US"/>
          <w:rPrChange w:id="2596" w:author="Katherine Chiluiza" w:date="2015-03-10T12:18:00Z">
            <w:rPr>
              <w:rFonts w:ascii="Arial" w:hAnsi="Arial" w:cs="Arial"/>
              <w:noProof/>
            </w:rPr>
          </w:rPrChange>
        </w:rPr>
        <w:tab/>
        <w:t>“V120:Duo - An optical tracking system in a single, plug-and-play package - OptiTrack.” [Online]. Available: http://www.optitrack.com/products/v120-duo/. [Accessed: 19-Feb-2015].</w:t>
      </w:r>
    </w:p>
    <w:p w14:paraId="03551B3A" w14:textId="77777777" w:rsidR="00682BD0" w:rsidRPr="006C77A4" w:rsidRDefault="00682BD0">
      <w:pPr>
        <w:pStyle w:val="NormalWeb"/>
        <w:ind w:left="640" w:hanging="640"/>
        <w:divId w:val="1792241901"/>
        <w:rPr>
          <w:rFonts w:ascii="Arial" w:hAnsi="Arial" w:cs="Arial"/>
          <w:noProof/>
          <w:lang w:val="en-US"/>
          <w:rPrChange w:id="2597" w:author="Katherine Chiluiza" w:date="2015-03-10T12:18:00Z">
            <w:rPr>
              <w:rFonts w:ascii="Arial" w:hAnsi="Arial" w:cs="Arial"/>
              <w:noProof/>
            </w:rPr>
          </w:rPrChange>
        </w:rPr>
      </w:pPr>
      <w:r w:rsidRPr="006C77A4">
        <w:rPr>
          <w:rFonts w:ascii="Arial" w:hAnsi="Arial" w:cs="Arial"/>
          <w:noProof/>
          <w:lang w:val="en-US"/>
          <w:rPrChange w:id="2598" w:author="Katherine Chiluiza" w:date="2015-03-10T12:18:00Z">
            <w:rPr>
              <w:rFonts w:ascii="Arial" w:hAnsi="Arial" w:cs="Arial"/>
              <w:noProof/>
            </w:rPr>
          </w:rPrChange>
        </w:rPr>
        <w:t>[26]</w:t>
      </w:r>
      <w:r w:rsidRPr="006C77A4">
        <w:rPr>
          <w:rFonts w:ascii="Arial" w:hAnsi="Arial" w:cs="Arial"/>
          <w:noProof/>
          <w:lang w:val="en-US"/>
          <w:rPrChange w:id="2599" w:author="Katherine Chiluiza" w:date="2015-03-10T12:18:00Z">
            <w:rPr>
              <w:rFonts w:ascii="Arial" w:hAnsi="Arial" w:cs="Arial"/>
              <w:noProof/>
            </w:rPr>
          </w:rPrChange>
        </w:rPr>
        <w:tab/>
        <w:t>TUIO, “TUIO.” [Online]. Available: http://www.tuio.org/. [Accessed: 21-Feb-2015].</w:t>
      </w:r>
    </w:p>
    <w:p w14:paraId="73021F9D" w14:textId="77777777" w:rsidR="00682BD0" w:rsidRPr="006C77A4" w:rsidRDefault="00682BD0">
      <w:pPr>
        <w:pStyle w:val="NormalWeb"/>
        <w:ind w:left="640" w:hanging="640"/>
        <w:divId w:val="1792241901"/>
        <w:rPr>
          <w:rFonts w:ascii="Arial" w:hAnsi="Arial" w:cs="Arial"/>
          <w:noProof/>
          <w:lang w:val="en-US"/>
          <w:rPrChange w:id="2600" w:author="Katherine Chiluiza" w:date="2015-03-10T12:18:00Z">
            <w:rPr>
              <w:rFonts w:ascii="Arial" w:hAnsi="Arial" w:cs="Arial"/>
              <w:noProof/>
            </w:rPr>
          </w:rPrChange>
        </w:rPr>
      </w:pPr>
      <w:r w:rsidRPr="006C77A4">
        <w:rPr>
          <w:rFonts w:ascii="Arial" w:hAnsi="Arial" w:cs="Arial"/>
          <w:noProof/>
          <w:lang w:val="en-US"/>
          <w:rPrChange w:id="2601" w:author="Katherine Chiluiza" w:date="2015-03-10T12:18:00Z">
            <w:rPr>
              <w:rFonts w:ascii="Arial" w:hAnsi="Arial" w:cs="Arial"/>
              <w:noProof/>
            </w:rPr>
          </w:rPrChange>
        </w:rPr>
        <w:t>[27]</w:t>
      </w:r>
      <w:r w:rsidRPr="006C77A4">
        <w:rPr>
          <w:rFonts w:ascii="Arial" w:hAnsi="Arial" w:cs="Arial"/>
          <w:noProof/>
          <w:lang w:val="en-US"/>
          <w:rPrChange w:id="2602" w:author="Katherine Chiluiza" w:date="2015-03-10T12:18:00Z">
            <w:rPr>
              <w:rFonts w:ascii="Arial" w:hAnsi="Arial" w:cs="Arial"/>
              <w:noProof/>
            </w:rPr>
          </w:rPrChange>
        </w:rPr>
        <w:tab/>
        <w:t xml:space="preserve">J. Hochenbaum and A. Kapur, “Adding Z-Depth and Pressure Expressivity to Tangible Tabletop Surfaces,” </w:t>
      </w:r>
      <w:r w:rsidRPr="006C77A4">
        <w:rPr>
          <w:rFonts w:ascii="Arial" w:hAnsi="Arial" w:cs="Arial"/>
          <w:i/>
          <w:iCs/>
          <w:noProof/>
          <w:lang w:val="en-US"/>
          <w:rPrChange w:id="2603" w:author="Katherine Chiluiza" w:date="2015-03-10T12:18:00Z">
            <w:rPr>
              <w:rFonts w:ascii="Arial" w:hAnsi="Arial" w:cs="Arial"/>
              <w:i/>
              <w:iCs/>
              <w:noProof/>
            </w:rPr>
          </w:rPrChange>
        </w:rPr>
        <w:t>Proc. Int. Conf. New Interfaces Music. Expr.</w:t>
      </w:r>
      <w:r w:rsidRPr="006C77A4">
        <w:rPr>
          <w:rFonts w:ascii="Arial" w:hAnsi="Arial" w:cs="Arial"/>
          <w:noProof/>
          <w:lang w:val="en-US"/>
          <w:rPrChange w:id="2604" w:author="Katherine Chiluiza" w:date="2015-03-10T12:18:00Z">
            <w:rPr>
              <w:rFonts w:ascii="Arial" w:hAnsi="Arial" w:cs="Arial"/>
              <w:noProof/>
            </w:rPr>
          </w:rPrChange>
        </w:rPr>
        <w:t>, pp. 240–243, 2011.</w:t>
      </w:r>
    </w:p>
    <w:p w14:paraId="3383B5EF" w14:textId="77777777" w:rsidR="00682BD0" w:rsidRPr="006C77A4" w:rsidRDefault="00682BD0">
      <w:pPr>
        <w:pStyle w:val="NormalWeb"/>
        <w:ind w:left="640" w:hanging="640"/>
        <w:divId w:val="1792241901"/>
        <w:rPr>
          <w:rFonts w:ascii="Arial" w:hAnsi="Arial" w:cs="Arial"/>
          <w:noProof/>
          <w:lang w:val="en-US"/>
          <w:rPrChange w:id="2605" w:author="Katherine Chiluiza" w:date="2015-03-10T12:18:00Z">
            <w:rPr>
              <w:rFonts w:ascii="Arial" w:hAnsi="Arial" w:cs="Arial"/>
              <w:noProof/>
            </w:rPr>
          </w:rPrChange>
        </w:rPr>
      </w:pPr>
      <w:r w:rsidRPr="006C77A4">
        <w:rPr>
          <w:rFonts w:ascii="Arial" w:hAnsi="Arial" w:cs="Arial"/>
          <w:noProof/>
          <w:lang w:val="en-US"/>
          <w:rPrChange w:id="2606" w:author="Katherine Chiluiza" w:date="2015-03-10T12:18:00Z">
            <w:rPr>
              <w:rFonts w:ascii="Arial" w:hAnsi="Arial" w:cs="Arial"/>
              <w:noProof/>
            </w:rPr>
          </w:rPrChange>
        </w:rPr>
        <w:t>[28]</w:t>
      </w:r>
      <w:r w:rsidRPr="006C77A4">
        <w:rPr>
          <w:rFonts w:ascii="Arial" w:hAnsi="Arial" w:cs="Arial"/>
          <w:noProof/>
          <w:lang w:val="en-US"/>
          <w:rPrChange w:id="2607" w:author="Katherine Chiluiza" w:date="2015-03-10T12:18:00Z">
            <w:rPr>
              <w:rFonts w:ascii="Arial" w:hAnsi="Arial" w:cs="Arial"/>
              <w:noProof/>
            </w:rPr>
          </w:rPrChange>
        </w:rPr>
        <w:tab/>
        <w:t xml:space="preserve">C. Wu, Y. Suo, C. Yu, Y. Shi, and Y. Qin, “uPlatform: A customizable multi-user windowing system for interactive tabletop,” </w:t>
      </w:r>
      <w:r w:rsidRPr="006C77A4">
        <w:rPr>
          <w:rFonts w:ascii="Arial" w:hAnsi="Arial" w:cs="Arial"/>
          <w:i/>
          <w:iCs/>
          <w:noProof/>
          <w:lang w:val="en-US"/>
          <w:rPrChange w:id="2608" w:author="Katherine Chiluiza" w:date="2015-03-10T12:18:00Z">
            <w:rPr>
              <w:rFonts w:ascii="Arial" w:hAnsi="Arial" w:cs="Arial"/>
              <w:i/>
              <w:iCs/>
              <w:noProof/>
            </w:rPr>
          </w:rPrChange>
        </w:rPr>
        <w:t>Lect. Notes Comput. Sci. (including Subser. Lect. Notes Artif. Intell. Lect. Notes Bioinformatics)</w:t>
      </w:r>
      <w:r w:rsidRPr="006C77A4">
        <w:rPr>
          <w:rFonts w:ascii="Arial" w:hAnsi="Arial" w:cs="Arial"/>
          <w:noProof/>
          <w:lang w:val="en-US"/>
          <w:rPrChange w:id="2609" w:author="Katherine Chiluiza" w:date="2015-03-10T12:18:00Z">
            <w:rPr>
              <w:rFonts w:ascii="Arial" w:hAnsi="Arial" w:cs="Arial"/>
              <w:noProof/>
            </w:rPr>
          </w:rPrChange>
        </w:rPr>
        <w:t>, vol. 6761 LNCS, pp. 507–516, 2011.</w:t>
      </w:r>
    </w:p>
    <w:p w14:paraId="5EE771F5" w14:textId="77777777" w:rsidR="00682BD0" w:rsidRPr="006C77A4" w:rsidRDefault="00682BD0">
      <w:pPr>
        <w:pStyle w:val="NormalWeb"/>
        <w:ind w:left="640" w:hanging="640"/>
        <w:divId w:val="1792241901"/>
        <w:rPr>
          <w:rFonts w:ascii="Arial" w:hAnsi="Arial" w:cs="Arial"/>
          <w:noProof/>
          <w:lang w:val="en-US"/>
          <w:rPrChange w:id="2610" w:author="Katherine Chiluiza" w:date="2015-03-10T12:18:00Z">
            <w:rPr>
              <w:rFonts w:ascii="Arial" w:hAnsi="Arial" w:cs="Arial"/>
              <w:noProof/>
            </w:rPr>
          </w:rPrChange>
        </w:rPr>
      </w:pPr>
      <w:r w:rsidRPr="006C77A4">
        <w:rPr>
          <w:rFonts w:ascii="Arial" w:hAnsi="Arial" w:cs="Arial"/>
          <w:noProof/>
          <w:lang w:val="en-US"/>
          <w:rPrChange w:id="2611" w:author="Katherine Chiluiza" w:date="2015-03-10T12:18:00Z">
            <w:rPr>
              <w:rFonts w:ascii="Arial" w:hAnsi="Arial" w:cs="Arial"/>
              <w:noProof/>
            </w:rPr>
          </w:rPrChange>
        </w:rPr>
        <w:t>[29]</w:t>
      </w:r>
      <w:r w:rsidRPr="006C77A4">
        <w:rPr>
          <w:rFonts w:ascii="Arial" w:hAnsi="Arial" w:cs="Arial"/>
          <w:noProof/>
          <w:lang w:val="en-US"/>
          <w:rPrChange w:id="2612" w:author="Katherine Chiluiza" w:date="2015-03-10T12:18:00Z">
            <w:rPr>
              <w:rFonts w:ascii="Arial" w:hAnsi="Arial" w:cs="Arial"/>
              <w:noProof/>
            </w:rPr>
          </w:rPrChange>
        </w:rPr>
        <w:tab/>
        <w:t>NuiGroup, “mt4j - MT4j - an open framework to create visually rich 2D/3D multi-touch applications in java - Google Project Hosting.” [Online]. Available: https://code.google.com/p/mt4j/. [Accessed: 21-Feb-2015].</w:t>
      </w:r>
    </w:p>
    <w:p w14:paraId="700B9F90" w14:textId="77777777" w:rsidR="00682BD0" w:rsidRPr="006C77A4" w:rsidRDefault="00682BD0">
      <w:pPr>
        <w:pStyle w:val="NormalWeb"/>
        <w:ind w:left="640" w:hanging="640"/>
        <w:divId w:val="1792241901"/>
        <w:rPr>
          <w:rFonts w:ascii="Arial" w:hAnsi="Arial" w:cs="Arial"/>
          <w:noProof/>
          <w:lang w:val="en-US"/>
          <w:rPrChange w:id="2613" w:author="Katherine Chiluiza" w:date="2015-03-10T12:18:00Z">
            <w:rPr>
              <w:rFonts w:ascii="Arial" w:hAnsi="Arial" w:cs="Arial"/>
              <w:noProof/>
            </w:rPr>
          </w:rPrChange>
        </w:rPr>
      </w:pPr>
      <w:r w:rsidRPr="006C77A4">
        <w:rPr>
          <w:rFonts w:ascii="Arial" w:hAnsi="Arial" w:cs="Arial"/>
          <w:noProof/>
          <w:lang w:val="en-US"/>
          <w:rPrChange w:id="2614" w:author="Katherine Chiluiza" w:date="2015-03-10T12:18:00Z">
            <w:rPr>
              <w:rFonts w:ascii="Arial" w:hAnsi="Arial" w:cs="Arial"/>
              <w:noProof/>
            </w:rPr>
          </w:rPrChange>
        </w:rPr>
        <w:t>[30]</w:t>
      </w:r>
      <w:r w:rsidRPr="006C77A4">
        <w:rPr>
          <w:rFonts w:ascii="Arial" w:hAnsi="Arial" w:cs="Arial"/>
          <w:noProof/>
          <w:lang w:val="en-US"/>
          <w:rPrChange w:id="2615" w:author="Katherine Chiluiza" w:date="2015-03-10T12:18:00Z">
            <w:rPr>
              <w:rFonts w:ascii="Arial" w:hAnsi="Arial" w:cs="Arial"/>
              <w:noProof/>
            </w:rPr>
          </w:rPrChange>
        </w:rPr>
        <w:tab/>
        <w:t xml:space="preserve">N. Sangsuriyachot and M. Sugimoto, “Novel interaction techniques based on a combination of hand and foot gestures in tabletop environments,” in </w:t>
      </w:r>
      <w:r w:rsidRPr="006C77A4">
        <w:rPr>
          <w:rFonts w:ascii="Arial" w:hAnsi="Arial" w:cs="Arial"/>
          <w:i/>
          <w:iCs/>
          <w:noProof/>
          <w:lang w:val="en-US"/>
          <w:rPrChange w:id="2616" w:author="Katherine Chiluiza" w:date="2015-03-10T12:18:00Z">
            <w:rPr>
              <w:rFonts w:ascii="Arial" w:hAnsi="Arial" w:cs="Arial"/>
              <w:i/>
              <w:iCs/>
              <w:noProof/>
            </w:rPr>
          </w:rPrChange>
        </w:rPr>
        <w:t>Proceedings of the 10th asia pacific conference on Computer human interaction - APCHI ’12</w:t>
      </w:r>
      <w:r w:rsidRPr="006C77A4">
        <w:rPr>
          <w:rFonts w:ascii="Arial" w:hAnsi="Arial" w:cs="Arial"/>
          <w:noProof/>
          <w:lang w:val="en-US"/>
          <w:rPrChange w:id="2617" w:author="Katherine Chiluiza" w:date="2015-03-10T12:18:00Z">
            <w:rPr>
              <w:rFonts w:ascii="Arial" w:hAnsi="Arial" w:cs="Arial"/>
              <w:noProof/>
            </w:rPr>
          </w:rPrChange>
        </w:rPr>
        <w:t>, 2012, p. 21.</w:t>
      </w:r>
    </w:p>
    <w:p w14:paraId="08F5562B" w14:textId="77777777" w:rsidR="00682BD0" w:rsidRPr="006C77A4" w:rsidRDefault="00682BD0">
      <w:pPr>
        <w:pStyle w:val="NormalWeb"/>
        <w:ind w:left="640" w:hanging="640"/>
        <w:divId w:val="1792241901"/>
        <w:rPr>
          <w:rFonts w:ascii="Arial" w:hAnsi="Arial" w:cs="Arial"/>
          <w:noProof/>
          <w:lang w:val="en-US"/>
          <w:rPrChange w:id="2618" w:author="Katherine Chiluiza" w:date="2015-03-10T12:18:00Z">
            <w:rPr>
              <w:rFonts w:ascii="Arial" w:hAnsi="Arial" w:cs="Arial"/>
              <w:noProof/>
            </w:rPr>
          </w:rPrChange>
        </w:rPr>
      </w:pPr>
      <w:r w:rsidRPr="006C77A4">
        <w:rPr>
          <w:rFonts w:ascii="Arial" w:hAnsi="Arial" w:cs="Arial"/>
          <w:noProof/>
          <w:lang w:val="en-US"/>
          <w:rPrChange w:id="2619" w:author="Katherine Chiluiza" w:date="2015-03-10T12:18:00Z">
            <w:rPr>
              <w:rFonts w:ascii="Arial" w:hAnsi="Arial" w:cs="Arial"/>
              <w:noProof/>
            </w:rPr>
          </w:rPrChange>
        </w:rPr>
        <w:t>[31]</w:t>
      </w:r>
      <w:r w:rsidRPr="006C77A4">
        <w:rPr>
          <w:rFonts w:ascii="Arial" w:hAnsi="Arial" w:cs="Arial"/>
          <w:noProof/>
          <w:lang w:val="en-US"/>
          <w:rPrChange w:id="2620" w:author="Katherine Chiluiza" w:date="2015-03-10T12:18:00Z">
            <w:rPr>
              <w:rFonts w:ascii="Arial" w:hAnsi="Arial" w:cs="Arial"/>
              <w:noProof/>
            </w:rPr>
          </w:rPrChange>
        </w:rPr>
        <w:tab/>
        <w:t xml:space="preserve">A. Camurri and C. Costa, Eds., </w:t>
      </w:r>
      <w:r w:rsidRPr="006C77A4">
        <w:rPr>
          <w:rFonts w:ascii="Arial" w:hAnsi="Arial" w:cs="Arial"/>
          <w:i/>
          <w:iCs/>
          <w:noProof/>
          <w:lang w:val="en-US"/>
          <w:rPrChange w:id="2621" w:author="Katherine Chiluiza" w:date="2015-03-10T12:18:00Z">
            <w:rPr>
              <w:rFonts w:ascii="Arial" w:hAnsi="Arial" w:cs="Arial"/>
              <w:i/>
              <w:iCs/>
              <w:noProof/>
            </w:rPr>
          </w:rPrChange>
        </w:rPr>
        <w:t>Intelligent Technologies for Interactive Entertainment</w:t>
      </w:r>
      <w:r w:rsidRPr="006C77A4">
        <w:rPr>
          <w:rFonts w:ascii="Arial" w:hAnsi="Arial" w:cs="Arial"/>
          <w:noProof/>
          <w:lang w:val="en-US"/>
          <w:rPrChange w:id="2622" w:author="Katherine Chiluiza" w:date="2015-03-10T12:18:00Z">
            <w:rPr>
              <w:rFonts w:ascii="Arial" w:hAnsi="Arial" w:cs="Arial"/>
              <w:noProof/>
            </w:rPr>
          </w:rPrChange>
        </w:rPr>
        <w:t>, vol. 78. Berlin, Heidelberg: Springer Berlin Heidelberg, 2012.</w:t>
      </w:r>
    </w:p>
    <w:p w14:paraId="46F77707" w14:textId="77777777" w:rsidR="00682BD0" w:rsidRPr="006C77A4" w:rsidRDefault="00682BD0">
      <w:pPr>
        <w:pStyle w:val="NormalWeb"/>
        <w:ind w:left="640" w:hanging="640"/>
        <w:divId w:val="1792241901"/>
        <w:rPr>
          <w:rFonts w:ascii="Arial" w:hAnsi="Arial" w:cs="Arial"/>
          <w:noProof/>
          <w:lang w:val="en-US"/>
          <w:rPrChange w:id="2623" w:author="Katherine Chiluiza" w:date="2015-03-10T12:18:00Z">
            <w:rPr>
              <w:rFonts w:ascii="Arial" w:hAnsi="Arial" w:cs="Arial"/>
              <w:noProof/>
            </w:rPr>
          </w:rPrChange>
        </w:rPr>
      </w:pPr>
      <w:r w:rsidRPr="006C77A4">
        <w:rPr>
          <w:rFonts w:ascii="Arial" w:hAnsi="Arial" w:cs="Arial"/>
          <w:noProof/>
          <w:lang w:val="en-US"/>
          <w:rPrChange w:id="2624" w:author="Katherine Chiluiza" w:date="2015-03-10T12:18:00Z">
            <w:rPr>
              <w:rFonts w:ascii="Arial" w:hAnsi="Arial" w:cs="Arial"/>
              <w:noProof/>
            </w:rPr>
          </w:rPrChange>
        </w:rPr>
        <w:lastRenderedPageBreak/>
        <w:t>[32]</w:t>
      </w:r>
      <w:r w:rsidRPr="006C77A4">
        <w:rPr>
          <w:rFonts w:ascii="Arial" w:hAnsi="Arial" w:cs="Arial"/>
          <w:noProof/>
          <w:lang w:val="en-US"/>
          <w:rPrChange w:id="2625" w:author="Katherine Chiluiza" w:date="2015-03-10T12:18:00Z">
            <w:rPr>
              <w:rFonts w:ascii="Arial" w:hAnsi="Arial" w:cs="Arial"/>
              <w:noProof/>
            </w:rPr>
          </w:rPrChange>
        </w:rPr>
        <w:tab/>
        <w:t xml:space="preserve">T. Hammond, B. Eoff, B. Paulson, A. Wolin, K. Dahmen, J. Johnston, and P. Rajan, “Free-sketch recognition,” in </w:t>
      </w:r>
      <w:r w:rsidRPr="006C77A4">
        <w:rPr>
          <w:rFonts w:ascii="Arial" w:hAnsi="Arial" w:cs="Arial"/>
          <w:i/>
          <w:iCs/>
          <w:noProof/>
          <w:lang w:val="en-US"/>
          <w:rPrChange w:id="2626" w:author="Katherine Chiluiza" w:date="2015-03-10T12:18:00Z">
            <w:rPr>
              <w:rFonts w:ascii="Arial" w:hAnsi="Arial" w:cs="Arial"/>
              <w:i/>
              <w:iCs/>
              <w:noProof/>
            </w:rPr>
          </w:rPrChange>
        </w:rPr>
        <w:t>Proceeding of the twenty-sixth annual CHI conference extended abstracts on Human factors in computing systems - CHI ’08</w:t>
      </w:r>
      <w:r w:rsidRPr="006C77A4">
        <w:rPr>
          <w:rFonts w:ascii="Arial" w:hAnsi="Arial" w:cs="Arial"/>
          <w:noProof/>
          <w:lang w:val="en-US"/>
          <w:rPrChange w:id="2627" w:author="Katherine Chiluiza" w:date="2015-03-10T12:18:00Z">
            <w:rPr>
              <w:rFonts w:ascii="Arial" w:hAnsi="Arial" w:cs="Arial"/>
              <w:noProof/>
            </w:rPr>
          </w:rPrChange>
        </w:rPr>
        <w:t>, 2008, p. 3027.</w:t>
      </w:r>
    </w:p>
    <w:p w14:paraId="1E9E255B"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[33]</w:t>
      </w:r>
      <w:r w:rsidRPr="00682BD0">
        <w:rPr>
          <w:rFonts w:ascii="Arial" w:hAnsi="Arial" w:cs="Arial"/>
          <w:noProof/>
        </w:rPr>
        <w:tab/>
        <w:t>G. Méndez and J. Tibau, “ANÁLISIS, DISEÑO E IMPLEMENTACIÓN DE UN SISTEMA PARA CREACIÓN DE INTERFACES DE USUARIO UTILIZANDO EL PARADIGMA DE DIAGRMAS A MANO ALZADA,” ESCUELA SUPERIOR POLITECNICA DEL LITORAL, 2009.</w:t>
      </w:r>
    </w:p>
    <w:p w14:paraId="340BD76C" w14:textId="77777777" w:rsidR="00682BD0" w:rsidRPr="006C77A4" w:rsidRDefault="00682BD0">
      <w:pPr>
        <w:pStyle w:val="NormalWeb"/>
        <w:ind w:left="640" w:hanging="640"/>
        <w:divId w:val="1792241901"/>
        <w:rPr>
          <w:rFonts w:ascii="Arial" w:hAnsi="Arial" w:cs="Arial"/>
          <w:noProof/>
          <w:lang w:val="en-US"/>
          <w:rPrChange w:id="2628" w:author="Katherine Chiluiza" w:date="2015-03-10T12:18:00Z">
            <w:rPr>
              <w:rFonts w:ascii="Arial" w:hAnsi="Arial" w:cs="Arial"/>
              <w:noProof/>
            </w:rPr>
          </w:rPrChange>
        </w:rPr>
      </w:pPr>
      <w:r w:rsidRPr="006C77A4">
        <w:rPr>
          <w:rFonts w:ascii="Arial" w:hAnsi="Arial" w:cs="Arial"/>
          <w:noProof/>
          <w:lang w:val="en-US"/>
          <w:rPrChange w:id="2629" w:author="Katherine Chiluiza" w:date="2015-03-10T12:18:00Z">
            <w:rPr>
              <w:rFonts w:ascii="Arial" w:hAnsi="Arial" w:cs="Arial"/>
              <w:noProof/>
            </w:rPr>
          </w:rPrChange>
        </w:rPr>
        <w:t>[34]</w:t>
      </w:r>
      <w:r w:rsidRPr="006C77A4">
        <w:rPr>
          <w:rFonts w:ascii="Arial" w:hAnsi="Arial" w:cs="Arial"/>
          <w:noProof/>
          <w:lang w:val="en-US"/>
          <w:rPrChange w:id="2630" w:author="Katherine Chiluiza" w:date="2015-03-10T12:18:00Z">
            <w:rPr>
              <w:rFonts w:ascii="Arial" w:hAnsi="Arial" w:cs="Arial"/>
              <w:noProof/>
            </w:rPr>
          </w:rPrChange>
        </w:rPr>
        <w:tab/>
        <w:t xml:space="preserve">B. Paulson and T. Hammond, “PaleoSketch,” in </w:t>
      </w:r>
      <w:r w:rsidRPr="006C77A4">
        <w:rPr>
          <w:rFonts w:ascii="Arial" w:hAnsi="Arial" w:cs="Arial"/>
          <w:i/>
          <w:iCs/>
          <w:noProof/>
          <w:lang w:val="en-US"/>
          <w:rPrChange w:id="2631" w:author="Katherine Chiluiza" w:date="2015-03-10T12:18:00Z">
            <w:rPr>
              <w:rFonts w:ascii="Arial" w:hAnsi="Arial" w:cs="Arial"/>
              <w:i/>
              <w:iCs/>
              <w:noProof/>
            </w:rPr>
          </w:rPrChange>
        </w:rPr>
        <w:t>Proceedings of the 13th international conference on Intelligent user interfaces - IUI ’08</w:t>
      </w:r>
      <w:r w:rsidRPr="006C77A4">
        <w:rPr>
          <w:rFonts w:ascii="Arial" w:hAnsi="Arial" w:cs="Arial"/>
          <w:noProof/>
          <w:lang w:val="en-US"/>
          <w:rPrChange w:id="2632" w:author="Katherine Chiluiza" w:date="2015-03-10T12:18:00Z">
            <w:rPr>
              <w:rFonts w:ascii="Arial" w:hAnsi="Arial" w:cs="Arial"/>
              <w:noProof/>
            </w:rPr>
          </w:rPrChange>
        </w:rPr>
        <w:t>, 2008, p. 1.</w:t>
      </w:r>
    </w:p>
    <w:p w14:paraId="45540906" w14:textId="77777777" w:rsidR="00682BD0" w:rsidRPr="006C77A4" w:rsidRDefault="00682BD0">
      <w:pPr>
        <w:pStyle w:val="NormalWeb"/>
        <w:ind w:left="640" w:hanging="640"/>
        <w:divId w:val="1792241901"/>
        <w:rPr>
          <w:rFonts w:ascii="Arial" w:hAnsi="Arial" w:cs="Arial"/>
          <w:noProof/>
          <w:lang w:val="en-US"/>
          <w:rPrChange w:id="2633" w:author="Katherine Chiluiza" w:date="2015-03-10T12:18:00Z">
            <w:rPr>
              <w:rFonts w:ascii="Arial" w:hAnsi="Arial" w:cs="Arial"/>
              <w:noProof/>
            </w:rPr>
          </w:rPrChange>
        </w:rPr>
      </w:pPr>
      <w:r w:rsidRPr="006C77A4">
        <w:rPr>
          <w:rFonts w:ascii="Arial" w:hAnsi="Arial" w:cs="Arial"/>
          <w:noProof/>
          <w:lang w:val="en-US"/>
          <w:rPrChange w:id="2634" w:author="Katherine Chiluiza" w:date="2015-03-10T12:18:00Z">
            <w:rPr>
              <w:rFonts w:ascii="Arial" w:hAnsi="Arial" w:cs="Arial"/>
              <w:noProof/>
            </w:rPr>
          </w:rPrChange>
        </w:rPr>
        <w:t>[35]</w:t>
      </w:r>
      <w:r w:rsidRPr="006C77A4">
        <w:rPr>
          <w:rFonts w:ascii="Arial" w:hAnsi="Arial" w:cs="Arial"/>
          <w:noProof/>
          <w:lang w:val="en-US"/>
          <w:rPrChange w:id="2635" w:author="Katherine Chiluiza" w:date="2015-03-10T12:18:00Z">
            <w:rPr>
              <w:rFonts w:ascii="Arial" w:hAnsi="Arial" w:cs="Arial"/>
              <w:noProof/>
            </w:rPr>
          </w:rPrChange>
        </w:rPr>
        <w:tab/>
        <w:t xml:space="preserve">A. Jones, C. Moulin, J.-P. Barthes, D. Lenne, A. Kendira, and T. Gidel, “Personal assistant agents and multi-agent middleware for CSCW,” in </w:t>
      </w:r>
      <w:r w:rsidRPr="006C77A4">
        <w:rPr>
          <w:rFonts w:ascii="Arial" w:hAnsi="Arial" w:cs="Arial"/>
          <w:i/>
          <w:iCs/>
          <w:noProof/>
          <w:lang w:val="en-US"/>
          <w:rPrChange w:id="2636" w:author="Katherine Chiluiza" w:date="2015-03-10T12:18:00Z">
            <w:rPr>
              <w:rFonts w:ascii="Arial" w:hAnsi="Arial" w:cs="Arial"/>
              <w:i/>
              <w:iCs/>
              <w:noProof/>
            </w:rPr>
          </w:rPrChange>
        </w:rPr>
        <w:t>Proceedings of the 2012 IEEE 16th International Conference on Computer Supported Cooperative Work in Design (CSCWD)</w:t>
      </w:r>
      <w:r w:rsidRPr="006C77A4">
        <w:rPr>
          <w:rFonts w:ascii="Arial" w:hAnsi="Arial" w:cs="Arial"/>
          <w:noProof/>
          <w:lang w:val="en-US"/>
          <w:rPrChange w:id="2637" w:author="Katherine Chiluiza" w:date="2015-03-10T12:18:00Z">
            <w:rPr>
              <w:rFonts w:ascii="Arial" w:hAnsi="Arial" w:cs="Arial"/>
              <w:noProof/>
            </w:rPr>
          </w:rPrChange>
        </w:rPr>
        <w:t>, 2012.</w:t>
      </w:r>
    </w:p>
    <w:p w14:paraId="43EB0D43" w14:textId="77777777" w:rsidR="00682BD0" w:rsidRPr="00682BD0" w:rsidRDefault="00682BD0">
      <w:pPr>
        <w:pStyle w:val="NormalWeb"/>
        <w:ind w:left="640" w:hanging="640"/>
        <w:divId w:val="1792241901"/>
        <w:rPr>
          <w:rFonts w:ascii="Arial" w:hAnsi="Arial" w:cs="Arial"/>
          <w:noProof/>
        </w:rPr>
      </w:pPr>
      <w:r w:rsidRPr="006C77A4">
        <w:rPr>
          <w:rFonts w:ascii="Arial" w:hAnsi="Arial" w:cs="Arial"/>
          <w:noProof/>
          <w:lang w:val="en-US"/>
          <w:rPrChange w:id="2638" w:author="Katherine Chiluiza" w:date="2015-03-10T12:18:00Z">
            <w:rPr>
              <w:rFonts w:ascii="Arial" w:hAnsi="Arial" w:cs="Arial"/>
              <w:noProof/>
            </w:rPr>
          </w:rPrChange>
        </w:rPr>
        <w:t>[36]</w:t>
      </w:r>
      <w:r w:rsidRPr="006C77A4">
        <w:rPr>
          <w:rFonts w:ascii="Arial" w:hAnsi="Arial" w:cs="Arial"/>
          <w:noProof/>
          <w:lang w:val="en-US"/>
          <w:rPrChange w:id="2639" w:author="Katherine Chiluiza" w:date="2015-03-10T12:18:00Z">
            <w:rPr>
              <w:rFonts w:ascii="Arial" w:hAnsi="Arial" w:cs="Arial"/>
              <w:noProof/>
            </w:rPr>
          </w:rPrChange>
        </w:rPr>
        <w:tab/>
        <w:t xml:space="preserve">K. Sinmai and P. Andras, “Mapping on Surfaces: Supporting Collaborative Work Using Interactive Tabletop,” in </w:t>
      </w:r>
      <w:r w:rsidRPr="006C77A4">
        <w:rPr>
          <w:rFonts w:ascii="Arial" w:hAnsi="Arial" w:cs="Arial"/>
          <w:i/>
          <w:iCs/>
          <w:noProof/>
          <w:lang w:val="en-US"/>
          <w:rPrChange w:id="2640" w:author="Katherine Chiluiza" w:date="2015-03-10T12:18:00Z">
            <w:rPr>
              <w:rFonts w:ascii="Arial" w:hAnsi="Arial" w:cs="Arial"/>
              <w:i/>
              <w:iCs/>
              <w:noProof/>
            </w:rPr>
          </w:rPrChange>
        </w:rPr>
        <w:t>Collaboration and Technology SE  - 29</w:t>
      </w:r>
      <w:r w:rsidRPr="006C77A4">
        <w:rPr>
          <w:rFonts w:ascii="Arial" w:hAnsi="Arial" w:cs="Arial"/>
          <w:noProof/>
          <w:lang w:val="en-US"/>
          <w:rPrChange w:id="2641" w:author="Katherine Chiluiza" w:date="2015-03-10T12:18:00Z">
            <w:rPr>
              <w:rFonts w:ascii="Arial" w:hAnsi="Arial" w:cs="Arial"/>
              <w:noProof/>
            </w:rPr>
          </w:rPrChange>
        </w:rPr>
        <w:t xml:space="preserve">, vol. 8658, N. Baloian, F. Burstein, H. Ogata, F. Santoro, and G. Zurita, Eds. </w:t>
      </w:r>
      <w:r w:rsidRPr="00682BD0">
        <w:rPr>
          <w:rFonts w:ascii="Arial" w:hAnsi="Arial" w:cs="Arial"/>
          <w:noProof/>
        </w:rPr>
        <w:t xml:space="preserve">Springer International Publishing, 2014, pp. 319–334. </w:t>
      </w:r>
    </w:p>
    <w:p w14:paraId="2824EC6F" w14:textId="5A40EFDF" w:rsidR="000C40F1" w:rsidRPr="00BC4ABF" w:rsidRDefault="000C40F1" w:rsidP="00D44937">
      <w:pPr>
        <w:spacing w:after="240" w:line="480" w:lineRule="auto"/>
        <w:jc w:val="both"/>
        <w:rPr>
          <w:rFonts w:ascii="Arial" w:eastAsia="Times New Roman" w:hAnsi="Arial" w:cs="Arial"/>
          <w:b/>
          <w:sz w:val="24"/>
          <w:szCs w:val="24"/>
          <w:lang w:eastAsia="es-EC"/>
        </w:rPr>
      </w:pPr>
      <w:r>
        <w:rPr>
          <w:rFonts w:ascii="Arial" w:eastAsia="Times New Roman" w:hAnsi="Arial" w:cs="Arial"/>
          <w:b/>
          <w:sz w:val="24"/>
          <w:szCs w:val="24"/>
          <w:lang w:val="en-US" w:eastAsia="es-EC"/>
        </w:rPr>
        <w:fldChar w:fldCharType="end"/>
      </w:r>
    </w:p>
    <w:p w14:paraId="2B8F1912" w14:textId="77777777" w:rsidR="000C40F1" w:rsidRPr="00BC4ABF" w:rsidRDefault="000C40F1" w:rsidP="00D44937">
      <w:pPr>
        <w:spacing w:after="240" w:line="480" w:lineRule="auto"/>
        <w:jc w:val="both"/>
        <w:rPr>
          <w:rFonts w:ascii="Arial" w:eastAsia="Times New Roman" w:hAnsi="Arial" w:cs="Arial"/>
          <w:b/>
          <w:sz w:val="24"/>
          <w:szCs w:val="24"/>
          <w:lang w:eastAsia="es-EC"/>
        </w:rPr>
      </w:pPr>
    </w:p>
    <w:p w14:paraId="76FF3E97" w14:textId="77777777" w:rsidR="001D7D9F" w:rsidRPr="00BC4ABF" w:rsidRDefault="001D7D9F">
      <w:pPr>
        <w:rPr>
          <w:rFonts w:ascii="Arial" w:eastAsia="Times New Roman" w:hAnsi="Arial" w:cs="Arial"/>
          <w:b/>
          <w:sz w:val="24"/>
          <w:szCs w:val="24"/>
          <w:lang w:eastAsia="es-EC"/>
        </w:rPr>
      </w:pPr>
      <w:r w:rsidRPr="00BC4ABF">
        <w:rPr>
          <w:rFonts w:ascii="Arial" w:eastAsia="Times New Roman" w:hAnsi="Arial" w:cs="Arial"/>
          <w:b/>
          <w:sz w:val="24"/>
          <w:szCs w:val="24"/>
          <w:lang w:eastAsia="es-EC"/>
        </w:rPr>
        <w:br w:type="page"/>
      </w:r>
    </w:p>
    <w:p w14:paraId="39112436" w14:textId="77777777" w:rsidR="001D7D9F" w:rsidRPr="00A66BA2" w:rsidRDefault="001D7D9F" w:rsidP="00A66BA2">
      <w:pPr>
        <w:jc w:val="center"/>
        <w:rPr>
          <w:rFonts w:ascii="Arial" w:eastAsia="Times New Roman" w:hAnsi="Arial" w:cs="Arial"/>
          <w:bCs/>
          <w:color w:val="000000"/>
          <w:sz w:val="32"/>
          <w:szCs w:val="32"/>
          <w:lang w:eastAsia="es-EC"/>
        </w:rPr>
      </w:pPr>
      <w:r w:rsidRPr="00A66BA2">
        <w:rPr>
          <w:rFonts w:ascii="Arial" w:eastAsia="Times New Roman" w:hAnsi="Arial" w:cs="Arial"/>
          <w:b/>
          <w:bCs/>
          <w:color w:val="000000"/>
          <w:sz w:val="32"/>
          <w:szCs w:val="32"/>
          <w:lang w:eastAsia="es-EC"/>
        </w:rPr>
        <w:lastRenderedPageBreak/>
        <w:t>ANEXOS</w:t>
      </w:r>
    </w:p>
    <w:p w14:paraId="3AF1EA4A" w14:textId="77777777" w:rsidR="001D7D9F" w:rsidRDefault="001D7D9F" w:rsidP="001D7D9F">
      <w:pPr>
        <w:pStyle w:val="NombreCapitulo"/>
        <w:numPr>
          <w:ilvl w:val="0"/>
          <w:numId w:val="0"/>
        </w:numPr>
        <w:ind w:left="360"/>
        <w:rPr>
          <w:b w:val="0"/>
          <w:sz w:val="24"/>
          <w:szCs w:val="24"/>
        </w:rPr>
      </w:pPr>
    </w:p>
    <w:p w14:paraId="6B47D7EB" w14:textId="799867FD" w:rsidR="004E17A3" w:rsidRDefault="0022337D" w:rsidP="00BC4ABF">
      <w:pPr>
        <w:pStyle w:val="NombreCapitulo"/>
        <w:numPr>
          <w:ilvl w:val="0"/>
          <w:numId w:val="0"/>
        </w:numPr>
        <w:ind w:left="360" w:hanging="360"/>
        <w:rPr>
          <w:b w:val="0"/>
          <w:sz w:val="28"/>
          <w:szCs w:val="28"/>
        </w:rPr>
      </w:pPr>
      <w:r w:rsidRPr="0022337D">
        <w:rPr>
          <w:sz w:val="28"/>
          <w:szCs w:val="28"/>
        </w:rPr>
        <w:t xml:space="preserve">Anexo A: </w:t>
      </w:r>
      <w:r w:rsidRPr="0022337D">
        <w:rPr>
          <w:b w:val="0"/>
          <w:sz w:val="28"/>
          <w:szCs w:val="28"/>
        </w:rPr>
        <w:t xml:space="preserve">Documento de pruebas </w:t>
      </w:r>
      <w:r w:rsidR="006E3F6C">
        <w:rPr>
          <w:b w:val="0"/>
          <w:sz w:val="28"/>
          <w:szCs w:val="28"/>
        </w:rPr>
        <w:t>de la superficie colaborativa.</w:t>
      </w:r>
    </w:p>
    <w:tbl>
      <w:tblPr>
        <w:tblStyle w:val="Tablanormal11"/>
        <w:tblW w:w="0" w:type="auto"/>
        <w:tblInd w:w="-572" w:type="dxa"/>
        <w:tblLook w:val="04A0" w:firstRow="1" w:lastRow="0" w:firstColumn="1" w:lastColumn="0" w:noHBand="0" w:noVBand="1"/>
      </w:tblPr>
      <w:tblGrid>
        <w:gridCol w:w="1631"/>
        <w:gridCol w:w="1629"/>
        <w:gridCol w:w="2114"/>
        <w:gridCol w:w="1795"/>
        <w:gridCol w:w="1670"/>
      </w:tblGrid>
      <w:tr w:rsidR="00882217" w14:paraId="1027BC26" w14:textId="77777777" w:rsidTr="008336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191E2B13" w14:textId="0B34F6E9" w:rsidR="00882217" w:rsidRDefault="00882217" w:rsidP="008336A8">
            <w:pPr>
              <w:pStyle w:val="Texto"/>
              <w:spacing w:line="360" w:lineRule="auto"/>
              <w:ind w:left="0"/>
              <w:jc w:val="center"/>
            </w:pPr>
            <w:r>
              <w:t>Código de caso de prueba</w:t>
            </w:r>
          </w:p>
        </w:tc>
        <w:tc>
          <w:tcPr>
            <w:tcW w:w="0" w:type="auto"/>
            <w:vAlign w:val="center"/>
          </w:tcPr>
          <w:p w14:paraId="35673186" w14:textId="09F10CFC" w:rsidR="00882217" w:rsidRDefault="00882217" w:rsidP="008336A8">
            <w:pPr>
              <w:pStyle w:val="Texto"/>
              <w:spacing w:line="360" w:lineRule="auto"/>
              <w:ind w:left="0"/>
              <w:jc w:val="center"/>
              <w:cnfStyle w:val="100000000000" w:firstRow="1" w:lastRow="0" w:firstColumn="0" w:lastColumn="0" w:oddVBand="0" w:evenVBand="0" w:oddHBand="0" w:evenHBand="0" w:firstRowFirstColumn="0" w:firstRowLastColumn="0" w:lastRowFirstColumn="0" w:lastRowLastColumn="0"/>
            </w:pPr>
            <w:r>
              <w:t>Entradas</w:t>
            </w:r>
          </w:p>
        </w:tc>
        <w:tc>
          <w:tcPr>
            <w:tcW w:w="0" w:type="auto"/>
            <w:vAlign w:val="center"/>
          </w:tcPr>
          <w:p w14:paraId="52E3AF4E" w14:textId="3031759D" w:rsidR="00882217" w:rsidRDefault="00882217" w:rsidP="008336A8">
            <w:pPr>
              <w:pStyle w:val="Texto"/>
              <w:spacing w:line="360" w:lineRule="auto"/>
              <w:ind w:left="0"/>
              <w:jc w:val="center"/>
              <w:cnfStyle w:val="100000000000" w:firstRow="1" w:lastRow="0" w:firstColumn="0" w:lastColumn="0" w:oddVBand="0" w:evenVBand="0" w:oddHBand="0" w:evenHBand="0" w:firstRowFirstColumn="0" w:firstRowLastColumn="0" w:lastRowFirstColumn="0" w:lastRowLastColumn="0"/>
            </w:pPr>
            <w:r>
              <w:t>Salidas Esperadas</w:t>
            </w:r>
          </w:p>
        </w:tc>
        <w:tc>
          <w:tcPr>
            <w:tcW w:w="0" w:type="auto"/>
            <w:vAlign w:val="center"/>
          </w:tcPr>
          <w:p w14:paraId="03C92413" w14:textId="7479DDFA" w:rsidR="00882217" w:rsidRDefault="00882217" w:rsidP="008336A8">
            <w:pPr>
              <w:pStyle w:val="Texto"/>
              <w:spacing w:line="360" w:lineRule="auto"/>
              <w:ind w:left="0"/>
              <w:jc w:val="center"/>
              <w:cnfStyle w:val="100000000000" w:firstRow="1" w:lastRow="0" w:firstColumn="0" w:lastColumn="0" w:oddVBand="0" w:evenVBand="0" w:oddHBand="0" w:evenHBand="0" w:firstRowFirstColumn="0" w:firstRowLastColumn="0" w:lastRowFirstColumn="0" w:lastRowLastColumn="0"/>
            </w:pPr>
            <w:r>
              <w:t>Salidas obtenidas</w:t>
            </w:r>
          </w:p>
        </w:tc>
        <w:tc>
          <w:tcPr>
            <w:tcW w:w="0" w:type="auto"/>
            <w:vAlign w:val="center"/>
          </w:tcPr>
          <w:p w14:paraId="56798D1F" w14:textId="12E97706" w:rsidR="00882217" w:rsidRDefault="008336A8" w:rsidP="008336A8">
            <w:pPr>
              <w:pStyle w:val="Texto"/>
              <w:spacing w:line="360" w:lineRule="auto"/>
              <w:ind w:left="0"/>
              <w:jc w:val="center"/>
              <w:cnfStyle w:val="100000000000" w:firstRow="1" w:lastRow="0" w:firstColumn="0" w:lastColumn="0" w:oddVBand="0" w:evenVBand="0" w:oddHBand="0" w:evenHBand="0" w:firstRowFirstColumn="0" w:firstRowLastColumn="0" w:lastRowFirstColumn="0" w:lastRowLastColumn="0"/>
            </w:pPr>
            <w:r>
              <w:t>Observación</w:t>
            </w:r>
          </w:p>
        </w:tc>
      </w:tr>
      <w:tr w:rsidR="00882217" w14:paraId="35B87EE8"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5F69C822" w14:textId="2DA42D83" w:rsidR="00882217" w:rsidRPr="00882217" w:rsidRDefault="00882217" w:rsidP="008336A8">
            <w:pPr>
              <w:pStyle w:val="Texto"/>
              <w:spacing w:line="360" w:lineRule="auto"/>
              <w:ind w:left="0"/>
              <w:jc w:val="center"/>
              <w:rPr>
                <w:b w:val="0"/>
              </w:rPr>
            </w:pPr>
            <w:r>
              <w:rPr>
                <w:b w:val="0"/>
              </w:rPr>
              <w:t>TC-001</w:t>
            </w:r>
          </w:p>
        </w:tc>
        <w:tc>
          <w:tcPr>
            <w:tcW w:w="0" w:type="auto"/>
          </w:tcPr>
          <w:p w14:paraId="782FA161" w14:textId="69415875"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w:t>
            </w:r>
            <w:r w:rsidR="006E3F6C">
              <w:t xml:space="preserve"> estudiante ingresa su nombre en la aplicación web de la tablet</w:t>
            </w:r>
          </w:p>
        </w:tc>
        <w:tc>
          <w:tcPr>
            <w:tcW w:w="0" w:type="auto"/>
          </w:tcPr>
          <w:p w14:paraId="564F0F0E" w14:textId="4B1A109C" w:rsidR="00882217" w:rsidRPr="00882217" w:rsidRDefault="006E3F6C"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 xml:space="preserve">Una sesión </w:t>
            </w:r>
            <w:r w:rsidR="00971DBB">
              <w:t xml:space="preserve">debe registrarse </w:t>
            </w:r>
            <w:r>
              <w:t>en la aplicación de la superficie con los datos ingresados.</w:t>
            </w:r>
          </w:p>
        </w:tc>
        <w:tc>
          <w:tcPr>
            <w:tcW w:w="0" w:type="auto"/>
          </w:tcPr>
          <w:p w14:paraId="32018000" w14:textId="39AD4871" w:rsidR="00882217" w:rsidRPr="00882217" w:rsidRDefault="006E3F6C"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Una sesión fue añadida a la lista de usuarios autenticados en la aplicación de la superficie colaborativa.</w:t>
            </w:r>
          </w:p>
        </w:tc>
        <w:tc>
          <w:tcPr>
            <w:tcW w:w="0" w:type="auto"/>
            <w:vAlign w:val="center"/>
          </w:tcPr>
          <w:p w14:paraId="7E9859C3" w14:textId="47C0E86C" w:rsidR="00882217" w:rsidRPr="00882217" w:rsidRDefault="006E3F6C"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tc>
      </w:tr>
      <w:tr w:rsidR="00882217" w14:paraId="56735754" w14:textId="77777777" w:rsidTr="008336A8">
        <w:tc>
          <w:tcPr>
            <w:cnfStyle w:val="001000000000" w:firstRow="0" w:lastRow="0" w:firstColumn="1" w:lastColumn="0" w:oddVBand="0" w:evenVBand="0" w:oddHBand="0" w:evenHBand="0" w:firstRowFirstColumn="0" w:firstRowLastColumn="0" w:lastRowFirstColumn="0" w:lastRowLastColumn="0"/>
            <w:tcW w:w="1631" w:type="dxa"/>
            <w:vAlign w:val="center"/>
          </w:tcPr>
          <w:p w14:paraId="01E967DF" w14:textId="6C49D1B0" w:rsidR="00882217" w:rsidRPr="00882217" w:rsidRDefault="00971DBB" w:rsidP="008336A8">
            <w:pPr>
              <w:pStyle w:val="Texto"/>
              <w:spacing w:line="360" w:lineRule="auto"/>
              <w:ind w:left="0"/>
              <w:jc w:val="center"/>
              <w:rPr>
                <w:b w:val="0"/>
              </w:rPr>
            </w:pPr>
            <w:r>
              <w:rPr>
                <w:b w:val="0"/>
              </w:rPr>
              <w:t>TC-002</w:t>
            </w:r>
          </w:p>
        </w:tc>
        <w:tc>
          <w:tcPr>
            <w:tcW w:w="0" w:type="auto"/>
          </w:tcPr>
          <w:p w14:paraId="72428477" w14:textId="08E6E4D5"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Un estudiante dibuja un trazo en forma rectangular, con más altura que anchura.</w:t>
            </w:r>
          </w:p>
        </w:tc>
        <w:tc>
          <w:tcPr>
            <w:tcW w:w="0" w:type="auto"/>
          </w:tcPr>
          <w:p w14:paraId="7CE0BABF" w14:textId="49B2EACE"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debe dibujar una nueva entidad.</w:t>
            </w:r>
          </w:p>
        </w:tc>
        <w:tc>
          <w:tcPr>
            <w:tcW w:w="0" w:type="auto"/>
          </w:tcPr>
          <w:p w14:paraId="54692959" w14:textId="1B2907F8"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dibujó una nueva entidad en la aplicación de la superficie interactiva.</w:t>
            </w:r>
          </w:p>
        </w:tc>
        <w:tc>
          <w:tcPr>
            <w:tcW w:w="0" w:type="auto"/>
            <w:vAlign w:val="center"/>
          </w:tcPr>
          <w:p w14:paraId="19B88423" w14:textId="58A0BF80" w:rsidR="00882217" w:rsidRPr="008336A8" w:rsidRDefault="00971DBB"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t>Pasado</w:t>
            </w:r>
          </w:p>
        </w:tc>
      </w:tr>
      <w:tr w:rsidR="00882217" w14:paraId="1FAE4B8E"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21EA1F23" w14:textId="3F4FDBBB" w:rsidR="00882217" w:rsidRPr="00882217" w:rsidRDefault="008336A8" w:rsidP="008336A8">
            <w:pPr>
              <w:pStyle w:val="Texto"/>
              <w:spacing w:line="360" w:lineRule="auto"/>
              <w:ind w:left="0"/>
              <w:jc w:val="center"/>
              <w:rPr>
                <w:b w:val="0"/>
              </w:rPr>
            </w:pPr>
            <w:r>
              <w:rPr>
                <w:b w:val="0"/>
              </w:rPr>
              <w:t>TC-003</w:t>
            </w:r>
          </w:p>
        </w:tc>
        <w:tc>
          <w:tcPr>
            <w:tcW w:w="0" w:type="auto"/>
          </w:tcPr>
          <w:p w14:paraId="2DB95197" w14:textId="5D9F9D66"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 xml:space="preserve">Un  estudiante traza una línea sobre </w:t>
            </w:r>
            <w:r>
              <w:lastRenderedPageBreak/>
              <w:t>dos entidades en la superficie colaborativa</w:t>
            </w:r>
          </w:p>
        </w:tc>
        <w:tc>
          <w:tcPr>
            <w:tcW w:w="0" w:type="auto"/>
          </w:tcPr>
          <w:p w14:paraId="397BD975" w14:textId="7ECA02A3"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lastRenderedPageBreak/>
              <w:t xml:space="preserve">El sistema debe dibujar una nueva relación </w:t>
            </w:r>
            <w:r>
              <w:lastRenderedPageBreak/>
              <w:t>entre dos entidades.</w:t>
            </w:r>
          </w:p>
        </w:tc>
        <w:tc>
          <w:tcPr>
            <w:tcW w:w="0" w:type="auto"/>
          </w:tcPr>
          <w:p w14:paraId="5F5241E8" w14:textId="7BAF9DA6"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lastRenderedPageBreak/>
              <w:t xml:space="preserve">Una nueva relación se dibujó sobre dos entidades </w:t>
            </w:r>
            <w:r>
              <w:lastRenderedPageBreak/>
              <w:t>en la superficie colaborativa.</w:t>
            </w:r>
          </w:p>
        </w:tc>
        <w:tc>
          <w:tcPr>
            <w:tcW w:w="0" w:type="auto"/>
            <w:vAlign w:val="center"/>
          </w:tcPr>
          <w:p w14:paraId="7D2E9483" w14:textId="77777777" w:rsidR="008336A8" w:rsidRDefault="008336A8"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lastRenderedPageBreak/>
              <w:t>Pasado</w:t>
            </w:r>
          </w:p>
          <w:p w14:paraId="71B74A67" w14:textId="77777777" w:rsidR="00882217" w:rsidRPr="00882217" w:rsidRDefault="00882217"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p>
        </w:tc>
      </w:tr>
      <w:tr w:rsidR="008336A8" w14:paraId="1BB57CE7" w14:textId="77777777" w:rsidTr="008336A8">
        <w:tc>
          <w:tcPr>
            <w:cnfStyle w:val="001000000000" w:firstRow="0" w:lastRow="0" w:firstColumn="1" w:lastColumn="0" w:oddVBand="0" w:evenVBand="0" w:oddHBand="0" w:evenHBand="0" w:firstRowFirstColumn="0" w:firstRowLastColumn="0" w:lastRowFirstColumn="0" w:lastRowLastColumn="0"/>
            <w:tcW w:w="1631" w:type="dxa"/>
            <w:vAlign w:val="center"/>
          </w:tcPr>
          <w:p w14:paraId="31F332EE" w14:textId="7412355F" w:rsidR="008336A8" w:rsidRDefault="008336A8" w:rsidP="008336A8">
            <w:pPr>
              <w:pStyle w:val="Texto"/>
              <w:spacing w:line="360" w:lineRule="auto"/>
              <w:ind w:left="0"/>
              <w:jc w:val="center"/>
              <w:rPr>
                <w:b w:val="0"/>
              </w:rPr>
            </w:pPr>
            <w:r>
              <w:rPr>
                <w:b w:val="0"/>
              </w:rPr>
              <w:lastRenderedPageBreak/>
              <w:t>TC-004</w:t>
            </w:r>
          </w:p>
        </w:tc>
        <w:tc>
          <w:tcPr>
            <w:tcW w:w="0" w:type="auto"/>
          </w:tcPr>
          <w:p w14:paraId="59F595CC" w14:textId="1C8567E3" w:rsidR="008336A8" w:rsidRDefault="008336A8"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Un estudiante selecciona con un click una entidad y la carga sobre su tablet</w:t>
            </w:r>
          </w:p>
        </w:tc>
        <w:tc>
          <w:tcPr>
            <w:tcW w:w="0" w:type="auto"/>
          </w:tcPr>
          <w:p w14:paraId="3D809BEF" w14:textId="580F7E84" w:rsidR="008336A8" w:rsidRDefault="008336A8"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La información ingresada en la tablet se debe actualizar en la superficie colaborativa y propagarse a otras tablet en caso de que la misma entidad esté cargada.</w:t>
            </w:r>
          </w:p>
        </w:tc>
        <w:tc>
          <w:tcPr>
            <w:tcW w:w="0" w:type="auto"/>
          </w:tcPr>
          <w:p w14:paraId="09EAFE16" w14:textId="698CDFFF" w:rsidR="008336A8" w:rsidRDefault="008336A8"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La información ingresada a la relación en la tablet se propagó hacia la superficie colaborativa y las tablet donde estaba cargada</w:t>
            </w:r>
          </w:p>
        </w:tc>
        <w:tc>
          <w:tcPr>
            <w:tcW w:w="0" w:type="auto"/>
            <w:vAlign w:val="center"/>
          </w:tcPr>
          <w:p w14:paraId="172258CD" w14:textId="50447D46" w:rsidR="008336A8" w:rsidRDefault="008336A8"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t>Pasado</w:t>
            </w:r>
          </w:p>
        </w:tc>
      </w:tr>
      <w:tr w:rsidR="008336A8" w14:paraId="0C4B459B"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52C94DF8" w14:textId="79968162" w:rsidR="008336A8" w:rsidRDefault="008336A8" w:rsidP="008336A8">
            <w:pPr>
              <w:pStyle w:val="Texto"/>
              <w:spacing w:line="360" w:lineRule="auto"/>
              <w:ind w:left="0"/>
              <w:jc w:val="center"/>
              <w:rPr>
                <w:b w:val="0"/>
              </w:rPr>
            </w:pPr>
            <w:r>
              <w:rPr>
                <w:b w:val="0"/>
              </w:rPr>
              <w:t>TC-005</w:t>
            </w:r>
          </w:p>
        </w:tc>
        <w:tc>
          <w:tcPr>
            <w:tcW w:w="0" w:type="auto"/>
          </w:tcPr>
          <w:p w14:paraId="0FC113DD" w14:textId="33D253D6" w:rsidR="008336A8" w:rsidRDefault="008336A8" w:rsidP="008336A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 estudiante carga la  cardinalidad de una relación en la tablet y la cambia.</w:t>
            </w:r>
          </w:p>
        </w:tc>
        <w:tc>
          <w:tcPr>
            <w:tcW w:w="0" w:type="auto"/>
          </w:tcPr>
          <w:p w14:paraId="7D23C6EB" w14:textId="050E8BA4" w:rsidR="008336A8" w:rsidRDefault="008336A8"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debe actualizar la cardinalidad seleccionada y propagarla a las demás tablet donde estén cargadas.</w:t>
            </w:r>
          </w:p>
        </w:tc>
        <w:tc>
          <w:tcPr>
            <w:tcW w:w="0" w:type="auto"/>
          </w:tcPr>
          <w:p w14:paraId="60932A11" w14:textId="2ECF5EB8" w:rsidR="008336A8" w:rsidRDefault="008336A8" w:rsidP="008336A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 xml:space="preserve">EL sistema actualizó la cardinalidad cargada en la superficie y en las demás tablet donde estuvieron cargadas </w:t>
            </w:r>
          </w:p>
        </w:tc>
        <w:tc>
          <w:tcPr>
            <w:tcW w:w="0" w:type="auto"/>
            <w:vAlign w:val="center"/>
          </w:tcPr>
          <w:p w14:paraId="08C1C265" w14:textId="6471929B" w:rsidR="008336A8" w:rsidRDefault="008336A8"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tc>
      </w:tr>
      <w:tr w:rsidR="00882217" w14:paraId="27998A8F" w14:textId="77777777" w:rsidTr="008336A8">
        <w:tc>
          <w:tcPr>
            <w:cnfStyle w:val="001000000000" w:firstRow="0" w:lastRow="0" w:firstColumn="1" w:lastColumn="0" w:oddVBand="0" w:evenVBand="0" w:oddHBand="0" w:evenHBand="0" w:firstRowFirstColumn="0" w:firstRowLastColumn="0" w:lastRowFirstColumn="0" w:lastRowLastColumn="0"/>
            <w:tcW w:w="1631" w:type="dxa"/>
            <w:vAlign w:val="center"/>
          </w:tcPr>
          <w:p w14:paraId="7C953D0E" w14:textId="61D0A146" w:rsidR="00882217" w:rsidRPr="00882217" w:rsidRDefault="008336A8" w:rsidP="008336A8">
            <w:pPr>
              <w:pStyle w:val="Texto"/>
              <w:spacing w:line="360" w:lineRule="auto"/>
              <w:ind w:left="0"/>
              <w:jc w:val="center"/>
              <w:rPr>
                <w:b w:val="0"/>
              </w:rPr>
            </w:pPr>
            <w:r>
              <w:rPr>
                <w:b w:val="0"/>
              </w:rPr>
              <w:t>TC-006</w:t>
            </w:r>
          </w:p>
        </w:tc>
        <w:tc>
          <w:tcPr>
            <w:tcW w:w="0" w:type="auto"/>
          </w:tcPr>
          <w:p w14:paraId="04544451" w14:textId="4C654BB7"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 xml:space="preserve">Un estudiante selecciona el modo de borrar y da </w:t>
            </w:r>
            <w:r>
              <w:lastRenderedPageBreak/>
              <w:t>click en una entidad.</w:t>
            </w:r>
          </w:p>
        </w:tc>
        <w:tc>
          <w:tcPr>
            <w:tcW w:w="0" w:type="auto"/>
          </w:tcPr>
          <w:p w14:paraId="2FCD7F37" w14:textId="05E4D8A6"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lastRenderedPageBreak/>
              <w:t xml:space="preserve">El sistema debe borrar la entidad seleccionada si no existen </w:t>
            </w:r>
            <w:r>
              <w:lastRenderedPageBreak/>
              <w:t>relaciones asociadas a esta.</w:t>
            </w:r>
          </w:p>
        </w:tc>
        <w:tc>
          <w:tcPr>
            <w:tcW w:w="0" w:type="auto"/>
          </w:tcPr>
          <w:p w14:paraId="799625C3" w14:textId="42CFCB31"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lastRenderedPageBreak/>
              <w:t xml:space="preserve">El sistema borró la entidad seleccionada, que se verificó </w:t>
            </w:r>
            <w:r>
              <w:lastRenderedPageBreak/>
              <w:t>que no estaba relacionada a ninguna otra entidad.</w:t>
            </w:r>
          </w:p>
        </w:tc>
        <w:tc>
          <w:tcPr>
            <w:tcW w:w="0" w:type="auto"/>
            <w:vAlign w:val="center"/>
          </w:tcPr>
          <w:p w14:paraId="1033A04E" w14:textId="03972630" w:rsidR="00882217" w:rsidRPr="00882217" w:rsidRDefault="008336A8"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lastRenderedPageBreak/>
              <w:t>Pasado</w:t>
            </w:r>
          </w:p>
        </w:tc>
      </w:tr>
      <w:tr w:rsidR="00882217" w14:paraId="21D24964"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48654898" w14:textId="5E353512" w:rsidR="00882217" w:rsidRPr="00882217" w:rsidRDefault="008336A8" w:rsidP="008336A8">
            <w:pPr>
              <w:pStyle w:val="Texto"/>
              <w:spacing w:line="360" w:lineRule="auto"/>
              <w:ind w:left="0"/>
              <w:jc w:val="center"/>
              <w:rPr>
                <w:b w:val="0"/>
              </w:rPr>
            </w:pPr>
            <w:r>
              <w:rPr>
                <w:b w:val="0"/>
              </w:rPr>
              <w:lastRenderedPageBreak/>
              <w:t>TC-007</w:t>
            </w:r>
          </w:p>
        </w:tc>
        <w:tc>
          <w:tcPr>
            <w:tcW w:w="0" w:type="auto"/>
          </w:tcPr>
          <w:p w14:paraId="709ED558" w14:textId="19E82E19"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 estudiante selecciona el modo de borrar y da click sobre una relación.</w:t>
            </w:r>
          </w:p>
        </w:tc>
        <w:tc>
          <w:tcPr>
            <w:tcW w:w="0" w:type="auto"/>
          </w:tcPr>
          <w:p w14:paraId="186B80EA" w14:textId="4E26B368"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debe borrar la relación seleccionada.</w:t>
            </w:r>
          </w:p>
        </w:tc>
        <w:tc>
          <w:tcPr>
            <w:tcW w:w="0" w:type="auto"/>
          </w:tcPr>
          <w:p w14:paraId="6F3D52DE" w14:textId="0F90D30B"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borró la relación seleccionada.</w:t>
            </w:r>
          </w:p>
        </w:tc>
        <w:tc>
          <w:tcPr>
            <w:tcW w:w="0" w:type="auto"/>
            <w:vAlign w:val="center"/>
          </w:tcPr>
          <w:p w14:paraId="1EA101E4" w14:textId="1DFCBACE" w:rsidR="00882217" w:rsidRPr="00882217" w:rsidRDefault="008336A8"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tc>
      </w:tr>
      <w:tr w:rsidR="00882217" w14:paraId="244D4FE7" w14:textId="77777777" w:rsidTr="008336A8">
        <w:tc>
          <w:tcPr>
            <w:cnfStyle w:val="001000000000" w:firstRow="0" w:lastRow="0" w:firstColumn="1" w:lastColumn="0" w:oddVBand="0" w:evenVBand="0" w:oddHBand="0" w:evenHBand="0" w:firstRowFirstColumn="0" w:firstRowLastColumn="0" w:lastRowFirstColumn="0" w:lastRowLastColumn="0"/>
            <w:tcW w:w="1631" w:type="dxa"/>
            <w:vAlign w:val="center"/>
          </w:tcPr>
          <w:p w14:paraId="1B5658B2" w14:textId="0B569E0F" w:rsidR="00882217" w:rsidRPr="00882217" w:rsidRDefault="008336A8" w:rsidP="008336A8">
            <w:pPr>
              <w:pStyle w:val="Texto"/>
              <w:spacing w:line="360" w:lineRule="auto"/>
              <w:ind w:left="0"/>
              <w:jc w:val="center"/>
              <w:rPr>
                <w:b w:val="0"/>
              </w:rPr>
            </w:pPr>
            <w:r>
              <w:rPr>
                <w:b w:val="0"/>
              </w:rPr>
              <w:t>TC-008</w:t>
            </w:r>
          </w:p>
        </w:tc>
        <w:tc>
          <w:tcPr>
            <w:tcW w:w="0" w:type="auto"/>
          </w:tcPr>
          <w:p w14:paraId="5A95768F" w14:textId="6D215C3D"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Un estudiante selecciona la opción de deshacer.</w:t>
            </w:r>
          </w:p>
        </w:tc>
        <w:tc>
          <w:tcPr>
            <w:tcW w:w="0" w:type="auto"/>
          </w:tcPr>
          <w:p w14:paraId="32F23A3F" w14:textId="46AD1A7F"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debe deshacer la última acción que se realizó sobre la superficie colaborativa.</w:t>
            </w:r>
          </w:p>
        </w:tc>
        <w:tc>
          <w:tcPr>
            <w:tcW w:w="0" w:type="auto"/>
          </w:tcPr>
          <w:p w14:paraId="11B144C0" w14:textId="1D9EDC47"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deshizo la última acción que se realizó sobre la superficie colaborativa.</w:t>
            </w:r>
          </w:p>
        </w:tc>
        <w:tc>
          <w:tcPr>
            <w:tcW w:w="0" w:type="auto"/>
            <w:vAlign w:val="center"/>
          </w:tcPr>
          <w:p w14:paraId="58A746A0" w14:textId="46F0C685" w:rsidR="00882217" w:rsidRPr="00882217" w:rsidRDefault="008336A8"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t>Pasado</w:t>
            </w:r>
          </w:p>
        </w:tc>
      </w:tr>
      <w:tr w:rsidR="00882217" w14:paraId="035DC61A"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44FF1A59" w14:textId="623DF8C3" w:rsidR="00882217" w:rsidRPr="00882217" w:rsidRDefault="008336A8" w:rsidP="008336A8">
            <w:pPr>
              <w:pStyle w:val="Texto"/>
              <w:spacing w:line="360" w:lineRule="auto"/>
              <w:ind w:left="0"/>
              <w:jc w:val="center"/>
              <w:rPr>
                <w:b w:val="0"/>
              </w:rPr>
            </w:pPr>
            <w:r>
              <w:rPr>
                <w:b w:val="0"/>
              </w:rPr>
              <w:t>TC-009</w:t>
            </w:r>
          </w:p>
        </w:tc>
        <w:tc>
          <w:tcPr>
            <w:tcW w:w="0" w:type="auto"/>
          </w:tcPr>
          <w:p w14:paraId="09A2A279" w14:textId="356D5D1D"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 estudiante da selecciona la opción de guardar el trabajo colaborativo.</w:t>
            </w:r>
          </w:p>
        </w:tc>
        <w:tc>
          <w:tcPr>
            <w:tcW w:w="0" w:type="auto"/>
          </w:tcPr>
          <w:p w14:paraId="3F3FC324" w14:textId="0F565A2F"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debe generar un nuevo archivo con extensión scti, que contenga el historial de acciones realizadas.</w:t>
            </w:r>
          </w:p>
        </w:tc>
        <w:tc>
          <w:tcPr>
            <w:tcW w:w="0" w:type="auto"/>
          </w:tcPr>
          <w:p w14:paraId="0C2E04FD" w14:textId="10DF5020"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Se generó un archivo con extensión scti, que contiene el historial de creación del diagrama colaborativa.</w:t>
            </w:r>
          </w:p>
        </w:tc>
        <w:tc>
          <w:tcPr>
            <w:tcW w:w="0" w:type="auto"/>
            <w:vAlign w:val="center"/>
          </w:tcPr>
          <w:p w14:paraId="5C820745" w14:textId="3065A828" w:rsidR="00882217" w:rsidRPr="00882217" w:rsidRDefault="008336A8"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tc>
      </w:tr>
      <w:tr w:rsidR="00971DBB" w14:paraId="74AB3C2B" w14:textId="77777777" w:rsidTr="008336A8">
        <w:tc>
          <w:tcPr>
            <w:cnfStyle w:val="001000000000" w:firstRow="0" w:lastRow="0" w:firstColumn="1" w:lastColumn="0" w:oddVBand="0" w:evenVBand="0" w:oddHBand="0" w:evenHBand="0" w:firstRowFirstColumn="0" w:firstRowLastColumn="0" w:lastRowFirstColumn="0" w:lastRowLastColumn="0"/>
            <w:tcW w:w="1631" w:type="dxa"/>
            <w:vAlign w:val="center"/>
          </w:tcPr>
          <w:p w14:paraId="57079EA0" w14:textId="238A7EFF" w:rsidR="00971DBB" w:rsidRDefault="008336A8" w:rsidP="008336A8">
            <w:pPr>
              <w:pStyle w:val="Texto"/>
              <w:spacing w:line="360" w:lineRule="auto"/>
              <w:ind w:left="0"/>
              <w:jc w:val="center"/>
              <w:rPr>
                <w:b w:val="0"/>
              </w:rPr>
            </w:pPr>
            <w:r>
              <w:rPr>
                <w:b w:val="0"/>
              </w:rPr>
              <w:t>TC-010</w:t>
            </w:r>
          </w:p>
        </w:tc>
        <w:tc>
          <w:tcPr>
            <w:tcW w:w="0" w:type="auto"/>
          </w:tcPr>
          <w:p w14:paraId="5A5D4BCC" w14:textId="024A938A" w:rsidR="00971DBB" w:rsidRDefault="007853DC"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 xml:space="preserve">El estudiante realiza un trazo sobre </w:t>
            </w:r>
            <w:r>
              <w:lastRenderedPageBreak/>
              <w:t>la superficie colaborativa</w:t>
            </w:r>
          </w:p>
        </w:tc>
        <w:tc>
          <w:tcPr>
            <w:tcW w:w="0" w:type="auto"/>
          </w:tcPr>
          <w:p w14:paraId="4831AB9F" w14:textId="66ADAA14" w:rsidR="00971DBB" w:rsidRDefault="007853DC"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lastRenderedPageBreak/>
              <w:t xml:space="preserve">El sistema debe dibujar un trazo sobre la </w:t>
            </w:r>
            <w:r>
              <w:lastRenderedPageBreak/>
              <w:t>superficie con el color de pluma correspondiente.</w:t>
            </w:r>
          </w:p>
        </w:tc>
        <w:tc>
          <w:tcPr>
            <w:tcW w:w="0" w:type="auto"/>
          </w:tcPr>
          <w:p w14:paraId="3491DCC9" w14:textId="77C236F7" w:rsidR="00971DBB" w:rsidRDefault="007853DC"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lastRenderedPageBreak/>
              <w:t xml:space="preserve">El sistema dibujó un trazo sobre la </w:t>
            </w:r>
            <w:r>
              <w:lastRenderedPageBreak/>
              <w:t>superficie colaborativa con el color que correspondía.</w:t>
            </w:r>
          </w:p>
        </w:tc>
        <w:tc>
          <w:tcPr>
            <w:tcW w:w="0" w:type="auto"/>
            <w:vAlign w:val="center"/>
          </w:tcPr>
          <w:p w14:paraId="5ACFE5AE" w14:textId="45A04436" w:rsidR="00971DBB" w:rsidRPr="00882217" w:rsidRDefault="008336A8"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lastRenderedPageBreak/>
              <w:t>Pasado</w:t>
            </w:r>
          </w:p>
        </w:tc>
      </w:tr>
      <w:tr w:rsidR="00971DBB" w14:paraId="3378D311"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25833997" w14:textId="3692FD3D" w:rsidR="00971DBB" w:rsidRDefault="008336A8" w:rsidP="008336A8">
            <w:pPr>
              <w:pStyle w:val="Texto"/>
              <w:spacing w:line="360" w:lineRule="auto"/>
              <w:ind w:left="0"/>
              <w:jc w:val="center"/>
              <w:rPr>
                <w:b w:val="0"/>
              </w:rPr>
            </w:pPr>
            <w:r>
              <w:rPr>
                <w:b w:val="0"/>
              </w:rPr>
              <w:lastRenderedPageBreak/>
              <w:t>TC-011</w:t>
            </w:r>
          </w:p>
        </w:tc>
        <w:tc>
          <w:tcPr>
            <w:tcW w:w="0" w:type="auto"/>
          </w:tcPr>
          <w:p w14:paraId="36450CC7" w14:textId="57FC8A1B" w:rsidR="00971DBB" w:rsidRDefault="007853DC"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Existe al menos una sesión de trabajo colaborativo de estudiantes.</w:t>
            </w:r>
          </w:p>
        </w:tc>
        <w:tc>
          <w:tcPr>
            <w:tcW w:w="0" w:type="auto"/>
          </w:tcPr>
          <w:p w14:paraId="12080D9B" w14:textId="73C3EB2F" w:rsidR="00971DBB" w:rsidRDefault="007853DC"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debe permitir observar datos numéricos y una captura del trabajo colaborativo realizado.</w:t>
            </w:r>
          </w:p>
        </w:tc>
        <w:tc>
          <w:tcPr>
            <w:tcW w:w="0" w:type="auto"/>
          </w:tcPr>
          <w:p w14:paraId="59FEA895" w14:textId="1071EC82" w:rsidR="00971DBB" w:rsidRDefault="007853DC"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permitió ver datos numéricos, porcentaje de avances de tarea y una captura del trabajo colaborativo que se encontraban realizando los estudiantes.</w:t>
            </w:r>
          </w:p>
        </w:tc>
        <w:tc>
          <w:tcPr>
            <w:tcW w:w="0" w:type="auto"/>
            <w:vAlign w:val="center"/>
          </w:tcPr>
          <w:p w14:paraId="024B763C" w14:textId="77777777" w:rsidR="008336A8" w:rsidRDefault="008336A8"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p w14:paraId="19963B97" w14:textId="77777777" w:rsidR="00971DBB" w:rsidRPr="00882217" w:rsidRDefault="00971DBB"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p>
        </w:tc>
      </w:tr>
      <w:tr w:rsidR="00971DBB" w14:paraId="410169D6" w14:textId="77777777" w:rsidTr="008336A8">
        <w:trPr>
          <w:trHeight w:val="241"/>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7F81CBFB" w14:textId="56828196" w:rsidR="00971DBB" w:rsidRDefault="008336A8" w:rsidP="008336A8">
            <w:pPr>
              <w:pStyle w:val="Texto"/>
              <w:spacing w:line="360" w:lineRule="auto"/>
              <w:ind w:left="0"/>
              <w:jc w:val="center"/>
              <w:rPr>
                <w:b w:val="0"/>
              </w:rPr>
            </w:pPr>
            <w:r>
              <w:rPr>
                <w:b w:val="0"/>
              </w:rPr>
              <w:t>TC-012</w:t>
            </w:r>
          </w:p>
        </w:tc>
        <w:tc>
          <w:tcPr>
            <w:tcW w:w="0" w:type="auto"/>
          </w:tcPr>
          <w:p w14:paraId="317B484E" w14:textId="67C5F645" w:rsidR="00971DBB" w:rsidRDefault="009E6A5F"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profesor debe haber cargado un archivo con extensión scti.</w:t>
            </w:r>
          </w:p>
        </w:tc>
        <w:tc>
          <w:tcPr>
            <w:tcW w:w="0" w:type="auto"/>
          </w:tcPr>
          <w:p w14:paraId="6191B65F" w14:textId="1E48F3B6" w:rsidR="00971DBB" w:rsidRDefault="009E6A5F"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debe permitir ver un histórico de la realización del trabajo.</w:t>
            </w:r>
          </w:p>
        </w:tc>
        <w:tc>
          <w:tcPr>
            <w:tcW w:w="0" w:type="auto"/>
          </w:tcPr>
          <w:p w14:paraId="2E0E32C7" w14:textId="4E91242C" w:rsidR="00971DBB" w:rsidRDefault="009E6A5F"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permitió observar un histórico de la elaboración de trabajo colaborativo.</w:t>
            </w:r>
          </w:p>
        </w:tc>
        <w:tc>
          <w:tcPr>
            <w:tcW w:w="0" w:type="auto"/>
            <w:vAlign w:val="center"/>
          </w:tcPr>
          <w:p w14:paraId="71BED515" w14:textId="37294747" w:rsidR="00971DBB" w:rsidRPr="00882217" w:rsidRDefault="008336A8"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t>Pasado</w:t>
            </w:r>
          </w:p>
        </w:tc>
      </w:tr>
    </w:tbl>
    <w:p w14:paraId="78981B3A" w14:textId="77777777" w:rsidR="00A66BA2" w:rsidRDefault="00A66BA2" w:rsidP="00A71C73">
      <w:pPr>
        <w:pStyle w:val="Texto"/>
        <w:ind w:left="0"/>
        <w:rPr>
          <w:color w:val="000000"/>
          <w:sz w:val="32"/>
          <w:szCs w:val="32"/>
        </w:rPr>
      </w:pPr>
      <w:r>
        <w:br w:type="page"/>
      </w:r>
    </w:p>
    <w:p w14:paraId="6D171BA2" w14:textId="2935326F" w:rsidR="00BC4ABF" w:rsidRPr="0022337D" w:rsidRDefault="0022337D" w:rsidP="00BC4ABF">
      <w:pPr>
        <w:pStyle w:val="NombreCapitulo"/>
        <w:numPr>
          <w:ilvl w:val="0"/>
          <w:numId w:val="0"/>
        </w:numPr>
        <w:ind w:left="360" w:hanging="360"/>
        <w:rPr>
          <w:b w:val="0"/>
        </w:rPr>
      </w:pPr>
      <w:r>
        <w:lastRenderedPageBreak/>
        <w:t xml:space="preserve">Anexo B: </w:t>
      </w:r>
      <w:r>
        <w:rPr>
          <w:b w:val="0"/>
        </w:rPr>
        <w:t>Prueba de usabilidad de la superficie colaborativa del sistema implementado.</w:t>
      </w:r>
    </w:p>
    <w:p w14:paraId="06E18FEF" w14:textId="77777777" w:rsidR="00A66BA2" w:rsidRPr="00A66BA2" w:rsidRDefault="00A66BA2" w:rsidP="00A66BA2">
      <w:pPr>
        <w:spacing w:line="240" w:lineRule="auto"/>
        <w:jc w:val="center"/>
        <w:rPr>
          <w:rFonts w:ascii="Arial" w:hAnsi="Arial" w:cs="Arial"/>
        </w:rPr>
      </w:pPr>
      <w:r w:rsidRPr="00A66BA2">
        <w:rPr>
          <w:rFonts w:ascii="Arial" w:hAnsi="Arial" w:cs="Arial"/>
          <w:b/>
          <w:u w:val="single"/>
        </w:rPr>
        <w:t>PRUEBA DE USABILIDAD INDIVIDUAL</w:t>
      </w:r>
    </w:p>
    <w:p w14:paraId="165B6878" w14:textId="77777777" w:rsidR="00A66BA2" w:rsidRPr="00A66BA2" w:rsidRDefault="00A66BA2" w:rsidP="00A66BA2">
      <w:pPr>
        <w:spacing w:line="240" w:lineRule="auto"/>
        <w:rPr>
          <w:rFonts w:ascii="Arial" w:hAnsi="Arial" w:cs="Arial"/>
        </w:rPr>
      </w:pPr>
    </w:p>
    <w:p w14:paraId="4BC37040" w14:textId="77777777" w:rsidR="00A66BA2" w:rsidRPr="00A66BA2" w:rsidRDefault="00A66BA2" w:rsidP="00A66BA2">
      <w:pPr>
        <w:spacing w:line="240" w:lineRule="auto"/>
        <w:rPr>
          <w:rFonts w:ascii="Arial" w:hAnsi="Arial" w:cs="Arial"/>
        </w:rPr>
      </w:pPr>
      <w:r w:rsidRPr="00A66BA2">
        <w:rPr>
          <w:rFonts w:ascii="Arial" w:hAnsi="Arial" w:cs="Arial"/>
          <w:b/>
        </w:rPr>
        <w:t>Matricula Estudiante: _______________________</w:t>
      </w:r>
    </w:p>
    <w:p w14:paraId="23B62AFB" w14:textId="77777777" w:rsidR="00A66BA2" w:rsidRPr="00A66BA2" w:rsidRDefault="00A66BA2" w:rsidP="00A66BA2">
      <w:pPr>
        <w:spacing w:line="240" w:lineRule="auto"/>
        <w:rPr>
          <w:rFonts w:ascii="Arial" w:hAnsi="Arial" w:cs="Arial"/>
        </w:rPr>
      </w:pPr>
    </w:p>
    <w:p w14:paraId="1E9BAFF5" w14:textId="77777777" w:rsidR="00A66BA2" w:rsidRPr="00A66BA2" w:rsidRDefault="00A66BA2" w:rsidP="00A66BA2">
      <w:pPr>
        <w:spacing w:line="240" w:lineRule="auto"/>
        <w:rPr>
          <w:rFonts w:ascii="Arial" w:hAnsi="Arial" w:cs="Arial"/>
        </w:rPr>
      </w:pPr>
      <w:r w:rsidRPr="00A66BA2">
        <w:rPr>
          <w:rFonts w:ascii="Arial" w:hAnsi="Arial" w:cs="Arial"/>
        </w:rPr>
        <w:t>Responda  a las siguientes preguntas considerando lo que realiza en la actualidad para elaborar un modelo lógico en relación a la materia de Bases de Datos I.</w:t>
      </w:r>
    </w:p>
    <w:p w14:paraId="55BA1C80" w14:textId="77777777" w:rsidR="00A66BA2" w:rsidRPr="00A66BA2" w:rsidRDefault="00A66BA2" w:rsidP="00A66BA2">
      <w:pPr>
        <w:spacing w:line="240" w:lineRule="auto"/>
        <w:rPr>
          <w:rFonts w:ascii="Arial" w:hAnsi="Arial" w:cs="Arial"/>
        </w:rPr>
      </w:pPr>
    </w:p>
    <w:p w14:paraId="5FE433D0" w14:textId="77777777" w:rsidR="00A66BA2" w:rsidRPr="00A66BA2" w:rsidRDefault="00A66BA2" w:rsidP="00A66BA2">
      <w:pPr>
        <w:spacing w:line="240" w:lineRule="auto"/>
        <w:rPr>
          <w:rFonts w:ascii="Arial" w:hAnsi="Arial" w:cs="Arial"/>
        </w:rPr>
      </w:pPr>
      <w:r w:rsidRPr="00A66BA2">
        <w:rPr>
          <w:rFonts w:ascii="Arial" w:hAnsi="Arial" w:cs="Arial"/>
          <w:b/>
        </w:rPr>
        <w:t>Anote la hora de inicio: ______________</w:t>
      </w:r>
    </w:p>
    <w:p w14:paraId="50A4A02F" w14:textId="77777777" w:rsidR="00A66BA2" w:rsidRPr="00A66BA2" w:rsidRDefault="00A66BA2" w:rsidP="00A66BA2">
      <w:pPr>
        <w:spacing w:line="240" w:lineRule="auto"/>
        <w:rPr>
          <w:rFonts w:ascii="Arial" w:hAnsi="Arial" w:cs="Arial"/>
        </w:rPr>
      </w:pPr>
    </w:p>
    <w:p w14:paraId="56A1FAF2" w14:textId="77777777" w:rsidR="00A66BA2" w:rsidRPr="00A66BA2" w:rsidRDefault="00A66BA2" w:rsidP="00A66BA2">
      <w:pPr>
        <w:spacing w:line="240" w:lineRule="auto"/>
        <w:rPr>
          <w:rFonts w:ascii="Arial" w:hAnsi="Arial" w:cs="Arial"/>
          <w:b/>
          <w:u w:val="single"/>
        </w:rPr>
      </w:pPr>
      <w:r w:rsidRPr="00A66BA2">
        <w:rPr>
          <w:rFonts w:ascii="Arial" w:hAnsi="Arial" w:cs="Arial"/>
          <w:b/>
          <w:u w:val="single"/>
        </w:rPr>
        <w:t>PRE-USO:</w:t>
      </w:r>
    </w:p>
    <w:tbl>
      <w:tblPr>
        <w:tblStyle w:val="Tablaconcuadrcula"/>
        <w:tblW w:w="0" w:type="auto"/>
        <w:tblLook w:val="04A0" w:firstRow="1" w:lastRow="0" w:firstColumn="1" w:lastColumn="0" w:noHBand="0" w:noVBand="1"/>
      </w:tblPr>
      <w:tblGrid>
        <w:gridCol w:w="8267"/>
      </w:tblGrid>
      <w:tr w:rsidR="00A66BA2" w:rsidRPr="00A66BA2" w14:paraId="6499F3D4" w14:textId="77777777" w:rsidTr="00EB322E">
        <w:tc>
          <w:tcPr>
            <w:tcW w:w="9166" w:type="dxa"/>
          </w:tcPr>
          <w:p w14:paraId="1F2507E2" w14:textId="77777777" w:rsidR="00A66BA2" w:rsidRPr="00A66BA2" w:rsidRDefault="00A66BA2" w:rsidP="00A66BA2">
            <w:pPr>
              <w:rPr>
                <w:rFonts w:ascii="Arial" w:hAnsi="Arial" w:cs="Arial"/>
              </w:rPr>
            </w:pPr>
            <w:r w:rsidRPr="00A66BA2">
              <w:rPr>
                <w:rFonts w:ascii="Arial" w:hAnsi="Arial" w:cs="Arial"/>
                <w:b/>
              </w:rPr>
              <w:t>Instrucciones:</w:t>
            </w:r>
          </w:p>
          <w:p w14:paraId="6AAC2724" w14:textId="77777777" w:rsidR="00A66BA2" w:rsidRPr="00A66BA2" w:rsidRDefault="00A66BA2" w:rsidP="00A66BA2">
            <w:pPr>
              <w:rPr>
                <w:rFonts w:ascii="Arial" w:hAnsi="Arial" w:cs="Arial"/>
                <w:b/>
              </w:rPr>
            </w:pPr>
            <w:r w:rsidRPr="00A66BA2">
              <w:rPr>
                <w:rFonts w:ascii="Arial" w:hAnsi="Arial" w:cs="Arial"/>
                <w:b/>
              </w:rPr>
              <w:t>Las siguientes tareas serán realizadas utilizando la mesa colaborativa. A continuación se describirán las funcionalidades principales y las instrucciones que debe de seguir para realizar determinadas acciones.</w:t>
            </w:r>
          </w:p>
          <w:p w14:paraId="69667933" w14:textId="77777777" w:rsidR="00A66BA2" w:rsidRPr="00A66BA2" w:rsidRDefault="00A66BA2" w:rsidP="00A66BA2">
            <w:pPr>
              <w:rPr>
                <w:rFonts w:ascii="Arial" w:hAnsi="Arial" w:cs="Arial"/>
                <w:b/>
              </w:rPr>
            </w:pPr>
          </w:p>
          <w:p w14:paraId="1B4493AA" w14:textId="77777777" w:rsidR="00A66BA2" w:rsidRPr="00A66BA2" w:rsidRDefault="00A66BA2" w:rsidP="00A66BA2">
            <w:pPr>
              <w:rPr>
                <w:rFonts w:ascii="Arial" w:hAnsi="Arial" w:cs="Arial"/>
              </w:rPr>
            </w:pPr>
            <w:r w:rsidRPr="00A66BA2">
              <w:rPr>
                <w:rFonts w:ascii="Arial" w:hAnsi="Arial" w:cs="Arial"/>
                <w:b/>
              </w:rPr>
              <w:t xml:space="preserve">Nota: </w:t>
            </w:r>
            <w:r w:rsidRPr="00A66BA2">
              <w:rPr>
                <w:rFonts w:ascii="Arial" w:hAnsi="Arial" w:cs="Arial"/>
              </w:rPr>
              <w:t xml:space="preserve">Existen 3 funcionalidades que están ubicadas en un menú en la parte superior. </w:t>
            </w:r>
          </w:p>
          <w:p w14:paraId="30E19715" w14:textId="77777777" w:rsidR="00A66BA2" w:rsidRPr="00A66BA2" w:rsidRDefault="00A66BA2" w:rsidP="00A66BA2">
            <w:pPr>
              <w:rPr>
                <w:rFonts w:ascii="Arial" w:hAnsi="Arial" w:cs="Arial"/>
              </w:rPr>
            </w:pPr>
            <w:r w:rsidRPr="00A66BA2">
              <w:rPr>
                <w:rFonts w:ascii="Arial" w:hAnsi="Arial" w:cs="Arial"/>
              </w:rPr>
              <w:t xml:space="preserve">El botón </w:t>
            </w:r>
            <w:r w:rsidRPr="00A66BA2">
              <w:rPr>
                <w:rFonts w:ascii="Arial" w:hAnsi="Arial" w:cs="Arial"/>
                <w:b/>
              </w:rPr>
              <w:t>Deshacer</w:t>
            </w:r>
            <w:r w:rsidRPr="00A66BA2">
              <w:rPr>
                <w:rFonts w:ascii="Arial" w:hAnsi="Arial" w:cs="Arial"/>
              </w:rPr>
              <w:t xml:space="preserve"> me permite volver a un estado anterior en una relación o entidad. El botón modo </w:t>
            </w:r>
            <w:r w:rsidRPr="00A66BA2">
              <w:rPr>
                <w:rFonts w:ascii="Arial" w:hAnsi="Arial" w:cs="Arial"/>
                <w:b/>
              </w:rPr>
              <w:t>Edición</w:t>
            </w:r>
            <w:r w:rsidRPr="00A66BA2">
              <w:rPr>
                <w:rFonts w:ascii="Arial" w:hAnsi="Arial" w:cs="Arial"/>
              </w:rPr>
              <w:t xml:space="preserve"> (lápiz) permite dibujar nuevas entidades y relaciones. El botón </w:t>
            </w:r>
            <w:r w:rsidRPr="00A66BA2">
              <w:rPr>
                <w:rFonts w:ascii="Arial" w:hAnsi="Arial" w:cs="Arial"/>
                <w:b/>
              </w:rPr>
              <w:t>Borrar</w:t>
            </w:r>
            <w:r w:rsidRPr="00A66BA2">
              <w:rPr>
                <w:rFonts w:ascii="Arial" w:hAnsi="Arial" w:cs="Arial"/>
              </w:rPr>
              <w:t xml:space="preserve"> permite eliminar. Se puede intercambiar entre modo de </w:t>
            </w:r>
            <w:r w:rsidRPr="00A66BA2">
              <w:rPr>
                <w:rFonts w:ascii="Arial" w:hAnsi="Arial" w:cs="Arial"/>
                <w:b/>
              </w:rPr>
              <w:t>BORRAR</w:t>
            </w:r>
            <w:r w:rsidRPr="00A66BA2">
              <w:rPr>
                <w:rFonts w:ascii="Arial" w:hAnsi="Arial" w:cs="Arial"/>
              </w:rPr>
              <w:t xml:space="preserve"> y </w:t>
            </w:r>
            <w:r w:rsidRPr="00A66BA2">
              <w:rPr>
                <w:rFonts w:ascii="Arial" w:hAnsi="Arial" w:cs="Arial"/>
                <w:b/>
              </w:rPr>
              <w:t>MODO EDICIÓN</w:t>
            </w:r>
            <w:r w:rsidRPr="00A66BA2">
              <w:rPr>
                <w:rFonts w:ascii="Arial" w:hAnsi="Arial" w:cs="Arial"/>
              </w:rPr>
              <w:t xml:space="preserve"> utilizando estos botones.</w:t>
            </w:r>
          </w:p>
          <w:p w14:paraId="596DCE8E" w14:textId="77777777" w:rsidR="00A66BA2" w:rsidRPr="00A66BA2" w:rsidRDefault="00A66BA2" w:rsidP="00A66BA2">
            <w:pPr>
              <w:rPr>
                <w:rFonts w:ascii="Arial" w:hAnsi="Arial" w:cs="Arial"/>
              </w:rPr>
            </w:pPr>
          </w:p>
        </w:tc>
      </w:tr>
    </w:tbl>
    <w:p w14:paraId="012BE87B" w14:textId="77777777" w:rsidR="00A66BA2" w:rsidRPr="00A66BA2" w:rsidRDefault="00A66BA2" w:rsidP="00A66BA2">
      <w:pPr>
        <w:spacing w:line="240" w:lineRule="auto"/>
        <w:rPr>
          <w:rFonts w:ascii="Arial" w:hAnsi="Arial" w:cs="Arial"/>
        </w:rPr>
      </w:pPr>
    </w:p>
    <w:p w14:paraId="0C826FB5" w14:textId="77777777" w:rsidR="00A66BA2" w:rsidRPr="00A66BA2" w:rsidRDefault="00A66BA2" w:rsidP="00A66BA2">
      <w:pPr>
        <w:numPr>
          <w:ilvl w:val="0"/>
          <w:numId w:val="26"/>
        </w:numPr>
        <w:spacing w:after="0" w:line="240" w:lineRule="auto"/>
        <w:ind w:hanging="359"/>
        <w:contextualSpacing/>
        <w:rPr>
          <w:rFonts w:ascii="Arial" w:hAnsi="Arial" w:cs="Arial"/>
          <w:b/>
        </w:rPr>
      </w:pPr>
      <w:r w:rsidRPr="00A66BA2">
        <w:rPr>
          <w:rFonts w:ascii="Arial" w:hAnsi="Arial" w:cs="Arial"/>
          <w:b/>
        </w:rPr>
        <w:t>Agregar una entidad:</w:t>
      </w:r>
    </w:p>
    <w:p w14:paraId="03042F00" w14:textId="77777777" w:rsidR="00A66BA2" w:rsidRPr="00A66BA2" w:rsidRDefault="00A66BA2" w:rsidP="00A66BA2">
      <w:pPr>
        <w:numPr>
          <w:ilvl w:val="0"/>
          <w:numId w:val="43"/>
        </w:numPr>
        <w:spacing w:after="0" w:line="240" w:lineRule="auto"/>
        <w:ind w:hanging="359"/>
        <w:contextualSpacing/>
        <w:rPr>
          <w:rFonts w:ascii="Arial" w:hAnsi="Arial" w:cs="Arial"/>
        </w:rPr>
      </w:pPr>
      <w:r w:rsidRPr="00A66BA2">
        <w:rPr>
          <w:rFonts w:ascii="Arial" w:hAnsi="Arial" w:cs="Arial"/>
        </w:rPr>
        <w:t>Dibujar un cuadrado con la pluma y que sea reconocido como una entidad.</w:t>
      </w:r>
    </w:p>
    <w:p w14:paraId="528BD37A"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 xml:space="preserve">      Número de veces que dibujó un cuadrado para que sea reconocido como una entidad: _______</w:t>
      </w:r>
    </w:p>
    <w:p w14:paraId="593CC18E"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395402E7" w14:textId="77777777" w:rsidTr="00E50C5B">
        <w:trPr>
          <w:trHeight w:val="153"/>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DA4FA9"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2ECF86"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DC2C4F"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CAA71"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437F6C"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7C5249"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6DA4B1" w14:textId="77777777" w:rsidR="00A66BA2" w:rsidRPr="00A66BA2" w:rsidRDefault="00A66BA2" w:rsidP="00E50C5B">
            <w:pPr>
              <w:spacing w:line="240" w:lineRule="auto"/>
              <w:rPr>
                <w:rFonts w:ascii="Arial" w:eastAsia="Times New Roman" w:hAnsi="Arial" w:cs="Arial"/>
              </w:rPr>
            </w:pPr>
          </w:p>
        </w:tc>
      </w:tr>
      <w:tr w:rsidR="00A66BA2" w:rsidRPr="00A66BA2" w14:paraId="4DD6853D"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002145"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094D9B"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F2D83F"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5ED7C8"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88E6E6"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0EFE31"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3A6237"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Fácil</w:t>
            </w:r>
          </w:p>
        </w:tc>
      </w:tr>
    </w:tbl>
    <w:p w14:paraId="39C243E9" w14:textId="77777777" w:rsidR="00A66BA2" w:rsidRPr="00A66BA2" w:rsidRDefault="00A66BA2" w:rsidP="00A66BA2">
      <w:pPr>
        <w:spacing w:line="240" w:lineRule="auto"/>
        <w:ind w:left="720" w:hanging="359"/>
        <w:rPr>
          <w:rFonts w:ascii="Arial" w:hAnsi="Arial" w:cs="Arial"/>
        </w:rPr>
      </w:pPr>
    </w:p>
    <w:p w14:paraId="6CB417CF" w14:textId="77777777" w:rsidR="00A66BA2" w:rsidRPr="00A66BA2" w:rsidRDefault="00A66BA2" w:rsidP="00A66BA2">
      <w:pPr>
        <w:numPr>
          <w:ilvl w:val="0"/>
          <w:numId w:val="30"/>
        </w:numPr>
        <w:spacing w:after="0" w:line="240" w:lineRule="auto"/>
        <w:ind w:hanging="359"/>
        <w:contextualSpacing/>
        <w:rPr>
          <w:rFonts w:ascii="Arial" w:hAnsi="Arial" w:cs="Arial"/>
          <w:b/>
        </w:rPr>
      </w:pPr>
      <w:r w:rsidRPr="00A66BA2">
        <w:rPr>
          <w:rFonts w:ascii="Arial" w:hAnsi="Arial" w:cs="Arial"/>
          <w:b/>
        </w:rPr>
        <w:lastRenderedPageBreak/>
        <w:t>Editar nombre de la entidad:</w:t>
      </w:r>
    </w:p>
    <w:p w14:paraId="54025C0E" w14:textId="77777777" w:rsidR="00A66BA2" w:rsidRPr="00A66BA2" w:rsidRDefault="00A66BA2" w:rsidP="00A66BA2">
      <w:pPr>
        <w:numPr>
          <w:ilvl w:val="0"/>
          <w:numId w:val="27"/>
        </w:numPr>
        <w:spacing w:after="0" w:line="240" w:lineRule="auto"/>
        <w:ind w:hanging="359"/>
        <w:contextualSpacing/>
        <w:rPr>
          <w:rFonts w:ascii="Arial" w:hAnsi="Arial" w:cs="Arial"/>
        </w:rPr>
      </w:pPr>
      <w:r w:rsidRPr="00A66BA2">
        <w:rPr>
          <w:rFonts w:ascii="Arial" w:hAnsi="Arial" w:cs="Arial"/>
        </w:rPr>
        <w:t>Hacer un click sostenido en el nombre de la entidad.</w:t>
      </w:r>
    </w:p>
    <w:p w14:paraId="799268AA" w14:textId="77777777" w:rsidR="00A66BA2" w:rsidRPr="00A66BA2" w:rsidRDefault="00A66BA2" w:rsidP="00A66BA2">
      <w:pPr>
        <w:spacing w:line="240" w:lineRule="auto"/>
        <w:rPr>
          <w:rFonts w:ascii="Arial" w:hAnsi="Arial" w:cs="Arial"/>
        </w:rPr>
      </w:pPr>
      <w:r w:rsidRPr="00A66BA2">
        <w:rPr>
          <w:rFonts w:ascii="Arial" w:hAnsi="Arial" w:cs="Arial"/>
          <w:b/>
        </w:rPr>
        <w:t xml:space="preserve">      Anote el número de intentos: ______</w:t>
      </w:r>
    </w:p>
    <w:p w14:paraId="00C62AF6" w14:textId="77777777" w:rsidR="00A66BA2" w:rsidRPr="00A66BA2" w:rsidRDefault="00A66BA2" w:rsidP="00A66BA2">
      <w:pPr>
        <w:spacing w:line="240" w:lineRule="auto"/>
        <w:ind w:left="720" w:hanging="359"/>
        <w:rPr>
          <w:rFonts w:ascii="Arial" w:hAnsi="Arial" w:cs="Arial"/>
        </w:rPr>
      </w:pPr>
      <w:r w:rsidRPr="00A66BA2">
        <w:rPr>
          <w:rFonts w:ascii="Arial" w:hAnsi="Arial" w:cs="Arial"/>
        </w:rPr>
        <w:t>2.  En la aplicación de la tablet, cambiar el nombre de la entidad seleccionada por el nombre de “</w:t>
      </w:r>
      <w:r w:rsidRPr="00A66BA2">
        <w:rPr>
          <w:rFonts w:ascii="Arial" w:hAnsi="Arial" w:cs="Arial"/>
          <w:b/>
          <w:u w:val="single"/>
        </w:rPr>
        <w:t>Cliente</w:t>
      </w:r>
      <w:r w:rsidRPr="00A66BA2">
        <w:rPr>
          <w:rFonts w:ascii="Arial" w:hAnsi="Arial" w:cs="Arial"/>
        </w:rPr>
        <w:t>”.</w:t>
      </w:r>
    </w:p>
    <w:p w14:paraId="4D6AD3BE" w14:textId="77777777" w:rsidR="00A66BA2" w:rsidRPr="00A66BA2" w:rsidRDefault="00A66BA2" w:rsidP="00A66BA2">
      <w:pPr>
        <w:spacing w:line="240" w:lineRule="auto"/>
        <w:rPr>
          <w:rFonts w:ascii="Arial" w:hAnsi="Arial" w:cs="Arial"/>
        </w:rPr>
      </w:pPr>
      <w:r w:rsidRPr="00A66BA2">
        <w:rPr>
          <w:rFonts w:ascii="Arial" w:hAnsi="Arial" w:cs="Arial"/>
        </w:rPr>
        <w:t xml:space="preserve">      3. Actualizar el nombre de la entidad haciendo click en el botón </w:t>
      </w:r>
      <w:r w:rsidRPr="00A66BA2">
        <w:rPr>
          <w:rFonts w:ascii="Arial" w:hAnsi="Arial" w:cs="Arial"/>
          <w:b/>
        </w:rPr>
        <w:t>OK</w:t>
      </w:r>
      <w:r w:rsidRPr="00A66BA2">
        <w:rPr>
          <w:rFonts w:ascii="Arial" w:hAnsi="Arial" w:cs="Arial"/>
        </w:rPr>
        <w:t>.</w:t>
      </w:r>
    </w:p>
    <w:p w14:paraId="1649F898" w14:textId="77777777" w:rsidR="00A66BA2" w:rsidRPr="00A66BA2" w:rsidRDefault="00A66BA2" w:rsidP="00A66BA2">
      <w:pPr>
        <w:spacing w:line="240" w:lineRule="auto"/>
        <w:rPr>
          <w:rFonts w:ascii="Arial" w:hAnsi="Arial" w:cs="Arial"/>
        </w:rPr>
      </w:pPr>
      <w:r w:rsidRPr="00A66BA2">
        <w:rPr>
          <w:rFonts w:ascii="Arial" w:hAnsi="Arial" w:cs="Arial"/>
        </w:rPr>
        <w:t xml:space="preserve">      4. Verificar que se haya cambiado el nombre.</w:t>
      </w:r>
    </w:p>
    <w:p w14:paraId="2ED2929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24DD0558"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4FA87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FEBAB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4ED8E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E2D8A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9E38E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F949E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963E33" w14:textId="77777777" w:rsidR="00A66BA2" w:rsidRPr="00A66BA2" w:rsidRDefault="00A66BA2" w:rsidP="00A66BA2">
            <w:pPr>
              <w:spacing w:line="240" w:lineRule="auto"/>
              <w:rPr>
                <w:rFonts w:ascii="Arial" w:eastAsia="Times New Roman" w:hAnsi="Arial" w:cs="Arial"/>
              </w:rPr>
            </w:pPr>
          </w:p>
        </w:tc>
      </w:tr>
      <w:tr w:rsidR="00A66BA2" w:rsidRPr="00A66BA2" w14:paraId="3C1F7EEA"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22BA2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4BC14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41D41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71A13E"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436DD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D8976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36531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1F54A8C2" w14:textId="77777777" w:rsidR="00A66BA2" w:rsidRPr="00A66BA2" w:rsidRDefault="00A66BA2" w:rsidP="00A66BA2">
      <w:pPr>
        <w:spacing w:line="240" w:lineRule="auto"/>
        <w:ind w:left="720" w:hanging="359"/>
        <w:rPr>
          <w:rFonts w:ascii="Arial" w:hAnsi="Arial" w:cs="Arial"/>
        </w:rPr>
      </w:pPr>
    </w:p>
    <w:p w14:paraId="0DDAD479" w14:textId="77777777" w:rsidR="00A66BA2" w:rsidRPr="00A66BA2" w:rsidRDefault="00A66BA2" w:rsidP="00A66BA2">
      <w:pPr>
        <w:numPr>
          <w:ilvl w:val="0"/>
          <w:numId w:val="41"/>
        </w:numPr>
        <w:spacing w:after="0" w:line="240" w:lineRule="auto"/>
        <w:ind w:hanging="359"/>
        <w:contextualSpacing/>
        <w:rPr>
          <w:rFonts w:ascii="Arial" w:hAnsi="Arial" w:cs="Arial"/>
          <w:b/>
        </w:rPr>
      </w:pPr>
      <w:r w:rsidRPr="00A66BA2">
        <w:rPr>
          <w:rFonts w:ascii="Arial" w:hAnsi="Arial" w:cs="Arial"/>
          <w:b/>
        </w:rPr>
        <w:t>Agregar atributo a una entidad:</w:t>
      </w:r>
    </w:p>
    <w:p w14:paraId="1F15F010" w14:textId="77777777" w:rsidR="00A66BA2" w:rsidRPr="00A66BA2" w:rsidRDefault="00A66BA2" w:rsidP="00A66BA2">
      <w:pPr>
        <w:numPr>
          <w:ilvl w:val="0"/>
          <w:numId w:val="35"/>
        </w:numPr>
        <w:spacing w:after="0" w:line="240" w:lineRule="auto"/>
        <w:ind w:hanging="359"/>
        <w:contextualSpacing/>
        <w:rPr>
          <w:rFonts w:ascii="Arial" w:hAnsi="Arial" w:cs="Arial"/>
        </w:rPr>
      </w:pPr>
      <w:r w:rsidRPr="00A66BA2">
        <w:rPr>
          <w:rFonts w:ascii="Arial" w:hAnsi="Arial" w:cs="Arial"/>
        </w:rPr>
        <w:t>Hacer un click sostenido en el cuerpo de la entidad.</w:t>
      </w:r>
    </w:p>
    <w:p w14:paraId="27A761F1" w14:textId="77777777" w:rsidR="00A66BA2" w:rsidRPr="00A66BA2" w:rsidRDefault="00A66BA2" w:rsidP="00A66BA2">
      <w:pPr>
        <w:spacing w:line="240" w:lineRule="auto"/>
        <w:ind w:left="720" w:hanging="359"/>
        <w:rPr>
          <w:rFonts w:ascii="Arial" w:hAnsi="Arial" w:cs="Arial"/>
        </w:rPr>
      </w:pPr>
      <w:r w:rsidRPr="00A66BA2">
        <w:rPr>
          <w:rFonts w:ascii="Arial" w:hAnsi="Arial" w:cs="Arial"/>
          <w:b/>
        </w:rPr>
        <w:t>Anote el número de intentos: ______</w:t>
      </w:r>
    </w:p>
    <w:p w14:paraId="5B652301" w14:textId="77777777" w:rsidR="00A66BA2" w:rsidRPr="00A66BA2" w:rsidRDefault="00A66BA2" w:rsidP="00A66BA2">
      <w:pPr>
        <w:numPr>
          <w:ilvl w:val="0"/>
          <w:numId w:val="31"/>
        </w:numPr>
        <w:spacing w:after="0" w:line="240" w:lineRule="auto"/>
        <w:ind w:hanging="359"/>
        <w:contextualSpacing/>
        <w:rPr>
          <w:rFonts w:ascii="Arial" w:hAnsi="Arial" w:cs="Arial"/>
        </w:rPr>
      </w:pPr>
      <w:r w:rsidRPr="00A66BA2">
        <w:rPr>
          <w:rFonts w:ascii="Arial" w:hAnsi="Arial" w:cs="Arial"/>
        </w:rPr>
        <w:t>En la aplicación de la tablet agregar un nuevo atributo llamado “</w:t>
      </w:r>
      <w:r w:rsidRPr="00A66BA2">
        <w:rPr>
          <w:rFonts w:ascii="Arial" w:hAnsi="Arial" w:cs="Arial"/>
          <w:b/>
          <w:u w:val="single"/>
        </w:rPr>
        <w:t>cedula</w:t>
      </w:r>
      <w:r w:rsidRPr="00A66BA2">
        <w:rPr>
          <w:rFonts w:ascii="Arial" w:hAnsi="Arial" w:cs="Arial"/>
        </w:rPr>
        <w:t xml:space="preserve">” haciendo click en el botón </w:t>
      </w:r>
      <w:r w:rsidRPr="00A66BA2">
        <w:rPr>
          <w:rFonts w:ascii="Arial" w:hAnsi="Arial" w:cs="Arial"/>
          <w:b/>
        </w:rPr>
        <w:t xml:space="preserve">ADD </w:t>
      </w:r>
      <w:r w:rsidRPr="00A66BA2">
        <w:rPr>
          <w:rFonts w:ascii="Arial" w:hAnsi="Arial" w:cs="Arial"/>
        </w:rPr>
        <w:t>y editando el nombre del atributo creado.</w:t>
      </w:r>
    </w:p>
    <w:p w14:paraId="51FCD001" w14:textId="77777777" w:rsidR="00A66BA2" w:rsidRPr="00A66BA2" w:rsidRDefault="00A66BA2" w:rsidP="00A66BA2">
      <w:pPr>
        <w:numPr>
          <w:ilvl w:val="0"/>
          <w:numId w:val="31"/>
        </w:numPr>
        <w:spacing w:after="0" w:line="240" w:lineRule="auto"/>
        <w:ind w:hanging="359"/>
        <w:contextualSpacing/>
        <w:rPr>
          <w:rFonts w:ascii="Arial" w:hAnsi="Arial" w:cs="Arial"/>
        </w:rPr>
      </w:pPr>
      <w:r w:rsidRPr="00A66BA2">
        <w:rPr>
          <w:rFonts w:ascii="Arial" w:hAnsi="Arial" w:cs="Arial"/>
        </w:rPr>
        <w:t xml:space="preserve">Actualizar el nombre del atributo haciendo click en el botón </w:t>
      </w:r>
      <w:r w:rsidRPr="00A66BA2">
        <w:rPr>
          <w:rFonts w:ascii="Arial" w:hAnsi="Arial" w:cs="Arial"/>
          <w:b/>
        </w:rPr>
        <w:t>OK</w:t>
      </w:r>
      <w:r w:rsidRPr="00A66BA2">
        <w:rPr>
          <w:rFonts w:ascii="Arial" w:hAnsi="Arial" w:cs="Arial"/>
        </w:rPr>
        <w:t>.</w:t>
      </w:r>
    </w:p>
    <w:p w14:paraId="6AC48CC1" w14:textId="77777777" w:rsidR="00A66BA2" w:rsidRPr="00A66BA2" w:rsidRDefault="00A66BA2" w:rsidP="00A66BA2">
      <w:pPr>
        <w:numPr>
          <w:ilvl w:val="0"/>
          <w:numId w:val="31"/>
        </w:numPr>
        <w:spacing w:after="0" w:line="240" w:lineRule="auto"/>
        <w:ind w:hanging="359"/>
        <w:contextualSpacing/>
        <w:rPr>
          <w:rFonts w:ascii="Arial" w:hAnsi="Arial" w:cs="Arial"/>
        </w:rPr>
      </w:pPr>
      <w:r w:rsidRPr="00A66BA2">
        <w:rPr>
          <w:rFonts w:ascii="Arial" w:hAnsi="Arial" w:cs="Arial"/>
        </w:rPr>
        <w:t>Verificar que se haya agregado el atributo.</w:t>
      </w:r>
    </w:p>
    <w:p w14:paraId="1158B284"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0174E034"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C522B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D2434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6C422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339F7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78D63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BEFB3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B80A6D" w14:textId="77777777" w:rsidR="00A66BA2" w:rsidRPr="00A66BA2" w:rsidRDefault="00A66BA2" w:rsidP="00A66BA2">
            <w:pPr>
              <w:spacing w:line="240" w:lineRule="auto"/>
              <w:rPr>
                <w:rFonts w:ascii="Arial" w:eastAsia="Times New Roman" w:hAnsi="Arial" w:cs="Arial"/>
              </w:rPr>
            </w:pPr>
          </w:p>
        </w:tc>
      </w:tr>
      <w:tr w:rsidR="00A66BA2" w:rsidRPr="00A66BA2" w14:paraId="162A11B4"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C9CDE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EC2A4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1E9646"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77C2E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7D496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7699D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F88C4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66F5E9C0" w14:textId="77777777" w:rsidR="00A66BA2" w:rsidRPr="00A66BA2" w:rsidRDefault="00A66BA2" w:rsidP="00A66BA2">
      <w:pPr>
        <w:spacing w:line="240" w:lineRule="auto"/>
        <w:ind w:left="720" w:hanging="359"/>
        <w:rPr>
          <w:rFonts w:ascii="Arial" w:hAnsi="Arial" w:cs="Arial"/>
        </w:rPr>
      </w:pPr>
    </w:p>
    <w:p w14:paraId="03154FE8" w14:textId="77777777" w:rsidR="00A66BA2" w:rsidRPr="00A66BA2" w:rsidRDefault="00A66BA2" w:rsidP="00A66BA2">
      <w:pPr>
        <w:numPr>
          <w:ilvl w:val="0"/>
          <w:numId w:val="40"/>
        </w:numPr>
        <w:spacing w:after="0" w:line="240" w:lineRule="auto"/>
        <w:ind w:hanging="359"/>
        <w:contextualSpacing/>
        <w:rPr>
          <w:rFonts w:ascii="Arial" w:hAnsi="Arial" w:cs="Arial"/>
          <w:b/>
        </w:rPr>
      </w:pPr>
      <w:r w:rsidRPr="00A66BA2">
        <w:rPr>
          <w:rFonts w:ascii="Arial" w:hAnsi="Arial" w:cs="Arial"/>
          <w:b/>
        </w:rPr>
        <w:t>Editar atributo:</w:t>
      </w:r>
    </w:p>
    <w:p w14:paraId="63A732FF" w14:textId="77777777" w:rsidR="00A66BA2" w:rsidRPr="00A66BA2" w:rsidRDefault="00A66BA2" w:rsidP="00A66BA2">
      <w:pPr>
        <w:numPr>
          <w:ilvl w:val="0"/>
          <w:numId w:val="39"/>
        </w:numPr>
        <w:spacing w:after="0" w:line="240" w:lineRule="auto"/>
        <w:ind w:hanging="359"/>
        <w:contextualSpacing/>
        <w:rPr>
          <w:rFonts w:ascii="Arial" w:hAnsi="Arial" w:cs="Arial"/>
        </w:rPr>
      </w:pPr>
      <w:r w:rsidRPr="00A66BA2">
        <w:rPr>
          <w:rFonts w:ascii="Arial" w:hAnsi="Arial" w:cs="Arial"/>
        </w:rPr>
        <w:t>Hacer un click sostenido en el cuerpo de la entidad.</w:t>
      </w:r>
    </w:p>
    <w:p w14:paraId="205C57ED"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______</w:t>
      </w:r>
    </w:p>
    <w:p w14:paraId="11A5F02C" w14:textId="77777777" w:rsidR="00A66BA2" w:rsidRPr="00A66BA2" w:rsidRDefault="00A66BA2" w:rsidP="00A66BA2">
      <w:pPr>
        <w:spacing w:line="240" w:lineRule="auto"/>
        <w:rPr>
          <w:rFonts w:ascii="Arial" w:hAnsi="Arial" w:cs="Arial"/>
        </w:rPr>
      </w:pPr>
      <w:r w:rsidRPr="00A66BA2">
        <w:rPr>
          <w:rFonts w:ascii="Arial" w:hAnsi="Arial" w:cs="Arial"/>
        </w:rPr>
        <w:t xml:space="preserve">      2. En la aplicación de la tablet cambiar el nombre del atributo  “</w:t>
      </w:r>
      <w:r w:rsidRPr="00A66BA2">
        <w:rPr>
          <w:rFonts w:ascii="Arial" w:hAnsi="Arial" w:cs="Arial"/>
          <w:b/>
        </w:rPr>
        <w:t>cedula</w:t>
      </w:r>
      <w:r w:rsidRPr="00A66BA2">
        <w:rPr>
          <w:rFonts w:ascii="Arial" w:hAnsi="Arial" w:cs="Arial"/>
        </w:rPr>
        <w:t xml:space="preserve">” con el nuevo </w:t>
      </w:r>
    </w:p>
    <w:p w14:paraId="25FB8FFE" w14:textId="77777777" w:rsidR="00A66BA2" w:rsidRPr="00A66BA2" w:rsidRDefault="00A66BA2" w:rsidP="00A66BA2">
      <w:pPr>
        <w:spacing w:line="240" w:lineRule="auto"/>
        <w:rPr>
          <w:rFonts w:ascii="Arial" w:hAnsi="Arial" w:cs="Arial"/>
        </w:rPr>
      </w:pPr>
      <w:r w:rsidRPr="00A66BA2">
        <w:rPr>
          <w:rFonts w:ascii="Arial" w:hAnsi="Arial" w:cs="Arial"/>
        </w:rPr>
        <w:t xml:space="preserve">           nombre “</w:t>
      </w:r>
      <w:r w:rsidRPr="00A66BA2">
        <w:rPr>
          <w:rFonts w:ascii="Arial" w:hAnsi="Arial" w:cs="Arial"/>
          <w:b/>
        </w:rPr>
        <w:t>codigo_cliente</w:t>
      </w:r>
      <w:r w:rsidRPr="00A66BA2">
        <w:rPr>
          <w:rFonts w:ascii="Arial" w:hAnsi="Arial" w:cs="Arial"/>
        </w:rPr>
        <w:t>”.</w:t>
      </w:r>
    </w:p>
    <w:p w14:paraId="3ECFCC1B" w14:textId="77777777" w:rsidR="00A66BA2" w:rsidRPr="00A66BA2" w:rsidRDefault="00A66BA2" w:rsidP="00A66BA2">
      <w:pPr>
        <w:spacing w:line="240" w:lineRule="auto"/>
        <w:rPr>
          <w:rFonts w:ascii="Arial" w:hAnsi="Arial" w:cs="Arial"/>
        </w:rPr>
      </w:pPr>
      <w:r w:rsidRPr="00A66BA2">
        <w:rPr>
          <w:rFonts w:ascii="Arial" w:hAnsi="Arial" w:cs="Arial"/>
        </w:rPr>
        <w:t xml:space="preserve">      3. Actualizar el nombre del atributo haciendo click en el botón </w:t>
      </w:r>
      <w:r w:rsidRPr="00A66BA2">
        <w:rPr>
          <w:rFonts w:ascii="Arial" w:hAnsi="Arial" w:cs="Arial"/>
          <w:b/>
        </w:rPr>
        <w:t>OK</w:t>
      </w:r>
      <w:r w:rsidRPr="00A66BA2">
        <w:rPr>
          <w:rFonts w:ascii="Arial" w:hAnsi="Arial" w:cs="Arial"/>
        </w:rPr>
        <w:t>.</w:t>
      </w:r>
    </w:p>
    <w:p w14:paraId="44D5F090" w14:textId="77777777" w:rsidR="00A66BA2" w:rsidRPr="00A66BA2" w:rsidRDefault="00A66BA2" w:rsidP="00A66BA2">
      <w:pPr>
        <w:spacing w:line="240" w:lineRule="auto"/>
        <w:rPr>
          <w:rFonts w:ascii="Arial" w:hAnsi="Arial" w:cs="Arial"/>
        </w:rPr>
      </w:pPr>
      <w:r w:rsidRPr="00A66BA2">
        <w:rPr>
          <w:rFonts w:ascii="Arial" w:hAnsi="Arial" w:cs="Arial"/>
        </w:rPr>
        <w:t xml:space="preserve">      4. Verificar que se haya agregado el atributo.</w:t>
      </w:r>
    </w:p>
    <w:p w14:paraId="5E7AAC76"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30779657"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37172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7F859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35A118"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71CD0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D2EE3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0A878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FF33EB" w14:textId="77777777" w:rsidR="00A66BA2" w:rsidRPr="00A66BA2" w:rsidRDefault="00A66BA2" w:rsidP="00A66BA2">
            <w:pPr>
              <w:spacing w:line="240" w:lineRule="auto"/>
              <w:rPr>
                <w:rFonts w:ascii="Arial" w:eastAsia="Times New Roman" w:hAnsi="Arial" w:cs="Arial"/>
              </w:rPr>
            </w:pPr>
          </w:p>
        </w:tc>
      </w:tr>
      <w:tr w:rsidR="00A66BA2" w:rsidRPr="00A66BA2" w14:paraId="65629D7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CF448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84960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7B8F9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40448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92FE56"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3401A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3070C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133EBF29" w14:textId="77777777" w:rsidR="00A66BA2" w:rsidRPr="00A66BA2" w:rsidRDefault="00A66BA2" w:rsidP="00A66BA2">
      <w:pPr>
        <w:spacing w:line="240" w:lineRule="auto"/>
        <w:rPr>
          <w:rFonts w:ascii="Arial" w:hAnsi="Arial" w:cs="Arial"/>
        </w:rPr>
      </w:pPr>
    </w:p>
    <w:p w14:paraId="693849D4" w14:textId="77777777" w:rsidR="00A66BA2" w:rsidRPr="00A66BA2" w:rsidRDefault="00A66BA2" w:rsidP="00A66BA2">
      <w:pPr>
        <w:numPr>
          <w:ilvl w:val="0"/>
          <w:numId w:val="44"/>
        </w:numPr>
        <w:spacing w:after="0" w:line="240" w:lineRule="auto"/>
        <w:ind w:hanging="359"/>
        <w:contextualSpacing/>
        <w:rPr>
          <w:rFonts w:ascii="Arial" w:hAnsi="Arial" w:cs="Arial"/>
          <w:b/>
        </w:rPr>
      </w:pPr>
      <w:r w:rsidRPr="00A66BA2">
        <w:rPr>
          <w:rFonts w:ascii="Arial" w:hAnsi="Arial" w:cs="Arial"/>
          <w:b/>
        </w:rPr>
        <w:t>Eliminar atributo:</w:t>
      </w:r>
    </w:p>
    <w:p w14:paraId="2F75443A" w14:textId="77777777" w:rsidR="00A66BA2" w:rsidRPr="00A66BA2" w:rsidRDefault="00A66BA2" w:rsidP="00A66BA2">
      <w:pPr>
        <w:numPr>
          <w:ilvl w:val="0"/>
          <w:numId w:val="28"/>
        </w:numPr>
        <w:spacing w:after="0" w:line="240" w:lineRule="auto"/>
        <w:ind w:hanging="359"/>
        <w:contextualSpacing/>
        <w:rPr>
          <w:rFonts w:ascii="Arial" w:hAnsi="Arial" w:cs="Arial"/>
        </w:rPr>
      </w:pPr>
      <w:r w:rsidRPr="00A66BA2">
        <w:rPr>
          <w:rFonts w:ascii="Arial" w:hAnsi="Arial" w:cs="Arial"/>
        </w:rPr>
        <w:t>Hacer un click sostenido en el nombre de la entidad.</w:t>
      </w:r>
    </w:p>
    <w:p w14:paraId="40C7225D" w14:textId="77777777" w:rsidR="00A66BA2" w:rsidRPr="00A66BA2" w:rsidRDefault="00A66BA2" w:rsidP="00A66BA2">
      <w:pPr>
        <w:spacing w:line="240" w:lineRule="auto"/>
        <w:ind w:left="720" w:hanging="359"/>
        <w:rPr>
          <w:rFonts w:ascii="Arial" w:hAnsi="Arial" w:cs="Arial"/>
        </w:rPr>
      </w:pPr>
      <w:r w:rsidRPr="00A66BA2">
        <w:rPr>
          <w:rFonts w:ascii="Arial" w:hAnsi="Arial" w:cs="Arial"/>
          <w:b/>
        </w:rPr>
        <w:t xml:space="preserve">      Anote el número de intentos: ______</w:t>
      </w:r>
    </w:p>
    <w:p w14:paraId="327E1397" w14:textId="77777777" w:rsidR="00A66BA2" w:rsidRPr="00A66BA2" w:rsidRDefault="00A66BA2" w:rsidP="00A66BA2">
      <w:pPr>
        <w:numPr>
          <w:ilvl w:val="0"/>
          <w:numId w:val="36"/>
        </w:numPr>
        <w:spacing w:after="0" w:line="240" w:lineRule="auto"/>
        <w:ind w:hanging="359"/>
        <w:contextualSpacing/>
        <w:rPr>
          <w:rFonts w:ascii="Arial" w:hAnsi="Arial" w:cs="Arial"/>
        </w:rPr>
      </w:pPr>
      <w:r w:rsidRPr="00A66BA2">
        <w:rPr>
          <w:rFonts w:ascii="Arial" w:hAnsi="Arial" w:cs="Arial"/>
        </w:rPr>
        <w:t xml:space="preserve">En la aplicación de la tablet, hacer click en la </w:t>
      </w:r>
      <w:r w:rsidRPr="00A66BA2">
        <w:rPr>
          <w:rFonts w:ascii="Arial" w:hAnsi="Arial" w:cs="Arial"/>
          <w:b/>
        </w:rPr>
        <w:t>x</w:t>
      </w:r>
      <w:r w:rsidRPr="00A66BA2">
        <w:rPr>
          <w:rFonts w:ascii="Arial" w:hAnsi="Arial" w:cs="Arial"/>
        </w:rPr>
        <w:t xml:space="preserve"> del atributo “</w:t>
      </w:r>
      <w:r w:rsidRPr="00A66BA2">
        <w:rPr>
          <w:rFonts w:ascii="Arial" w:hAnsi="Arial" w:cs="Arial"/>
          <w:b/>
        </w:rPr>
        <w:t>codigo_cliente</w:t>
      </w:r>
      <w:r w:rsidRPr="00A66BA2">
        <w:rPr>
          <w:rFonts w:ascii="Arial" w:hAnsi="Arial" w:cs="Arial"/>
        </w:rPr>
        <w:t>”.</w:t>
      </w:r>
    </w:p>
    <w:p w14:paraId="29C25E79" w14:textId="77777777" w:rsidR="00A66BA2" w:rsidRPr="00A66BA2" w:rsidRDefault="00A66BA2" w:rsidP="00A66BA2">
      <w:pPr>
        <w:numPr>
          <w:ilvl w:val="0"/>
          <w:numId w:val="36"/>
        </w:numPr>
        <w:spacing w:after="0" w:line="240" w:lineRule="auto"/>
        <w:ind w:hanging="359"/>
        <w:contextualSpacing/>
        <w:rPr>
          <w:rFonts w:ascii="Arial" w:hAnsi="Arial" w:cs="Arial"/>
        </w:rPr>
      </w:pPr>
      <w:r w:rsidRPr="00A66BA2">
        <w:rPr>
          <w:rFonts w:ascii="Arial" w:hAnsi="Arial" w:cs="Arial"/>
        </w:rPr>
        <w:t>Verificar que se haya eliminado el atributo.</w:t>
      </w:r>
    </w:p>
    <w:p w14:paraId="20AF20E6"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58AAA30D"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8DE25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30BB5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90823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E0C1B0"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7355E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B2638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A0A36F" w14:textId="77777777" w:rsidR="00A66BA2" w:rsidRPr="00A66BA2" w:rsidRDefault="00A66BA2" w:rsidP="00A66BA2">
            <w:pPr>
              <w:spacing w:line="240" w:lineRule="auto"/>
              <w:rPr>
                <w:rFonts w:ascii="Arial" w:eastAsia="Times New Roman" w:hAnsi="Arial" w:cs="Arial"/>
              </w:rPr>
            </w:pPr>
          </w:p>
        </w:tc>
      </w:tr>
      <w:tr w:rsidR="00A66BA2" w:rsidRPr="00A66BA2" w14:paraId="222BA30C"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3E1FB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544C5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022FD3"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F199A8"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A07A0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75462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109B8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7F1AD9C0" w14:textId="77777777" w:rsidR="00A66BA2" w:rsidRPr="00A66BA2" w:rsidRDefault="00A66BA2" w:rsidP="00A66BA2">
      <w:pPr>
        <w:spacing w:line="240" w:lineRule="auto"/>
        <w:rPr>
          <w:rFonts w:ascii="Arial" w:hAnsi="Arial" w:cs="Arial"/>
        </w:rPr>
      </w:pPr>
    </w:p>
    <w:p w14:paraId="44208526" w14:textId="77777777" w:rsidR="00A66BA2" w:rsidRPr="00A66BA2" w:rsidRDefault="00A66BA2" w:rsidP="00A66BA2">
      <w:pPr>
        <w:numPr>
          <w:ilvl w:val="0"/>
          <w:numId w:val="38"/>
        </w:numPr>
        <w:spacing w:after="0" w:line="240" w:lineRule="auto"/>
        <w:ind w:hanging="359"/>
        <w:contextualSpacing/>
        <w:rPr>
          <w:rFonts w:ascii="Arial" w:hAnsi="Arial" w:cs="Arial"/>
          <w:b/>
        </w:rPr>
      </w:pPr>
      <w:r w:rsidRPr="00A66BA2">
        <w:rPr>
          <w:rFonts w:ascii="Arial" w:hAnsi="Arial" w:cs="Arial"/>
          <w:b/>
        </w:rPr>
        <w:t>Agregar relación:</w:t>
      </w:r>
    </w:p>
    <w:p w14:paraId="2EA0D9F3" w14:textId="77777777" w:rsidR="00A66BA2" w:rsidRPr="00A66BA2" w:rsidRDefault="00A66BA2" w:rsidP="00A66BA2">
      <w:pPr>
        <w:spacing w:line="240" w:lineRule="auto"/>
        <w:rPr>
          <w:rFonts w:ascii="Arial" w:hAnsi="Arial" w:cs="Arial"/>
        </w:rPr>
      </w:pPr>
      <w:r w:rsidRPr="00A66BA2">
        <w:rPr>
          <w:rFonts w:ascii="Arial" w:hAnsi="Arial" w:cs="Arial"/>
          <w:b/>
        </w:rPr>
        <w:t xml:space="preserve">      </w:t>
      </w:r>
      <w:r w:rsidRPr="00A66BA2">
        <w:rPr>
          <w:rFonts w:ascii="Arial" w:hAnsi="Arial" w:cs="Arial"/>
        </w:rPr>
        <w:t>1. Agregue una entidad con el nombre “</w:t>
      </w:r>
      <w:r w:rsidRPr="00A66BA2">
        <w:rPr>
          <w:rFonts w:ascii="Arial" w:hAnsi="Arial" w:cs="Arial"/>
          <w:b/>
        </w:rPr>
        <w:t>Factura</w:t>
      </w:r>
      <w:r w:rsidRPr="00A66BA2">
        <w:rPr>
          <w:rFonts w:ascii="Arial" w:hAnsi="Arial" w:cs="Arial"/>
        </w:rPr>
        <w:t>”</w:t>
      </w:r>
    </w:p>
    <w:p w14:paraId="6BD5FC44" w14:textId="77777777" w:rsidR="00A66BA2" w:rsidRPr="00A66BA2" w:rsidRDefault="00A66BA2" w:rsidP="00A66BA2">
      <w:pPr>
        <w:spacing w:line="240" w:lineRule="auto"/>
        <w:rPr>
          <w:rFonts w:ascii="Arial" w:hAnsi="Arial" w:cs="Arial"/>
        </w:rPr>
      </w:pPr>
      <w:r w:rsidRPr="00A66BA2">
        <w:rPr>
          <w:rFonts w:ascii="Arial" w:hAnsi="Arial" w:cs="Arial"/>
        </w:rPr>
        <w:t xml:space="preserve">      2. Trazar una línea recta con la pluma desde la entidad “Cliente” hacia la     </w:t>
      </w:r>
    </w:p>
    <w:p w14:paraId="0B3BB75D" w14:textId="77777777" w:rsidR="00A66BA2" w:rsidRPr="00A66BA2" w:rsidRDefault="00A66BA2" w:rsidP="00A66BA2">
      <w:pPr>
        <w:spacing w:line="240" w:lineRule="auto"/>
        <w:rPr>
          <w:rFonts w:ascii="Arial" w:hAnsi="Arial" w:cs="Arial"/>
        </w:rPr>
      </w:pPr>
      <w:r w:rsidRPr="00A66BA2">
        <w:rPr>
          <w:rFonts w:ascii="Arial" w:hAnsi="Arial" w:cs="Arial"/>
        </w:rPr>
        <w:t xml:space="preserve">           entidad “Factura”</w:t>
      </w:r>
    </w:p>
    <w:p w14:paraId="0CF62B9A" w14:textId="77777777" w:rsidR="00A66BA2" w:rsidRPr="00A66BA2" w:rsidRDefault="00A66BA2" w:rsidP="00A66BA2">
      <w:pPr>
        <w:spacing w:line="240" w:lineRule="auto"/>
        <w:rPr>
          <w:rFonts w:ascii="Arial" w:hAnsi="Arial" w:cs="Arial"/>
        </w:rPr>
      </w:pPr>
      <w:r w:rsidRPr="00A66BA2">
        <w:rPr>
          <w:rFonts w:ascii="Arial" w:hAnsi="Arial" w:cs="Arial"/>
          <w:b/>
        </w:rPr>
        <w:t xml:space="preserve">      </w:t>
      </w:r>
      <w:r w:rsidRPr="00A66BA2">
        <w:rPr>
          <w:rFonts w:ascii="Arial" w:hAnsi="Arial" w:cs="Arial"/>
          <w:b/>
        </w:rPr>
        <w:tab/>
        <w:t>Anote el número de intentos: ______</w:t>
      </w:r>
    </w:p>
    <w:p w14:paraId="5AF36AFE"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7D38101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5C670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E8EF00"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25B81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3B26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AF084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DD923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3F1C93" w14:textId="77777777" w:rsidR="00A66BA2" w:rsidRPr="00A66BA2" w:rsidRDefault="00A66BA2" w:rsidP="00A66BA2">
            <w:pPr>
              <w:spacing w:line="240" w:lineRule="auto"/>
              <w:rPr>
                <w:rFonts w:ascii="Arial" w:eastAsia="Times New Roman" w:hAnsi="Arial" w:cs="Arial"/>
              </w:rPr>
            </w:pPr>
          </w:p>
        </w:tc>
      </w:tr>
      <w:tr w:rsidR="00A66BA2" w:rsidRPr="00A66BA2" w14:paraId="5F6372F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CE1047"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53706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0BD59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0DE84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94F79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EBF36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E5F7E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053D593A" w14:textId="77777777" w:rsidR="00A66BA2" w:rsidRPr="00A66BA2" w:rsidRDefault="00A66BA2" w:rsidP="00A66BA2">
      <w:pPr>
        <w:spacing w:line="240" w:lineRule="auto"/>
        <w:rPr>
          <w:rFonts w:ascii="Arial" w:hAnsi="Arial" w:cs="Arial"/>
        </w:rPr>
      </w:pPr>
    </w:p>
    <w:p w14:paraId="1D94B919" w14:textId="77777777" w:rsidR="00A66BA2" w:rsidRPr="00A66BA2" w:rsidRDefault="00A66BA2" w:rsidP="00A66BA2">
      <w:pPr>
        <w:numPr>
          <w:ilvl w:val="0"/>
          <w:numId w:val="38"/>
        </w:numPr>
        <w:spacing w:after="0" w:line="240" w:lineRule="auto"/>
        <w:ind w:hanging="359"/>
        <w:contextualSpacing/>
        <w:rPr>
          <w:rFonts w:ascii="Arial" w:hAnsi="Arial" w:cs="Arial"/>
          <w:b/>
        </w:rPr>
      </w:pPr>
      <w:r w:rsidRPr="00A66BA2">
        <w:rPr>
          <w:rFonts w:ascii="Arial" w:hAnsi="Arial" w:cs="Arial"/>
          <w:b/>
        </w:rPr>
        <w:t>Agregar cardinalidad de la relación:</w:t>
      </w:r>
    </w:p>
    <w:p w14:paraId="6D8DC24E"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 xml:space="preserve">Hacer click sostenido con la pluma sobre el botón de la </w:t>
      </w:r>
      <w:r w:rsidRPr="00A66BA2">
        <w:rPr>
          <w:rFonts w:ascii="Arial" w:hAnsi="Arial" w:cs="Arial"/>
          <w:b/>
        </w:rPr>
        <w:t>cruz</w:t>
      </w:r>
      <w:r w:rsidRPr="00A66BA2">
        <w:rPr>
          <w:rFonts w:ascii="Arial" w:hAnsi="Arial" w:cs="Arial"/>
        </w:rPr>
        <w:t xml:space="preserve"> que aparece en el extremo de la relación de la entidad “</w:t>
      </w:r>
      <w:r w:rsidRPr="00A66BA2">
        <w:rPr>
          <w:rFonts w:ascii="Arial" w:hAnsi="Arial" w:cs="Arial"/>
          <w:b/>
        </w:rPr>
        <w:t>Cliente</w:t>
      </w:r>
      <w:r w:rsidRPr="00A66BA2">
        <w:rPr>
          <w:rFonts w:ascii="Arial" w:hAnsi="Arial" w:cs="Arial"/>
        </w:rPr>
        <w:t>”</w:t>
      </w:r>
    </w:p>
    <w:p w14:paraId="72641C73"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05A45A32"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En la aplicación de la tablet, seleccionar la cardinalidad de “</w:t>
      </w:r>
      <w:r w:rsidRPr="00A66BA2">
        <w:rPr>
          <w:rFonts w:ascii="Arial" w:hAnsi="Arial" w:cs="Arial"/>
          <w:b/>
        </w:rPr>
        <w:t>1</w:t>
      </w:r>
      <w:r w:rsidRPr="00A66BA2">
        <w:rPr>
          <w:rFonts w:ascii="Arial" w:hAnsi="Arial" w:cs="Arial"/>
        </w:rPr>
        <w:t>”</w:t>
      </w:r>
    </w:p>
    <w:p w14:paraId="0D24F1BB"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Verificar que se haya agregado la cardinalidad en el modelo.</w:t>
      </w:r>
    </w:p>
    <w:p w14:paraId="5D5A43EF"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 xml:space="preserve">Hacer click sostenido con la pluma sobre el botón de la </w:t>
      </w:r>
      <w:r w:rsidRPr="00A66BA2">
        <w:rPr>
          <w:rFonts w:ascii="Arial" w:hAnsi="Arial" w:cs="Arial"/>
          <w:b/>
        </w:rPr>
        <w:t>cruz</w:t>
      </w:r>
      <w:r w:rsidRPr="00A66BA2">
        <w:rPr>
          <w:rFonts w:ascii="Arial" w:hAnsi="Arial" w:cs="Arial"/>
        </w:rPr>
        <w:t xml:space="preserve"> que aparece en el extremo de la relación de la entidad “</w:t>
      </w:r>
      <w:r w:rsidRPr="00A66BA2">
        <w:rPr>
          <w:rFonts w:ascii="Arial" w:hAnsi="Arial" w:cs="Arial"/>
          <w:b/>
        </w:rPr>
        <w:t>Factura</w:t>
      </w:r>
      <w:r w:rsidRPr="00A66BA2">
        <w:rPr>
          <w:rFonts w:ascii="Arial" w:hAnsi="Arial" w:cs="Arial"/>
        </w:rPr>
        <w:t xml:space="preserve">” </w:t>
      </w:r>
    </w:p>
    <w:p w14:paraId="6AED2015"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25F4B3ED"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En la aplicación de la tablet, seleccionar la cardinalidad de “</w:t>
      </w:r>
      <w:r w:rsidRPr="00A66BA2">
        <w:rPr>
          <w:rFonts w:ascii="Arial" w:hAnsi="Arial" w:cs="Arial"/>
          <w:b/>
        </w:rPr>
        <w:t>1 a muchos</w:t>
      </w:r>
      <w:r w:rsidRPr="00A66BA2">
        <w:rPr>
          <w:rFonts w:ascii="Arial" w:hAnsi="Arial" w:cs="Arial"/>
        </w:rPr>
        <w:t>”</w:t>
      </w:r>
    </w:p>
    <w:p w14:paraId="37A74CF6"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lastRenderedPageBreak/>
        <w:t>Verificar que se haya agregado la cardinalidad en el modelo.</w:t>
      </w:r>
    </w:p>
    <w:p w14:paraId="2840463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665985BB"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D3A04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B97368"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8D108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C1052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EEB24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395DB4"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CC800E" w14:textId="77777777" w:rsidR="00A66BA2" w:rsidRPr="00A66BA2" w:rsidRDefault="00A66BA2" w:rsidP="00A66BA2">
            <w:pPr>
              <w:spacing w:line="240" w:lineRule="auto"/>
              <w:rPr>
                <w:rFonts w:ascii="Arial" w:eastAsia="Times New Roman" w:hAnsi="Arial" w:cs="Arial"/>
              </w:rPr>
            </w:pPr>
          </w:p>
        </w:tc>
      </w:tr>
      <w:tr w:rsidR="00A66BA2" w:rsidRPr="00A66BA2" w14:paraId="4FBE52BB"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6C3F50"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C59483"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DF452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6BA6CE"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EAFFE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69382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9C498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5378A5BA" w14:textId="77777777" w:rsidR="00A66BA2" w:rsidRPr="00A66BA2" w:rsidRDefault="00A66BA2" w:rsidP="00A66BA2">
      <w:pPr>
        <w:spacing w:line="240" w:lineRule="auto"/>
        <w:rPr>
          <w:rFonts w:ascii="Arial" w:hAnsi="Arial" w:cs="Arial"/>
        </w:rPr>
      </w:pPr>
    </w:p>
    <w:p w14:paraId="567AA996"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Agregar el nombre de la relación:</w:t>
      </w:r>
    </w:p>
    <w:p w14:paraId="3AC8B13D"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Hacer click encima de la línea de relación que une las dos entidades</w:t>
      </w:r>
    </w:p>
    <w:p w14:paraId="40445185"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Cliente</w:t>
      </w:r>
      <w:r w:rsidRPr="00A66BA2">
        <w:rPr>
          <w:rFonts w:ascii="Arial" w:hAnsi="Arial" w:cs="Arial"/>
        </w:rPr>
        <w:t>”</w:t>
      </w:r>
    </w:p>
    <w:p w14:paraId="17F8256C" w14:textId="77777777" w:rsidR="00A66BA2" w:rsidRPr="00A66BA2" w:rsidRDefault="00A66BA2" w:rsidP="00A66BA2">
      <w:pPr>
        <w:spacing w:line="240" w:lineRule="auto"/>
        <w:ind w:left="720"/>
        <w:rPr>
          <w:rFonts w:ascii="Arial" w:hAnsi="Arial" w:cs="Arial"/>
        </w:rPr>
      </w:pPr>
      <w:r w:rsidRPr="00A66BA2">
        <w:rPr>
          <w:rFonts w:ascii="Arial" w:hAnsi="Arial" w:cs="Arial"/>
          <w:b/>
        </w:rPr>
        <w:t>Anote el número de intentos: ____</w:t>
      </w:r>
    </w:p>
    <w:p w14:paraId="25C06C5D"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tiene</w:t>
      </w:r>
      <w:r w:rsidRPr="00A66BA2">
        <w:rPr>
          <w:rFonts w:ascii="Arial" w:hAnsi="Arial" w:cs="Arial"/>
        </w:rPr>
        <w:t>” como nombre de la relación de la entidad “</w:t>
      </w:r>
      <w:r w:rsidRPr="00A66BA2">
        <w:rPr>
          <w:rFonts w:ascii="Arial" w:hAnsi="Arial" w:cs="Arial"/>
          <w:b/>
        </w:rPr>
        <w:t>Cliente</w:t>
      </w:r>
      <w:r w:rsidRPr="00A66BA2">
        <w:rPr>
          <w:rFonts w:ascii="Arial" w:hAnsi="Arial" w:cs="Arial"/>
        </w:rPr>
        <w:t xml:space="preserve">” y haga click en </w:t>
      </w:r>
      <w:r w:rsidRPr="00A66BA2">
        <w:rPr>
          <w:rFonts w:ascii="Arial" w:hAnsi="Arial" w:cs="Arial"/>
          <w:b/>
        </w:rPr>
        <w:t>OK</w:t>
      </w:r>
      <w:r w:rsidRPr="00A66BA2">
        <w:rPr>
          <w:rFonts w:ascii="Arial" w:hAnsi="Arial" w:cs="Arial"/>
        </w:rPr>
        <w:t>.</w:t>
      </w:r>
    </w:p>
    <w:p w14:paraId="6209F43D"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Factura</w:t>
      </w:r>
      <w:r w:rsidRPr="00A66BA2">
        <w:rPr>
          <w:rFonts w:ascii="Arial" w:hAnsi="Arial" w:cs="Arial"/>
        </w:rPr>
        <w:t>”</w:t>
      </w:r>
    </w:p>
    <w:p w14:paraId="32EBBACD"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186A20DE"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pertenece</w:t>
      </w:r>
      <w:r w:rsidRPr="00A66BA2">
        <w:rPr>
          <w:rFonts w:ascii="Arial" w:hAnsi="Arial" w:cs="Arial"/>
        </w:rPr>
        <w:t>” como nombre de la relación de la entidad “</w:t>
      </w:r>
      <w:r w:rsidRPr="00A66BA2">
        <w:rPr>
          <w:rFonts w:ascii="Arial" w:hAnsi="Arial" w:cs="Arial"/>
          <w:b/>
        </w:rPr>
        <w:t>Factura</w:t>
      </w:r>
      <w:r w:rsidRPr="00A66BA2">
        <w:rPr>
          <w:rFonts w:ascii="Arial" w:hAnsi="Arial" w:cs="Arial"/>
        </w:rPr>
        <w:t>” y haga click en OK.</w:t>
      </w:r>
    </w:p>
    <w:p w14:paraId="3A7BA8A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4972D1DF"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0318B8"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D807D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B1710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4A4D5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870CF4"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08C58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8DD009" w14:textId="77777777" w:rsidR="00A66BA2" w:rsidRPr="00A66BA2" w:rsidRDefault="00A66BA2" w:rsidP="00A66BA2">
            <w:pPr>
              <w:spacing w:line="240" w:lineRule="auto"/>
              <w:rPr>
                <w:rFonts w:ascii="Arial" w:eastAsia="Times New Roman" w:hAnsi="Arial" w:cs="Arial"/>
              </w:rPr>
            </w:pPr>
          </w:p>
        </w:tc>
      </w:tr>
      <w:tr w:rsidR="00A66BA2" w:rsidRPr="00A66BA2" w14:paraId="5A56593F"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EA215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0EE65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A6A318"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CB983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CA28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12B47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A2C46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3DAAA2F3" w14:textId="77777777" w:rsidR="00A66BA2" w:rsidRPr="00A66BA2" w:rsidRDefault="00A66BA2" w:rsidP="00A66BA2">
      <w:pPr>
        <w:spacing w:line="240" w:lineRule="auto"/>
        <w:rPr>
          <w:rFonts w:ascii="Arial" w:hAnsi="Arial" w:cs="Arial"/>
        </w:rPr>
      </w:pPr>
    </w:p>
    <w:p w14:paraId="563A0EAE"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Editar el nombre de la relación:</w:t>
      </w:r>
    </w:p>
    <w:p w14:paraId="0C521137"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Cliente</w:t>
      </w:r>
      <w:r w:rsidRPr="00A66BA2">
        <w:rPr>
          <w:rFonts w:ascii="Arial" w:hAnsi="Arial" w:cs="Arial"/>
        </w:rPr>
        <w:t>”</w:t>
      </w:r>
      <w:r w:rsidRPr="00A66BA2">
        <w:rPr>
          <w:rFonts w:ascii="Arial" w:hAnsi="Arial" w:cs="Arial"/>
          <w:b/>
        </w:rPr>
        <w:t>.</w:t>
      </w:r>
    </w:p>
    <w:p w14:paraId="436B22F4"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0028B86C"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pide</w:t>
      </w:r>
      <w:r w:rsidRPr="00A66BA2">
        <w:rPr>
          <w:rFonts w:ascii="Arial" w:hAnsi="Arial" w:cs="Arial"/>
        </w:rPr>
        <w:t>” como nombre de la relación de la entidad “</w:t>
      </w:r>
      <w:r w:rsidRPr="00A66BA2">
        <w:rPr>
          <w:rFonts w:ascii="Arial" w:hAnsi="Arial" w:cs="Arial"/>
          <w:b/>
        </w:rPr>
        <w:t>Cliente</w:t>
      </w:r>
      <w:r w:rsidRPr="00A66BA2">
        <w:rPr>
          <w:rFonts w:ascii="Arial" w:hAnsi="Arial" w:cs="Arial"/>
        </w:rPr>
        <w:t xml:space="preserve">” y haga click en </w:t>
      </w:r>
      <w:r w:rsidRPr="00A66BA2">
        <w:rPr>
          <w:rFonts w:ascii="Arial" w:hAnsi="Arial" w:cs="Arial"/>
          <w:b/>
        </w:rPr>
        <w:t>OK</w:t>
      </w:r>
      <w:r w:rsidRPr="00A66BA2">
        <w:rPr>
          <w:rFonts w:ascii="Arial" w:hAnsi="Arial" w:cs="Arial"/>
        </w:rPr>
        <w:t>.</w:t>
      </w:r>
    </w:p>
    <w:p w14:paraId="3537A92E"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Factura</w:t>
      </w:r>
      <w:r w:rsidRPr="00A66BA2">
        <w:rPr>
          <w:rFonts w:ascii="Arial" w:hAnsi="Arial" w:cs="Arial"/>
        </w:rPr>
        <w:t>”</w:t>
      </w:r>
      <w:r w:rsidRPr="00A66BA2">
        <w:rPr>
          <w:rFonts w:ascii="Arial" w:hAnsi="Arial" w:cs="Arial"/>
          <w:b/>
        </w:rPr>
        <w:t>.</w:t>
      </w:r>
    </w:p>
    <w:p w14:paraId="3362080E"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52DBC7BE"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esta asociada</w:t>
      </w:r>
      <w:r w:rsidRPr="00A66BA2">
        <w:rPr>
          <w:rFonts w:ascii="Arial" w:hAnsi="Arial" w:cs="Arial"/>
        </w:rPr>
        <w:t>” como nombre de la relación de la entidad “</w:t>
      </w:r>
      <w:r w:rsidRPr="00A66BA2">
        <w:rPr>
          <w:rFonts w:ascii="Arial" w:hAnsi="Arial" w:cs="Arial"/>
          <w:b/>
        </w:rPr>
        <w:t>Factura</w:t>
      </w:r>
      <w:r w:rsidRPr="00A66BA2">
        <w:rPr>
          <w:rFonts w:ascii="Arial" w:hAnsi="Arial" w:cs="Arial"/>
        </w:rPr>
        <w:t>” y haga click en OK</w:t>
      </w:r>
    </w:p>
    <w:p w14:paraId="548AA8E0"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3738501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7D85F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88765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3006B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7EC67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8FB1B8"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A1C36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D2EF70" w14:textId="77777777" w:rsidR="00A66BA2" w:rsidRPr="00A66BA2" w:rsidRDefault="00A66BA2" w:rsidP="00A66BA2">
            <w:pPr>
              <w:spacing w:line="240" w:lineRule="auto"/>
              <w:rPr>
                <w:rFonts w:ascii="Arial" w:eastAsia="Times New Roman" w:hAnsi="Arial" w:cs="Arial"/>
              </w:rPr>
            </w:pPr>
          </w:p>
        </w:tc>
      </w:tr>
      <w:tr w:rsidR="00A66BA2" w:rsidRPr="00A66BA2" w14:paraId="68E204EF"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644E6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lastRenderedPageBreak/>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1FB90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9261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0637A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328CA"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909CB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D9997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41E42B54" w14:textId="77777777" w:rsidR="00A66BA2" w:rsidRPr="00A66BA2" w:rsidRDefault="00A66BA2" w:rsidP="00A66BA2">
      <w:pPr>
        <w:spacing w:line="240" w:lineRule="auto"/>
        <w:rPr>
          <w:rFonts w:ascii="Arial" w:hAnsi="Arial" w:cs="Arial"/>
        </w:rPr>
      </w:pPr>
    </w:p>
    <w:p w14:paraId="695EFB92"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Eliminar relación:</w:t>
      </w:r>
    </w:p>
    <w:p w14:paraId="7BE609DE" w14:textId="77777777" w:rsidR="00A66BA2" w:rsidRPr="00A66BA2" w:rsidRDefault="00A66BA2" w:rsidP="00A66BA2">
      <w:pPr>
        <w:numPr>
          <w:ilvl w:val="0"/>
          <w:numId w:val="32"/>
        </w:numPr>
        <w:spacing w:after="0" w:line="240" w:lineRule="auto"/>
        <w:ind w:hanging="359"/>
        <w:contextualSpacing/>
        <w:rPr>
          <w:rFonts w:ascii="Arial" w:hAnsi="Arial" w:cs="Arial"/>
        </w:rPr>
      </w:pPr>
      <w:r w:rsidRPr="00A66BA2">
        <w:rPr>
          <w:rFonts w:ascii="Arial" w:hAnsi="Arial" w:cs="Arial"/>
        </w:rPr>
        <w:t>Del menú que tiene en la parte superior, escoja el botón con la imagen de un borrador.</w:t>
      </w:r>
    </w:p>
    <w:p w14:paraId="43159730" w14:textId="77777777" w:rsidR="00A66BA2" w:rsidRPr="00A66BA2" w:rsidRDefault="00A66BA2" w:rsidP="00A66BA2">
      <w:pPr>
        <w:numPr>
          <w:ilvl w:val="0"/>
          <w:numId w:val="32"/>
        </w:numPr>
        <w:spacing w:after="0" w:line="240" w:lineRule="auto"/>
        <w:ind w:hanging="359"/>
        <w:contextualSpacing/>
        <w:rPr>
          <w:rFonts w:ascii="Arial" w:hAnsi="Arial" w:cs="Arial"/>
        </w:rPr>
      </w:pPr>
      <w:r w:rsidRPr="00A66BA2">
        <w:rPr>
          <w:rFonts w:ascii="Arial" w:hAnsi="Arial" w:cs="Arial"/>
        </w:rPr>
        <w:t>Hacer un trazo de “tachado” sobre la línea de la relación con la pluma.</w:t>
      </w:r>
    </w:p>
    <w:p w14:paraId="2E55EAEC" w14:textId="77777777" w:rsidR="00A66BA2" w:rsidRPr="00A66BA2" w:rsidRDefault="00A66BA2" w:rsidP="00A66BA2">
      <w:pPr>
        <w:numPr>
          <w:ilvl w:val="0"/>
          <w:numId w:val="32"/>
        </w:numPr>
        <w:spacing w:after="0" w:line="240" w:lineRule="auto"/>
        <w:ind w:hanging="359"/>
        <w:contextualSpacing/>
        <w:rPr>
          <w:rFonts w:ascii="Arial" w:hAnsi="Arial" w:cs="Arial"/>
        </w:rPr>
      </w:pPr>
      <w:r w:rsidRPr="00A66BA2">
        <w:rPr>
          <w:rFonts w:ascii="Arial" w:hAnsi="Arial" w:cs="Arial"/>
        </w:rPr>
        <w:t>Verificar que se haya borrado los nombres de la relación, las cardinalidades y los verbos asociados.</w:t>
      </w:r>
    </w:p>
    <w:p w14:paraId="31223B73"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______</w:t>
      </w:r>
    </w:p>
    <w:p w14:paraId="094F6AD8" w14:textId="77777777" w:rsidR="00A66BA2" w:rsidRPr="00A66BA2" w:rsidRDefault="00A66BA2" w:rsidP="00A66BA2">
      <w:pPr>
        <w:spacing w:line="240" w:lineRule="auto"/>
        <w:ind w:left="720" w:hanging="359"/>
        <w:rPr>
          <w:rFonts w:ascii="Arial" w:hAnsi="Arial" w:cs="Arial"/>
          <w:b/>
        </w:rPr>
      </w:pPr>
    </w:p>
    <w:p w14:paraId="46C29F8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5DB0F61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70088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047CE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39BEC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57DB8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8E066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98F3B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CA79D6" w14:textId="77777777" w:rsidR="00A66BA2" w:rsidRPr="00A66BA2" w:rsidRDefault="00A66BA2" w:rsidP="00A66BA2">
            <w:pPr>
              <w:spacing w:line="240" w:lineRule="auto"/>
              <w:rPr>
                <w:rFonts w:ascii="Arial" w:eastAsia="Times New Roman" w:hAnsi="Arial" w:cs="Arial"/>
              </w:rPr>
            </w:pPr>
          </w:p>
        </w:tc>
      </w:tr>
      <w:tr w:rsidR="00A66BA2" w:rsidRPr="00A66BA2" w14:paraId="06B85A3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DD80A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9E997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72F0B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890E3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F44D1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3E731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D3718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696891D1" w14:textId="77777777" w:rsidR="00A66BA2" w:rsidRPr="00A66BA2" w:rsidRDefault="00A66BA2" w:rsidP="00A66BA2">
      <w:pPr>
        <w:spacing w:line="240" w:lineRule="auto"/>
        <w:rPr>
          <w:rFonts w:ascii="Arial" w:hAnsi="Arial" w:cs="Arial"/>
        </w:rPr>
      </w:pPr>
    </w:p>
    <w:p w14:paraId="6BAEE979"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Eliminar entidad:</w:t>
      </w:r>
    </w:p>
    <w:p w14:paraId="303FAC09" w14:textId="77777777" w:rsidR="00A66BA2" w:rsidRPr="00A66BA2" w:rsidRDefault="00A66BA2" w:rsidP="00A66BA2">
      <w:pPr>
        <w:numPr>
          <w:ilvl w:val="0"/>
          <w:numId w:val="37"/>
        </w:numPr>
        <w:spacing w:after="0" w:line="240" w:lineRule="auto"/>
        <w:ind w:hanging="359"/>
        <w:contextualSpacing/>
        <w:rPr>
          <w:rFonts w:ascii="Arial" w:hAnsi="Arial" w:cs="Arial"/>
        </w:rPr>
      </w:pPr>
      <w:r w:rsidRPr="00A66BA2">
        <w:rPr>
          <w:rFonts w:ascii="Arial" w:hAnsi="Arial" w:cs="Arial"/>
        </w:rPr>
        <w:t>Del menú que tiene en la parte superior, escoja el botón con la imagen de un borrador</w:t>
      </w:r>
    </w:p>
    <w:p w14:paraId="15B7B076" w14:textId="77777777" w:rsidR="00A66BA2" w:rsidRPr="00A66BA2" w:rsidRDefault="00A66BA2" w:rsidP="00A66BA2">
      <w:pPr>
        <w:numPr>
          <w:ilvl w:val="0"/>
          <w:numId w:val="37"/>
        </w:numPr>
        <w:spacing w:after="0" w:line="240" w:lineRule="auto"/>
        <w:ind w:hanging="359"/>
        <w:contextualSpacing/>
        <w:rPr>
          <w:rFonts w:ascii="Arial" w:hAnsi="Arial" w:cs="Arial"/>
        </w:rPr>
      </w:pPr>
      <w:r w:rsidRPr="00A66BA2">
        <w:rPr>
          <w:rFonts w:ascii="Arial" w:hAnsi="Arial" w:cs="Arial"/>
        </w:rPr>
        <w:t>Hacer un trazo de “tachado” sobre el cuerpo de la entidad “</w:t>
      </w:r>
      <w:r w:rsidRPr="00A66BA2">
        <w:rPr>
          <w:rFonts w:ascii="Arial" w:hAnsi="Arial" w:cs="Arial"/>
          <w:b/>
        </w:rPr>
        <w:t>Factura</w:t>
      </w:r>
      <w:r w:rsidRPr="00A66BA2">
        <w:rPr>
          <w:rFonts w:ascii="Arial" w:hAnsi="Arial" w:cs="Arial"/>
        </w:rPr>
        <w:t>” con la pluma.</w:t>
      </w:r>
    </w:p>
    <w:p w14:paraId="42F95484" w14:textId="77777777" w:rsidR="00A66BA2" w:rsidRPr="00A66BA2" w:rsidRDefault="00A66BA2" w:rsidP="00A66BA2">
      <w:pPr>
        <w:numPr>
          <w:ilvl w:val="0"/>
          <w:numId w:val="37"/>
        </w:numPr>
        <w:spacing w:after="0" w:line="240" w:lineRule="auto"/>
        <w:ind w:hanging="359"/>
        <w:contextualSpacing/>
        <w:rPr>
          <w:rFonts w:ascii="Arial" w:hAnsi="Arial" w:cs="Arial"/>
        </w:rPr>
      </w:pPr>
      <w:r w:rsidRPr="00A66BA2">
        <w:rPr>
          <w:rFonts w:ascii="Arial" w:hAnsi="Arial" w:cs="Arial"/>
        </w:rPr>
        <w:t>Verificar que se haya borrado la entidad y sus atributos.</w:t>
      </w:r>
    </w:p>
    <w:p w14:paraId="722C27E3" w14:textId="77777777" w:rsidR="00A66BA2" w:rsidRPr="00A66BA2" w:rsidRDefault="00A66BA2" w:rsidP="00A66BA2">
      <w:pPr>
        <w:spacing w:line="240" w:lineRule="auto"/>
        <w:ind w:firstLine="720"/>
        <w:rPr>
          <w:rFonts w:ascii="Arial" w:hAnsi="Arial" w:cs="Arial"/>
          <w:b/>
        </w:rPr>
      </w:pPr>
      <w:r w:rsidRPr="00A66BA2">
        <w:rPr>
          <w:rFonts w:ascii="Arial" w:hAnsi="Arial" w:cs="Arial"/>
          <w:b/>
        </w:rPr>
        <w:t>Anote el número de intentos: ______</w:t>
      </w:r>
    </w:p>
    <w:p w14:paraId="23032ACD"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514007F4"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8DAD5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4015F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98388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BDF7B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D55C2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3C5BB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9773BD" w14:textId="77777777" w:rsidR="00A66BA2" w:rsidRPr="00A66BA2" w:rsidRDefault="00A66BA2" w:rsidP="00A66BA2">
            <w:pPr>
              <w:spacing w:line="240" w:lineRule="auto"/>
              <w:rPr>
                <w:rFonts w:ascii="Arial" w:eastAsia="Times New Roman" w:hAnsi="Arial" w:cs="Arial"/>
              </w:rPr>
            </w:pPr>
          </w:p>
        </w:tc>
      </w:tr>
      <w:tr w:rsidR="00A66BA2" w:rsidRPr="00A66BA2" w14:paraId="0D8E60A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E03D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67288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8A847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0845EE"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6FBBF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8AB9F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0DEEC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2A1D982B" w14:textId="77777777" w:rsidR="00A66BA2" w:rsidRPr="00A66BA2" w:rsidRDefault="00A66BA2" w:rsidP="00A66BA2">
      <w:pPr>
        <w:spacing w:line="240" w:lineRule="auto"/>
        <w:rPr>
          <w:rFonts w:ascii="Arial" w:hAnsi="Arial" w:cs="Arial"/>
          <w:b/>
        </w:rPr>
      </w:pPr>
    </w:p>
    <w:p w14:paraId="4C636C62" w14:textId="77777777" w:rsidR="00A66BA2" w:rsidRPr="00A66BA2" w:rsidRDefault="00A66BA2" w:rsidP="00A66BA2">
      <w:pPr>
        <w:pStyle w:val="Prrafodelista"/>
        <w:numPr>
          <w:ilvl w:val="0"/>
          <w:numId w:val="33"/>
        </w:numPr>
        <w:spacing w:after="0" w:line="240" w:lineRule="auto"/>
        <w:ind w:left="0" w:firstLine="426"/>
        <w:rPr>
          <w:rFonts w:ascii="Arial" w:hAnsi="Arial" w:cs="Arial"/>
          <w:b/>
        </w:rPr>
      </w:pPr>
      <w:r w:rsidRPr="00A66BA2">
        <w:rPr>
          <w:rFonts w:ascii="Arial" w:hAnsi="Arial" w:cs="Arial"/>
          <w:b/>
        </w:rPr>
        <w:t>Deshacer la última acción</w:t>
      </w:r>
    </w:p>
    <w:p w14:paraId="1D41BF60" w14:textId="77777777" w:rsidR="00A66BA2" w:rsidRPr="00A66BA2" w:rsidRDefault="00A66BA2" w:rsidP="00A66BA2">
      <w:pPr>
        <w:numPr>
          <w:ilvl w:val="0"/>
          <w:numId w:val="45"/>
        </w:numPr>
        <w:spacing w:after="0" w:line="240" w:lineRule="auto"/>
        <w:ind w:hanging="436"/>
        <w:contextualSpacing/>
        <w:rPr>
          <w:rFonts w:ascii="Arial" w:hAnsi="Arial" w:cs="Arial"/>
        </w:rPr>
      </w:pPr>
      <w:r w:rsidRPr="00A66BA2">
        <w:rPr>
          <w:rFonts w:ascii="Arial" w:hAnsi="Arial" w:cs="Arial"/>
        </w:rPr>
        <w:t>Del menú que tiene en la parte superior, escoja el botón con la imagen de una flecha hacia atrás.</w:t>
      </w:r>
    </w:p>
    <w:p w14:paraId="7E577C32" w14:textId="77777777" w:rsidR="00A66BA2" w:rsidRPr="00A66BA2" w:rsidRDefault="00A66BA2" w:rsidP="00A66BA2">
      <w:pPr>
        <w:numPr>
          <w:ilvl w:val="0"/>
          <w:numId w:val="45"/>
        </w:numPr>
        <w:spacing w:after="0" w:line="240" w:lineRule="auto"/>
        <w:ind w:hanging="436"/>
        <w:contextualSpacing/>
        <w:rPr>
          <w:rFonts w:ascii="Arial" w:hAnsi="Arial" w:cs="Arial"/>
        </w:rPr>
      </w:pPr>
      <w:r w:rsidRPr="00A66BA2">
        <w:rPr>
          <w:rFonts w:ascii="Arial" w:hAnsi="Arial" w:cs="Arial"/>
        </w:rPr>
        <w:t>Verifique que la última acción se deshizo.</w:t>
      </w:r>
    </w:p>
    <w:p w14:paraId="7D447E73"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______</w:t>
      </w:r>
    </w:p>
    <w:p w14:paraId="47B3FE62"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1225"/>
        <w:gridCol w:w="36"/>
        <w:gridCol w:w="333"/>
        <w:gridCol w:w="333"/>
        <w:gridCol w:w="333"/>
        <w:gridCol w:w="333"/>
        <w:gridCol w:w="333"/>
        <w:gridCol w:w="1152"/>
      </w:tblGrid>
      <w:tr w:rsidR="00B47ECB" w:rsidRPr="00A66BA2" w14:paraId="36D921A6" w14:textId="77777777" w:rsidTr="006C77A4">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32D223"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Pr>
          <w:p w14:paraId="7372012E" w14:textId="77777777" w:rsidR="00B47ECB" w:rsidRPr="00A66BA2" w:rsidRDefault="00B47ECB" w:rsidP="00A66BA2">
            <w:pPr>
              <w:spacing w:line="240" w:lineRule="auto"/>
              <w:jc w:val="center"/>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B46F11" w14:textId="71E1832B"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15BDAA"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19D81C"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846A3C"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EC6540"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F51FFD" w14:textId="77777777" w:rsidR="00B47ECB" w:rsidRPr="00A66BA2" w:rsidRDefault="00B47ECB" w:rsidP="00A66BA2">
            <w:pPr>
              <w:spacing w:line="240" w:lineRule="auto"/>
              <w:rPr>
                <w:rFonts w:ascii="Arial" w:eastAsia="Times New Roman" w:hAnsi="Arial" w:cs="Arial"/>
              </w:rPr>
            </w:pPr>
          </w:p>
        </w:tc>
      </w:tr>
      <w:tr w:rsidR="00B47ECB" w:rsidRPr="00A66BA2" w14:paraId="4D4044AB" w14:textId="77777777" w:rsidTr="006C77A4">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ECB6FE"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lastRenderedPageBreak/>
              <w:t>Muy Difícil</w:t>
            </w:r>
          </w:p>
        </w:tc>
        <w:tc>
          <w:tcPr>
            <w:tcW w:w="0" w:type="auto"/>
            <w:tcBorders>
              <w:top w:val="single" w:sz="6" w:space="0" w:color="000000"/>
              <w:left w:val="single" w:sz="6" w:space="0" w:color="000000"/>
              <w:bottom w:val="single" w:sz="6" w:space="0" w:color="000000"/>
              <w:right w:val="single" w:sz="6" w:space="0" w:color="000000"/>
            </w:tcBorders>
          </w:tcPr>
          <w:p w14:paraId="6F42F0A3"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351860" w14:textId="77A42596"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F4D625"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C816EB"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24082A"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5A2871"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CE7A8D"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Muy Fácil</w:t>
            </w:r>
          </w:p>
        </w:tc>
      </w:tr>
    </w:tbl>
    <w:p w14:paraId="35973EF8" w14:textId="77777777" w:rsidR="00A66BA2" w:rsidRPr="00A66BA2" w:rsidRDefault="00A66BA2" w:rsidP="00A66BA2">
      <w:pPr>
        <w:spacing w:line="240" w:lineRule="auto"/>
        <w:rPr>
          <w:rFonts w:ascii="Arial" w:hAnsi="Arial" w:cs="Arial"/>
        </w:rPr>
      </w:pPr>
    </w:p>
    <w:p w14:paraId="06578AB0" w14:textId="77777777" w:rsidR="00A66BA2" w:rsidRPr="00A66BA2" w:rsidRDefault="00A66BA2" w:rsidP="00A66BA2">
      <w:pPr>
        <w:spacing w:line="240" w:lineRule="auto"/>
        <w:rPr>
          <w:rFonts w:ascii="Arial" w:hAnsi="Arial" w:cs="Arial"/>
        </w:rPr>
      </w:pPr>
      <w:r w:rsidRPr="00A66BA2">
        <w:rPr>
          <w:rFonts w:ascii="Arial" w:hAnsi="Arial" w:cs="Arial"/>
          <w:b/>
        </w:rPr>
        <w:t>Anote la hora fin: _____</w:t>
      </w:r>
    </w:p>
    <w:p w14:paraId="67702633" w14:textId="77777777" w:rsidR="00A66BA2" w:rsidRPr="00A66BA2" w:rsidRDefault="00A66BA2" w:rsidP="00A66BA2">
      <w:pPr>
        <w:spacing w:line="240" w:lineRule="auto"/>
        <w:rPr>
          <w:rFonts w:ascii="Arial" w:hAnsi="Arial" w:cs="Arial"/>
          <w:b/>
          <w:u w:val="single"/>
        </w:rPr>
      </w:pPr>
    </w:p>
    <w:p w14:paraId="54766F6F" w14:textId="77777777" w:rsidR="00A66BA2" w:rsidRPr="00A66BA2" w:rsidRDefault="00A66BA2" w:rsidP="00A66BA2">
      <w:pPr>
        <w:spacing w:line="240" w:lineRule="auto"/>
        <w:rPr>
          <w:rFonts w:ascii="Arial" w:hAnsi="Arial" w:cs="Arial"/>
        </w:rPr>
      </w:pPr>
      <w:r w:rsidRPr="00A66BA2">
        <w:rPr>
          <w:rFonts w:ascii="Arial" w:hAnsi="Arial" w:cs="Arial"/>
          <w:b/>
          <w:u w:val="single"/>
        </w:rPr>
        <w:t>USO</w:t>
      </w:r>
      <w:r w:rsidRPr="00A66BA2">
        <w:rPr>
          <w:rFonts w:ascii="Arial" w:hAnsi="Arial" w:cs="Arial"/>
          <w:b/>
        </w:rPr>
        <w:t>:</w:t>
      </w:r>
    </w:p>
    <w:p w14:paraId="5E9DC74B" w14:textId="77777777" w:rsidR="00A66BA2" w:rsidRPr="00A66BA2" w:rsidRDefault="00A66BA2" w:rsidP="00A66BA2">
      <w:pPr>
        <w:spacing w:line="240" w:lineRule="auto"/>
        <w:rPr>
          <w:rFonts w:ascii="Arial" w:hAnsi="Arial" w:cs="Arial"/>
        </w:rPr>
      </w:pPr>
      <w:r w:rsidRPr="00A66BA2">
        <w:rPr>
          <w:rFonts w:ascii="Arial" w:hAnsi="Arial" w:cs="Arial"/>
          <w:b/>
        </w:rPr>
        <w:t>Anote la hora inicio: _____</w:t>
      </w:r>
    </w:p>
    <w:p w14:paraId="65F37D82"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Realizar el ejercicio propuesto en la hoja adjunta.</w:t>
      </w:r>
    </w:p>
    <w:p w14:paraId="4922C855" w14:textId="77777777" w:rsidR="00A66BA2" w:rsidRPr="00A66BA2" w:rsidRDefault="00A66BA2" w:rsidP="00A66BA2">
      <w:pPr>
        <w:spacing w:line="240" w:lineRule="auto"/>
        <w:ind w:left="720"/>
        <w:rPr>
          <w:rFonts w:ascii="Arial" w:hAnsi="Arial" w:cs="Arial"/>
        </w:rPr>
      </w:pPr>
    </w:p>
    <w:p w14:paraId="566C3221" w14:textId="77777777" w:rsidR="00A66BA2" w:rsidRPr="00A66BA2" w:rsidRDefault="00A66BA2" w:rsidP="00A66BA2">
      <w:pPr>
        <w:spacing w:line="240" w:lineRule="auto"/>
        <w:rPr>
          <w:rFonts w:ascii="Arial" w:hAnsi="Arial" w:cs="Arial"/>
          <w:b/>
        </w:rPr>
      </w:pPr>
      <w:r w:rsidRPr="00A66BA2">
        <w:rPr>
          <w:rFonts w:ascii="Arial" w:hAnsi="Arial" w:cs="Arial"/>
          <w:b/>
        </w:rPr>
        <w:t>Anote la hora fin: ________</w:t>
      </w:r>
    </w:p>
    <w:p w14:paraId="0FCC003F" w14:textId="77777777" w:rsidR="00A66BA2" w:rsidRPr="00A66BA2" w:rsidRDefault="00A66BA2" w:rsidP="00A66BA2">
      <w:pPr>
        <w:spacing w:line="240" w:lineRule="auto"/>
        <w:rPr>
          <w:rFonts w:ascii="Arial" w:hAnsi="Arial" w:cs="Arial"/>
          <w:b/>
        </w:rPr>
      </w:pPr>
    </w:p>
    <w:p w14:paraId="203225B7" w14:textId="77777777" w:rsidR="00A66BA2" w:rsidRPr="00A66BA2" w:rsidRDefault="00A66BA2" w:rsidP="00A66BA2">
      <w:pPr>
        <w:spacing w:line="240" w:lineRule="auto"/>
        <w:rPr>
          <w:rFonts w:ascii="Arial" w:hAnsi="Arial" w:cs="Arial"/>
        </w:rPr>
      </w:pPr>
      <w:r w:rsidRPr="00A66BA2">
        <w:rPr>
          <w:rFonts w:ascii="Arial" w:hAnsi="Arial" w:cs="Arial"/>
        </w:rPr>
        <w:t>En general, su satisfacción con la utilización de la superficie colaborativa para este tipo de tareas es:</w:t>
      </w:r>
    </w:p>
    <w:tbl>
      <w:tblPr>
        <w:tblW w:w="0" w:type="auto"/>
        <w:jc w:val="center"/>
        <w:tblCellMar>
          <w:top w:w="15" w:type="dxa"/>
          <w:left w:w="15" w:type="dxa"/>
          <w:bottom w:w="15" w:type="dxa"/>
          <w:right w:w="15" w:type="dxa"/>
        </w:tblCellMar>
        <w:tblLook w:val="04A0" w:firstRow="1" w:lastRow="0" w:firstColumn="1" w:lastColumn="0" w:noHBand="0" w:noVBand="1"/>
      </w:tblPr>
      <w:tblGrid>
        <w:gridCol w:w="1947"/>
        <w:gridCol w:w="333"/>
        <w:gridCol w:w="333"/>
        <w:gridCol w:w="333"/>
        <w:gridCol w:w="333"/>
        <w:gridCol w:w="333"/>
        <w:gridCol w:w="1861"/>
      </w:tblGrid>
      <w:tr w:rsidR="00A66BA2" w:rsidRPr="00A66BA2" w14:paraId="1A1F4347"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DD932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6234E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953D1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548E4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E29F6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0AA81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E004A6" w14:textId="77777777" w:rsidR="00A66BA2" w:rsidRPr="00A66BA2" w:rsidRDefault="00A66BA2" w:rsidP="00A66BA2">
            <w:pPr>
              <w:spacing w:line="240" w:lineRule="auto"/>
              <w:rPr>
                <w:rFonts w:ascii="Arial" w:eastAsia="Times New Roman" w:hAnsi="Arial" w:cs="Arial"/>
              </w:rPr>
            </w:pPr>
          </w:p>
        </w:tc>
      </w:tr>
      <w:tr w:rsidR="00A66BA2" w:rsidRPr="00A66BA2" w14:paraId="140CB35E"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64AEA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Poco satisfactoria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8CBE1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65638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A71C1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C9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FE193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197E3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Muy satisfactoria</w:t>
            </w:r>
          </w:p>
        </w:tc>
      </w:tr>
    </w:tbl>
    <w:p w14:paraId="4649E262" w14:textId="77777777" w:rsidR="00A66BA2" w:rsidRPr="00C45006" w:rsidRDefault="00A66BA2" w:rsidP="00A66BA2"/>
    <w:p w14:paraId="154ACC8B" w14:textId="77777777" w:rsidR="00A66BA2" w:rsidRDefault="00A66BA2">
      <w:pPr>
        <w:rPr>
          <w:rFonts w:ascii="Arial" w:eastAsia="Times New Roman" w:hAnsi="Arial" w:cs="Arial"/>
          <w:b/>
          <w:bCs/>
          <w:color w:val="000000"/>
          <w:sz w:val="32"/>
          <w:szCs w:val="32"/>
          <w:lang w:eastAsia="es-EC"/>
        </w:rPr>
      </w:pPr>
      <w:r>
        <w:br w:type="page"/>
      </w:r>
    </w:p>
    <w:p w14:paraId="066F2454" w14:textId="7ECAC8DC" w:rsidR="00BC4ABF" w:rsidRPr="0022337D" w:rsidRDefault="00BC4ABF" w:rsidP="00BC4ABF">
      <w:pPr>
        <w:pStyle w:val="NombreCapitulo"/>
        <w:numPr>
          <w:ilvl w:val="0"/>
          <w:numId w:val="0"/>
        </w:numPr>
        <w:ind w:left="360" w:hanging="360"/>
        <w:rPr>
          <w:b w:val="0"/>
        </w:rPr>
      </w:pPr>
      <w:r>
        <w:lastRenderedPageBreak/>
        <w:t xml:space="preserve">Anexo </w:t>
      </w:r>
      <w:r w:rsidR="0022337D">
        <w:t xml:space="preserve">C: </w:t>
      </w:r>
      <w:r w:rsidR="0022337D">
        <w:rPr>
          <w:b w:val="0"/>
        </w:rPr>
        <w:t>Formulario utilizado en el Pre-Test con los maestros.</w:t>
      </w:r>
    </w:p>
    <w:p w14:paraId="5CB972F5" w14:textId="77777777" w:rsidR="00A66BA2" w:rsidRPr="00A66BA2" w:rsidRDefault="00A66BA2" w:rsidP="00A66BA2">
      <w:pPr>
        <w:jc w:val="center"/>
        <w:rPr>
          <w:rFonts w:ascii="Arial" w:hAnsi="Arial" w:cs="Arial"/>
          <w:sz w:val="18"/>
          <w:szCs w:val="18"/>
        </w:rPr>
      </w:pPr>
      <w:r w:rsidRPr="00A66BA2">
        <w:rPr>
          <w:rFonts w:ascii="Arial" w:hAnsi="Arial" w:cs="Arial"/>
          <w:sz w:val="18"/>
          <w:szCs w:val="18"/>
        </w:rPr>
        <w:t>PRE-TEST</w:t>
      </w:r>
    </w:p>
    <w:p w14:paraId="517C08DB" w14:textId="77777777" w:rsidR="00A66BA2" w:rsidRPr="00A66BA2" w:rsidRDefault="00A66BA2" w:rsidP="00A66BA2">
      <w:pPr>
        <w:jc w:val="center"/>
        <w:rPr>
          <w:rFonts w:ascii="Arial" w:hAnsi="Arial" w:cs="Arial"/>
          <w:sz w:val="24"/>
          <w:szCs w:val="24"/>
        </w:rPr>
      </w:pPr>
      <w:r w:rsidRPr="00A66BA2">
        <w:rPr>
          <w:rFonts w:ascii="Arial" w:hAnsi="Arial" w:cs="Arial"/>
          <w:b/>
          <w:sz w:val="24"/>
          <w:szCs w:val="24"/>
        </w:rPr>
        <w:t>FORMULARIO DE RECOPILACIÓN DE DATOS DE  MAESTROS</w:t>
      </w:r>
    </w:p>
    <w:p w14:paraId="125877BD" w14:textId="77777777" w:rsidR="00A66BA2" w:rsidRPr="00A66BA2" w:rsidRDefault="00A66BA2" w:rsidP="00A66BA2">
      <w:pPr>
        <w:rPr>
          <w:rFonts w:ascii="Arial" w:hAnsi="Arial" w:cs="Arial"/>
          <w:sz w:val="24"/>
          <w:szCs w:val="24"/>
        </w:rPr>
      </w:pPr>
      <w:r w:rsidRPr="00A66BA2">
        <w:rPr>
          <w:rFonts w:ascii="Arial" w:hAnsi="Arial" w:cs="Arial"/>
          <w:sz w:val="24"/>
          <w:szCs w:val="24"/>
        </w:rPr>
        <w:t>Considerando las herramientas que sus alumnos utilizan para la elaboración de trabajos en los que se requiera de diseño de software (por ejemplo modelamiento de datos a través de diagramas entidad relación), responda lo siguiente:</w:t>
      </w:r>
    </w:p>
    <w:p w14:paraId="66F6530B" w14:textId="77777777" w:rsidR="00A66BA2" w:rsidRPr="00A66BA2" w:rsidRDefault="00A66BA2" w:rsidP="00A66BA2">
      <w:pPr>
        <w:rPr>
          <w:rFonts w:ascii="Arial" w:hAnsi="Arial" w:cs="Arial"/>
          <w:sz w:val="24"/>
          <w:szCs w:val="24"/>
        </w:rPr>
      </w:pPr>
    </w:p>
    <w:p w14:paraId="371E6439" w14:textId="03767498" w:rsidR="00A66BA2" w:rsidRPr="00A66BA2" w:rsidRDefault="00A66BA2" w:rsidP="00BE1F62">
      <w:pPr>
        <w:rPr>
          <w:rFonts w:ascii="Arial" w:hAnsi="Arial" w:cs="Arial"/>
          <w:sz w:val="24"/>
          <w:szCs w:val="24"/>
        </w:rPr>
      </w:pPr>
      <w:r w:rsidRPr="00A66BA2">
        <w:rPr>
          <w:rFonts w:ascii="Arial" w:hAnsi="Arial" w:cs="Arial"/>
          <w:sz w:val="24"/>
          <w:szCs w:val="24"/>
        </w:rPr>
        <w:t>1. Facilidad de evaluación de la aportación individual</w:t>
      </w:r>
      <w:r w:rsidR="00BE1F62">
        <w:rPr>
          <w:rFonts w:ascii="Arial" w:hAnsi="Arial" w:cs="Arial"/>
          <w:sz w:val="24"/>
          <w:szCs w:val="24"/>
        </w:rPr>
        <w:t xml:space="preserve"> a las tareas de diseño grupal.</w:t>
      </w: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A66BA2" w14:paraId="28D12B08"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7B9BF" w14:textId="77777777" w:rsidR="00A66BA2" w:rsidRPr="00A66BA2" w:rsidRDefault="00A66BA2" w:rsidP="00EB322E">
            <w:pPr>
              <w:jc w:val="center"/>
              <w:rPr>
                <w:rFonts w:ascii="Arial" w:hAnsi="Arial" w:cs="Arial"/>
                <w:sz w:val="24"/>
                <w:szCs w:val="24"/>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19DA276"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76E6D0C"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25A39A7"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A62A2C6"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50B3703"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A4A2098" w14:textId="77777777" w:rsidR="00A66BA2" w:rsidRPr="00A66BA2" w:rsidRDefault="00A66BA2" w:rsidP="00EB322E">
            <w:pPr>
              <w:jc w:val="center"/>
              <w:rPr>
                <w:rFonts w:ascii="Arial" w:hAnsi="Arial" w:cs="Arial"/>
                <w:sz w:val="24"/>
                <w:szCs w:val="24"/>
              </w:rPr>
            </w:pPr>
          </w:p>
        </w:tc>
      </w:tr>
      <w:tr w:rsidR="00A66BA2" w:rsidRPr="00A66BA2" w14:paraId="6576B133" w14:textId="77777777" w:rsidTr="00EB322E">
        <w:trPr>
          <w:trHeight w:val="520"/>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6C9424"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0F7C18CD"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26D01D5B"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1902FE55"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22E3C74A"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17613581" w14:textId="77777777" w:rsidR="00A66BA2" w:rsidRPr="00A66BA2" w:rsidRDefault="00A66BA2" w:rsidP="00EB322E">
            <w:pPr>
              <w:jc w:val="center"/>
              <w:rPr>
                <w:rFonts w:ascii="Arial" w:hAnsi="Arial" w:cs="Arial"/>
                <w:sz w:val="24"/>
                <w:szCs w:val="24"/>
              </w:rPr>
            </w:pPr>
          </w:p>
        </w:tc>
        <w:tc>
          <w:tcPr>
            <w:tcW w:w="2205" w:type="dxa"/>
            <w:tcBorders>
              <w:bottom w:val="single" w:sz="8" w:space="0" w:color="000000"/>
              <w:right w:val="single" w:sz="8" w:space="0" w:color="000000"/>
            </w:tcBorders>
            <w:tcMar>
              <w:top w:w="100" w:type="dxa"/>
              <w:left w:w="100" w:type="dxa"/>
              <w:bottom w:w="100" w:type="dxa"/>
              <w:right w:w="100" w:type="dxa"/>
            </w:tcMar>
          </w:tcPr>
          <w:p w14:paraId="074E649E"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fácil</w:t>
            </w:r>
          </w:p>
        </w:tc>
      </w:tr>
    </w:tbl>
    <w:p w14:paraId="1578ED63" w14:textId="77777777" w:rsidR="00A66BA2" w:rsidRPr="00A66BA2" w:rsidRDefault="00A66BA2" w:rsidP="00A66BA2">
      <w:pPr>
        <w:spacing w:after="240"/>
        <w:rPr>
          <w:rFonts w:ascii="Arial" w:hAnsi="Arial" w:cs="Arial"/>
          <w:sz w:val="24"/>
          <w:szCs w:val="24"/>
        </w:rPr>
      </w:pPr>
    </w:p>
    <w:p w14:paraId="5B37AC1B" w14:textId="77777777" w:rsidR="00A66BA2" w:rsidRPr="00A66BA2" w:rsidRDefault="00A66BA2" w:rsidP="00A66BA2">
      <w:pPr>
        <w:rPr>
          <w:rFonts w:ascii="Arial" w:hAnsi="Arial" w:cs="Arial"/>
          <w:sz w:val="24"/>
          <w:szCs w:val="24"/>
        </w:rPr>
      </w:pPr>
      <w:r w:rsidRPr="00A66BA2">
        <w:rPr>
          <w:rFonts w:ascii="Arial" w:hAnsi="Arial" w:cs="Arial"/>
          <w:sz w:val="24"/>
          <w:szCs w:val="24"/>
        </w:rPr>
        <w:t>2. Facilidad de evaluación del grupo en las tareas de diseño.</w:t>
      </w:r>
    </w:p>
    <w:p w14:paraId="01D26A0B" w14:textId="77777777" w:rsidR="00A66BA2" w:rsidRPr="00A66BA2" w:rsidRDefault="00A66BA2" w:rsidP="00A66BA2">
      <w:pPr>
        <w:ind w:hanging="359"/>
        <w:jc w:val="both"/>
        <w:rPr>
          <w:rFonts w:ascii="Arial" w:hAnsi="Arial" w:cs="Arial"/>
          <w:sz w:val="24"/>
          <w:szCs w:val="24"/>
        </w:rPr>
      </w:pP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A66BA2" w14:paraId="4E497637"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AE07F" w14:textId="77777777" w:rsidR="00A66BA2" w:rsidRPr="00A66BA2" w:rsidRDefault="00A66BA2" w:rsidP="00EB322E">
            <w:pPr>
              <w:jc w:val="center"/>
              <w:rPr>
                <w:rFonts w:ascii="Arial" w:hAnsi="Arial" w:cs="Arial"/>
                <w:sz w:val="24"/>
                <w:szCs w:val="24"/>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DC319F7"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0C8018C"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3F04C5F"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4AEC3BB"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F97DA5C"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FA0FE53" w14:textId="77777777" w:rsidR="00A66BA2" w:rsidRPr="00A66BA2" w:rsidRDefault="00A66BA2" w:rsidP="00EB322E">
            <w:pPr>
              <w:jc w:val="center"/>
              <w:rPr>
                <w:rFonts w:ascii="Arial" w:hAnsi="Arial" w:cs="Arial"/>
                <w:sz w:val="24"/>
                <w:szCs w:val="24"/>
              </w:rPr>
            </w:pPr>
          </w:p>
        </w:tc>
      </w:tr>
      <w:tr w:rsidR="00A66BA2" w:rsidRPr="00A66BA2" w14:paraId="18AC1BB3" w14:textId="77777777" w:rsidTr="00EB322E">
        <w:trPr>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49016E"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52C8D6EA"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7DE9B5E2"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09F38801"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5EB54D3A"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6C60931E" w14:textId="77777777" w:rsidR="00A66BA2" w:rsidRPr="00A66BA2" w:rsidRDefault="00A66BA2" w:rsidP="00EB322E">
            <w:pPr>
              <w:jc w:val="center"/>
              <w:rPr>
                <w:rFonts w:ascii="Arial" w:hAnsi="Arial" w:cs="Arial"/>
                <w:sz w:val="24"/>
                <w:szCs w:val="24"/>
              </w:rPr>
            </w:pPr>
          </w:p>
        </w:tc>
        <w:tc>
          <w:tcPr>
            <w:tcW w:w="2205" w:type="dxa"/>
            <w:tcBorders>
              <w:bottom w:val="single" w:sz="8" w:space="0" w:color="000000"/>
              <w:right w:val="single" w:sz="8" w:space="0" w:color="000000"/>
            </w:tcBorders>
            <w:tcMar>
              <w:top w:w="100" w:type="dxa"/>
              <w:left w:w="100" w:type="dxa"/>
              <w:bottom w:w="100" w:type="dxa"/>
              <w:right w:w="100" w:type="dxa"/>
            </w:tcMar>
          </w:tcPr>
          <w:p w14:paraId="4FF8D910"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fácil</w:t>
            </w:r>
          </w:p>
        </w:tc>
      </w:tr>
    </w:tbl>
    <w:p w14:paraId="1DAF5030" w14:textId="77777777" w:rsidR="00A66BA2" w:rsidRPr="00A66BA2" w:rsidRDefault="00A66BA2" w:rsidP="00A66BA2">
      <w:pPr>
        <w:spacing w:after="240"/>
        <w:rPr>
          <w:rFonts w:ascii="Arial" w:hAnsi="Arial" w:cs="Arial"/>
          <w:sz w:val="24"/>
          <w:szCs w:val="24"/>
        </w:rPr>
      </w:pPr>
    </w:p>
    <w:p w14:paraId="69A3F0B7" w14:textId="77777777" w:rsidR="00A66BA2" w:rsidRPr="00A66BA2" w:rsidRDefault="00A66BA2" w:rsidP="00A66BA2">
      <w:pPr>
        <w:spacing w:after="240"/>
        <w:ind w:left="360"/>
        <w:rPr>
          <w:rFonts w:ascii="Arial" w:hAnsi="Arial" w:cs="Arial"/>
          <w:sz w:val="24"/>
          <w:szCs w:val="24"/>
        </w:rPr>
      </w:pPr>
      <w:r w:rsidRPr="00A66BA2">
        <w:rPr>
          <w:rFonts w:ascii="Arial" w:hAnsi="Arial" w:cs="Arial"/>
          <w:sz w:val="24"/>
          <w:szCs w:val="24"/>
        </w:rPr>
        <w:t>3.</w:t>
      </w:r>
      <w:r w:rsidRPr="00A66BA2">
        <w:rPr>
          <w:rFonts w:ascii="Arial" w:eastAsia="Times New Roman" w:hAnsi="Arial" w:cs="Arial"/>
          <w:sz w:val="24"/>
          <w:szCs w:val="24"/>
        </w:rPr>
        <w:tab/>
      </w:r>
      <w:r w:rsidRPr="00A66BA2">
        <w:rPr>
          <w:rFonts w:ascii="Arial" w:hAnsi="Arial" w:cs="Arial"/>
          <w:sz w:val="24"/>
          <w:szCs w:val="24"/>
        </w:rPr>
        <w:t>Cómo cree usted que es la distribución de la carga de trabajo entre los estudiantes que realizan tareas grupales de este tipo.</w:t>
      </w:r>
    </w:p>
    <w:tbl>
      <w:tblPr>
        <w:tblW w:w="6270" w:type="dxa"/>
        <w:jc w:val="center"/>
        <w:tblBorders>
          <w:top w:val="nil"/>
          <w:left w:val="nil"/>
          <w:bottom w:val="nil"/>
          <w:right w:val="nil"/>
          <w:insideH w:val="nil"/>
          <w:insideV w:val="nil"/>
        </w:tblBorders>
        <w:tblLayout w:type="fixed"/>
        <w:tblLook w:val="0600" w:firstRow="0" w:lastRow="0" w:firstColumn="0" w:lastColumn="0" w:noHBand="1" w:noVBand="1"/>
      </w:tblPr>
      <w:tblGrid>
        <w:gridCol w:w="1920"/>
        <w:gridCol w:w="360"/>
        <w:gridCol w:w="360"/>
        <w:gridCol w:w="360"/>
        <w:gridCol w:w="360"/>
        <w:gridCol w:w="360"/>
        <w:gridCol w:w="2550"/>
      </w:tblGrid>
      <w:tr w:rsidR="00A66BA2" w:rsidRPr="00A66BA2" w14:paraId="5EF3D92A" w14:textId="77777777" w:rsidTr="00EB322E">
        <w:trPr>
          <w:jc w:val="center"/>
        </w:trPr>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68DEC" w14:textId="77777777" w:rsidR="00A66BA2" w:rsidRPr="00A66BA2" w:rsidRDefault="00A66BA2" w:rsidP="00EB322E">
            <w:pPr>
              <w:jc w:val="center"/>
              <w:rPr>
                <w:rFonts w:ascii="Arial" w:hAnsi="Arial" w:cs="Arial"/>
                <w:sz w:val="24"/>
                <w:szCs w:val="24"/>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08F70BA"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9E448D1"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5CA4B13"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CAEF261"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E95468E"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5</w:t>
            </w:r>
          </w:p>
        </w:tc>
        <w:tc>
          <w:tcPr>
            <w:tcW w:w="25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FC0B530" w14:textId="77777777" w:rsidR="00A66BA2" w:rsidRPr="00A66BA2" w:rsidRDefault="00A66BA2" w:rsidP="00EB322E">
            <w:pPr>
              <w:jc w:val="center"/>
              <w:rPr>
                <w:rFonts w:ascii="Arial" w:hAnsi="Arial" w:cs="Arial"/>
                <w:sz w:val="24"/>
                <w:szCs w:val="24"/>
              </w:rPr>
            </w:pPr>
          </w:p>
        </w:tc>
      </w:tr>
      <w:tr w:rsidR="00A66BA2" w:rsidRPr="00A66BA2" w14:paraId="55D38A4D" w14:textId="77777777" w:rsidTr="00EB322E">
        <w:trPr>
          <w:jc w:val="center"/>
        </w:trPr>
        <w:tc>
          <w:tcPr>
            <w:tcW w:w="19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BDEFB38"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Nada Equitativa</w:t>
            </w:r>
          </w:p>
        </w:tc>
        <w:tc>
          <w:tcPr>
            <w:tcW w:w="360" w:type="dxa"/>
            <w:tcBorders>
              <w:bottom w:val="single" w:sz="8" w:space="0" w:color="000000"/>
              <w:right w:val="single" w:sz="8" w:space="0" w:color="000000"/>
            </w:tcBorders>
            <w:tcMar>
              <w:top w:w="100" w:type="dxa"/>
              <w:left w:w="100" w:type="dxa"/>
              <w:bottom w:w="100" w:type="dxa"/>
              <w:right w:w="100" w:type="dxa"/>
            </w:tcMar>
          </w:tcPr>
          <w:p w14:paraId="445880D0"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125293DE"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04FF5922"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530B2AA4"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6E6FC5BE" w14:textId="77777777" w:rsidR="00A66BA2" w:rsidRPr="00A66BA2" w:rsidRDefault="00A66BA2" w:rsidP="00EB322E">
            <w:pPr>
              <w:jc w:val="center"/>
              <w:rPr>
                <w:rFonts w:ascii="Arial" w:hAnsi="Arial" w:cs="Arial"/>
                <w:sz w:val="24"/>
                <w:szCs w:val="24"/>
              </w:rPr>
            </w:pPr>
          </w:p>
        </w:tc>
        <w:tc>
          <w:tcPr>
            <w:tcW w:w="2550" w:type="dxa"/>
            <w:tcBorders>
              <w:bottom w:val="single" w:sz="8" w:space="0" w:color="000000"/>
              <w:right w:val="single" w:sz="8" w:space="0" w:color="000000"/>
            </w:tcBorders>
            <w:tcMar>
              <w:top w:w="100" w:type="dxa"/>
              <w:left w:w="100" w:type="dxa"/>
              <w:bottom w:w="100" w:type="dxa"/>
              <w:right w:w="100" w:type="dxa"/>
            </w:tcMar>
          </w:tcPr>
          <w:p w14:paraId="51020701"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Totalmente Equitativa</w:t>
            </w:r>
          </w:p>
        </w:tc>
      </w:tr>
    </w:tbl>
    <w:p w14:paraId="6E17AE6C" w14:textId="77777777" w:rsidR="00A66BA2" w:rsidRDefault="00A66BA2">
      <w:r>
        <w:br w:type="page"/>
      </w:r>
    </w:p>
    <w:p w14:paraId="460D72EE" w14:textId="0BE28153" w:rsidR="00A66BA2" w:rsidRDefault="0022337D" w:rsidP="00A66BA2">
      <w:pPr>
        <w:pStyle w:val="NombreCapitulo"/>
        <w:numPr>
          <w:ilvl w:val="0"/>
          <w:numId w:val="0"/>
        </w:numPr>
        <w:ind w:left="360" w:hanging="360"/>
      </w:pPr>
      <w:r>
        <w:lastRenderedPageBreak/>
        <w:t xml:space="preserve">Anexo D: </w:t>
      </w:r>
      <w:r>
        <w:rPr>
          <w:b w:val="0"/>
        </w:rPr>
        <w:t>Formulario utilizado en el Post-Test con los maestros.</w:t>
      </w:r>
    </w:p>
    <w:p w14:paraId="702D9D55" w14:textId="77777777" w:rsidR="00A66BA2" w:rsidRPr="00FE2A1C" w:rsidRDefault="00A66BA2" w:rsidP="00A66BA2">
      <w:pPr>
        <w:jc w:val="center"/>
        <w:rPr>
          <w:rFonts w:ascii="Arial" w:hAnsi="Arial" w:cs="Arial"/>
        </w:rPr>
      </w:pPr>
      <w:r w:rsidRPr="00FE2A1C">
        <w:rPr>
          <w:rFonts w:ascii="Arial" w:hAnsi="Arial" w:cs="Arial"/>
          <w:sz w:val="18"/>
        </w:rPr>
        <w:t>POST-TEST</w:t>
      </w:r>
    </w:p>
    <w:p w14:paraId="20F9C7CF" w14:textId="77777777" w:rsidR="00A66BA2" w:rsidRPr="00FE2A1C" w:rsidRDefault="00A66BA2" w:rsidP="00A66BA2">
      <w:pPr>
        <w:jc w:val="center"/>
        <w:rPr>
          <w:rFonts w:ascii="Arial" w:hAnsi="Arial" w:cs="Arial"/>
        </w:rPr>
      </w:pPr>
      <w:r w:rsidRPr="00FE2A1C">
        <w:rPr>
          <w:rFonts w:ascii="Arial" w:hAnsi="Arial" w:cs="Arial"/>
          <w:b/>
          <w:sz w:val="24"/>
        </w:rPr>
        <w:t>FORMULARIO DE RECOPILACIÓN DE DATOS DE  MAESTROS</w:t>
      </w:r>
    </w:p>
    <w:p w14:paraId="2973027A" w14:textId="77777777" w:rsidR="00A66BA2" w:rsidRPr="00FE2A1C" w:rsidRDefault="00A66BA2" w:rsidP="00A66BA2">
      <w:pPr>
        <w:rPr>
          <w:rFonts w:ascii="Arial" w:hAnsi="Arial" w:cs="Arial"/>
        </w:rPr>
      </w:pPr>
      <w:r w:rsidRPr="00FE2A1C">
        <w:rPr>
          <w:rFonts w:ascii="Arial" w:hAnsi="Arial" w:cs="Arial"/>
          <w:sz w:val="24"/>
        </w:rPr>
        <w:t>Luego de la demostración y posible interacción con el sistema asociado a la mesa colaborativa para diseño y considerando las perspectivas futuras del uso de la solución presentada, responda a lo siguiente:</w:t>
      </w:r>
    </w:p>
    <w:p w14:paraId="3C32D797" w14:textId="77777777" w:rsidR="00A66BA2" w:rsidRPr="00FE2A1C" w:rsidRDefault="00A66BA2" w:rsidP="00A66BA2">
      <w:pPr>
        <w:rPr>
          <w:rFonts w:ascii="Arial" w:hAnsi="Arial" w:cs="Arial"/>
        </w:rPr>
      </w:pPr>
    </w:p>
    <w:p w14:paraId="05858A76" w14:textId="77777777" w:rsidR="00A66BA2" w:rsidRPr="00FE2A1C" w:rsidRDefault="00A66BA2" w:rsidP="00A66BA2">
      <w:pPr>
        <w:rPr>
          <w:rFonts w:ascii="Arial" w:hAnsi="Arial" w:cs="Arial"/>
        </w:rPr>
      </w:pPr>
      <w:r w:rsidRPr="00FE2A1C">
        <w:rPr>
          <w:rFonts w:ascii="Arial" w:hAnsi="Arial" w:cs="Arial"/>
          <w:sz w:val="24"/>
        </w:rPr>
        <w:t>1. Facilidad de evaluación de la actividad individual en las tareas de diseño grupal.</w:t>
      </w: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FE2A1C" w14:paraId="7FAB0D94"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77408" w14:textId="77777777" w:rsidR="00A66BA2" w:rsidRPr="00FE2A1C" w:rsidRDefault="00A66BA2" w:rsidP="00EB322E">
            <w:pPr>
              <w:jc w:val="center"/>
              <w:rPr>
                <w:rFonts w:ascii="Arial" w:hAnsi="Arial" w:cs="Arial"/>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9BB39BD" w14:textId="77777777" w:rsidR="00A66BA2" w:rsidRPr="00FE2A1C" w:rsidRDefault="00A66BA2" w:rsidP="00EB322E">
            <w:pPr>
              <w:jc w:val="center"/>
              <w:rPr>
                <w:rFonts w:ascii="Arial" w:hAnsi="Arial" w:cs="Arial"/>
              </w:rPr>
            </w:pPr>
            <w:r w:rsidRPr="00FE2A1C">
              <w:rPr>
                <w:rFonts w:ascii="Arial" w:hAnsi="Arial" w:cs="Arial"/>
                <w:sz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EA2D18A" w14:textId="77777777" w:rsidR="00A66BA2" w:rsidRPr="00FE2A1C" w:rsidRDefault="00A66BA2" w:rsidP="00EB322E">
            <w:pPr>
              <w:jc w:val="center"/>
              <w:rPr>
                <w:rFonts w:ascii="Arial" w:hAnsi="Arial" w:cs="Arial"/>
              </w:rPr>
            </w:pPr>
            <w:r w:rsidRPr="00FE2A1C">
              <w:rPr>
                <w:rFonts w:ascii="Arial" w:hAnsi="Arial" w:cs="Arial"/>
                <w:sz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74D78B9" w14:textId="77777777" w:rsidR="00A66BA2" w:rsidRPr="00FE2A1C" w:rsidRDefault="00A66BA2" w:rsidP="00EB322E">
            <w:pPr>
              <w:jc w:val="center"/>
              <w:rPr>
                <w:rFonts w:ascii="Arial" w:hAnsi="Arial" w:cs="Arial"/>
              </w:rPr>
            </w:pPr>
            <w:r w:rsidRPr="00FE2A1C">
              <w:rPr>
                <w:rFonts w:ascii="Arial" w:hAnsi="Arial" w:cs="Arial"/>
                <w:sz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21CFFAA" w14:textId="77777777" w:rsidR="00A66BA2" w:rsidRPr="00FE2A1C" w:rsidRDefault="00A66BA2" w:rsidP="00EB322E">
            <w:pPr>
              <w:jc w:val="center"/>
              <w:rPr>
                <w:rFonts w:ascii="Arial" w:hAnsi="Arial" w:cs="Arial"/>
              </w:rPr>
            </w:pPr>
            <w:r w:rsidRPr="00FE2A1C">
              <w:rPr>
                <w:rFonts w:ascii="Arial" w:hAnsi="Arial" w:cs="Arial"/>
                <w:sz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D88E7E9" w14:textId="77777777" w:rsidR="00A66BA2" w:rsidRPr="00FE2A1C" w:rsidRDefault="00A66BA2" w:rsidP="00EB322E">
            <w:pPr>
              <w:jc w:val="center"/>
              <w:rPr>
                <w:rFonts w:ascii="Arial" w:hAnsi="Arial" w:cs="Arial"/>
              </w:rPr>
            </w:pPr>
            <w:r w:rsidRPr="00FE2A1C">
              <w:rPr>
                <w:rFonts w:ascii="Arial" w:hAnsi="Arial" w:cs="Arial"/>
                <w:sz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835B69A" w14:textId="77777777" w:rsidR="00A66BA2" w:rsidRPr="00FE2A1C" w:rsidRDefault="00A66BA2" w:rsidP="00EB322E">
            <w:pPr>
              <w:jc w:val="center"/>
              <w:rPr>
                <w:rFonts w:ascii="Arial" w:hAnsi="Arial" w:cs="Arial"/>
              </w:rPr>
            </w:pPr>
          </w:p>
        </w:tc>
      </w:tr>
      <w:tr w:rsidR="00A66BA2" w:rsidRPr="00FE2A1C" w14:paraId="394ED171" w14:textId="77777777" w:rsidTr="00EB322E">
        <w:trPr>
          <w:trHeight w:val="247"/>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034EC96" w14:textId="77777777" w:rsidR="00A66BA2" w:rsidRPr="00FE2A1C" w:rsidRDefault="00A66BA2" w:rsidP="00EB322E">
            <w:pPr>
              <w:jc w:val="center"/>
              <w:rPr>
                <w:rFonts w:ascii="Arial" w:hAnsi="Arial" w:cs="Arial"/>
              </w:rPr>
            </w:pPr>
            <w:r w:rsidRPr="00FE2A1C">
              <w:rPr>
                <w:rFonts w:ascii="Arial" w:hAnsi="Arial" w:cs="Arial"/>
                <w:sz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69652037"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6791C322"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DF7D16E"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072A6040"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7FBB3151" w14:textId="77777777" w:rsidR="00A66BA2" w:rsidRPr="00FE2A1C" w:rsidRDefault="00A66BA2" w:rsidP="00EB322E">
            <w:pPr>
              <w:jc w:val="center"/>
              <w:rPr>
                <w:rFonts w:ascii="Arial" w:hAnsi="Arial" w:cs="Arial"/>
              </w:rPr>
            </w:pPr>
          </w:p>
        </w:tc>
        <w:tc>
          <w:tcPr>
            <w:tcW w:w="2205" w:type="dxa"/>
            <w:tcBorders>
              <w:bottom w:val="single" w:sz="8" w:space="0" w:color="000000"/>
              <w:right w:val="single" w:sz="8" w:space="0" w:color="000000"/>
            </w:tcBorders>
            <w:tcMar>
              <w:top w:w="100" w:type="dxa"/>
              <w:left w:w="100" w:type="dxa"/>
              <w:bottom w:w="100" w:type="dxa"/>
              <w:right w:w="100" w:type="dxa"/>
            </w:tcMar>
          </w:tcPr>
          <w:p w14:paraId="4B5FE7DC" w14:textId="77777777" w:rsidR="00A66BA2" w:rsidRPr="00FE2A1C" w:rsidRDefault="00A66BA2" w:rsidP="00EB322E">
            <w:pPr>
              <w:jc w:val="center"/>
              <w:rPr>
                <w:rFonts w:ascii="Arial" w:hAnsi="Arial" w:cs="Arial"/>
              </w:rPr>
            </w:pPr>
            <w:r w:rsidRPr="00FE2A1C">
              <w:rPr>
                <w:rFonts w:ascii="Arial" w:hAnsi="Arial" w:cs="Arial"/>
                <w:sz w:val="24"/>
              </w:rPr>
              <w:t>Muy fácil</w:t>
            </w:r>
          </w:p>
        </w:tc>
      </w:tr>
    </w:tbl>
    <w:p w14:paraId="1FC5B2D2" w14:textId="77777777" w:rsidR="00A66BA2" w:rsidRPr="00FE2A1C" w:rsidRDefault="00A66BA2" w:rsidP="00A66BA2">
      <w:pPr>
        <w:spacing w:after="240"/>
        <w:rPr>
          <w:rFonts w:ascii="Arial" w:hAnsi="Arial" w:cs="Arial"/>
        </w:rPr>
      </w:pPr>
    </w:p>
    <w:p w14:paraId="7E69E2CD" w14:textId="359C7A05" w:rsidR="00A66BA2" w:rsidRPr="00FE2A1C" w:rsidRDefault="00A66BA2" w:rsidP="00A66BA2">
      <w:pPr>
        <w:rPr>
          <w:rFonts w:ascii="Arial" w:hAnsi="Arial" w:cs="Arial"/>
        </w:rPr>
      </w:pPr>
      <w:r w:rsidRPr="00FE2A1C">
        <w:rPr>
          <w:rFonts w:ascii="Arial" w:hAnsi="Arial" w:cs="Arial"/>
          <w:sz w:val="24"/>
        </w:rPr>
        <w:t>2.</w:t>
      </w:r>
      <w:r w:rsidR="00C9734D">
        <w:rPr>
          <w:rFonts w:ascii="Arial" w:hAnsi="Arial" w:cs="Arial"/>
          <w:sz w:val="24"/>
        </w:rPr>
        <w:t xml:space="preserve"> </w:t>
      </w:r>
      <w:r w:rsidRPr="00FE2A1C">
        <w:rPr>
          <w:rFonts w:ascii="Arial" w:hAnsi="Arial" w:cs="Arial"/>
          <w:sz w:val="24"/>
        </w:rPr>
        <w:t>Facilidad de evaluación del grupo en las tareas de diseño.</w:t>
      </w: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FE2A1C" w14:paraId="555595EA"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710BD" w14:textId="77777777" w:rsidR="00A66BA2" w:rsidRPr="00FE2A1C" w:rsidRDefault="00A66BA2" w:rsidP="00EB322E">
            <w:pPr>
              <w:jc w:val="center"/>
              <w:rPr>
                <w:rFonts w:ascii="Arial" w:hAnsi="Arial" w:cs="Arial"/>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BAA0BB6" w14:textId="77777777" w:rsidR="00A66BA2" w:rsidRPr="00FE2A1C" w:rsidRDefault="00A66BA2" w:rsidP="00EB322E">
            <w:pPr>
              <w:jc w:val="center"/>
              <w:rPr>
                <w:rFonts w:ascii="Arial" w:hAnsi="Arial" w:cs="Arial"/>
              </w:rPr>
            </w:pPr>
            <w:r w:rsidRPr="00FE2A1C">
              <w:rPr>
                <w:rFonts w:ascii="Arial" w:hAnsi="Arial" w:cs="Arial"/>
                <w:sz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5901211" w14:textId="77777777" w:rsidR="00A66BA2" w:rsidRPr="00FE2A1C" w:rsidRDefault="00A66BA2" w:rsidP="00EB322E">
            <w:pPr>
              <w:jc w:val="center"/>
              <w:rPr>
                <w:rFonts w:ascii="Arial" w:hAnsi="Arial" w:cs="Arial"/>
              </w:rPr>
            </w:pPr>
            <w:r w:rsidRPr="00FE2A1C">
              <w:rPr>
                <w:rFonts w:ascii="Arial" w:hAnsi="Arial" w:cs="Arial"/>
                <w:sz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31204EB" w14:textId="77777777" w:rsidR="00A66BA2" w:rsidRPr="00FE2A1C" w:rsidRDefault="00A66BA2" w:rsidP="00EB322E">
            <w:pPr>
              <w:jc w:val="center"/>
              <w:rPr>
                <w:rFonts w:ascii="Arial" w:hAnsi="Arial" w:cs="Arial"/>
              </w:rPr>
            </w:pPr>
            <w:r w:rsidRPr="00FE2A1C">
              <w:rPr>
                <w:rFonts w:ascii="Arial" w:hAnsi="Arial" w:cs="Arial"/>
                <w:sz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553970B" w14:textId="77777777" w:rsidR="00A66BA2" w:rsidRPr="00FE2A1C" w:rsidRDefault="00A66BA2" w:rsidP="00EB322E">
            <w:pPr>
              <w:jc w:val="center"/>
              <w:rPr>
                <w:rFonts w:ascii="Arial" w:hAnsi="Arial" w:cs="Arial"/>
              </w:rPr>
            </w:pPr>
            <w:r w:rsidRPr="00FE2A1C">
              <w:rPr>
                <w:rFonts w:ascii="Arial" w:hAnsi="Arial" w:cs="Arial"/>
                <w:sz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2D65B83" w14:textId="77777777" w:rsidR="00A66BA2" w:rsidRPr="00FE2A1C" w:rsidRDefault="00A66BA2" w:rsidP="00EB322E">
            <w:pPr>
              <w:jc w:val="center"/>
              <w:rPr>
                <w:rFonts w:ascii="Arial" w:hAnsi="Arial" w:cs="Arial"/>
              </w:rPr>
            </w:pPr>
            <w:r w:rsidRPr="00FE2A1C">
              <w:rPr>
                <w:rFonts w:ascii="Arial" w:hAnsi="Arial" w:cs="Arial"/>
                <w:sz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4817440" w14:textId="77777777" w:rsidR="00A66BA2" w:rsidRPr="00FE2A1C" w:rsidRDefault="00A66BA2" w:rsidP="00EB322E">
            <w:pPr>
              <w:jc w:val="center"/>
              <w:rPr>
                <w:rFonts w:ascii="Arial" w:hAnsi="Arial" w:cs="Arial"/>
              </w:rPr>
            </w:pPr>
          </w:p>
        </w:tc>
      </w:tr>
      <w:tr w:rsidR="00A66BA2" w:rsidRPr="00FE2A1C" w14:paraId="0293059E" w14:textId="77777777" w:rsidTr="00EB322E">
        <w:trPr>
          <w:trHeight w:val="25"/>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65039B" w14:textId="77777777" w:rsidR="00A66BA2" w:rsidRPr="00FE2A1C" w:rsidRDefault="00A66BA2" w:rsidP="00EB322E">
            <w:pPr>
              <w:jc w:val="center"/>
              <w:rPr>
                <w:rFonts w:ascii="Arial" w:hAnsi="Arial" w:cs="Arial"/>
              </w:rPr>
            </w:pPr>
            <w:r w:rsidRPr="00FE2A1C">
              <w:rPr>
                <w:rFonts w:ascii="Arial" w:hAnsi="Arial" w:cs="Arial"/>
                <w:sz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714823BA"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778F8F47"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978889C"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001D9F38"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0B71D2F5" w14:textId="77777777" w:rsidR="00A66BA2" w:rsidRPr="00FE2A1C" w:rsidRDefault="00A66BA2" w:rsidP="00EB322E">
            <w:pPr>
              <w:jc w:val="center"/>
              <w:rPr>
                <w:rFonts w:ascii="Arial" w:hAnsi="Arial" w:cs="Arial"/>
              </w:rPr>
            </w:pPr>
          </w:p>
        </w:tc>
        <w:tc>
          <w:tcPr>
            <w:tcW w:w="2205" w:type="dxa"/>
            <w:tcBorders>
              <w:bottom w:val="single" w:sz="8" w:space="0" w:color="000000"/>
              <w:right w:val="single" w:sz="8" w:space="0" w:color="000000"/>
            </w:tcBorders>
            <w:tcMar>
              <w:top w:w="100" w:type="dxa"/>
              <w:left w:w="100" w:type="dxa"/>
              <w:bottom w:w="100" w:type="dxa"/>
              <w:right w:w="100" w:type="dxa"/>
            </w:tcMar>
          </w:tcPr>
          <w:p w14:paraId="28B6A98B" w14:textId="77777777" w:rsidR="00A66BA2" w:rsidRPr="00FE2A1C" w:rsidRDefault="00A66BA2" w:rsidP="00EB322E">
            <w:pPr>
              <w:jc w:val="center"/>
              <w:rPr>
                <w:rFonts w:ascii="Arial" w:hAnsi="Arial" w:cs="Arial"/>
              </w:rPr>
            </w:pPr>
            <w:r w:rsidRPr="00FE2A1C">
              <w:rPr>
                <w:rFonts w:ascii="Arial" w:hAnsi="Arial" w:cs="Arial"/>
                <w:sz w:val="24"/>
              </w:rPr>
              <w:t>Muy fácil</w:t>
            </w:r>
          </w:p>
        </w:tc>
      </w:tr>
    </w:tbl>
    <w:p w14:paraId="5D4B379B" w14:textId="77777777" w:rsidR="00A66BA2" w:rsidRPr="00FE2A1C" w:rsidRDefault="00A66BA2" w:rsidP="00A66BA2">
      <w:pPr>
        <w:spacing w:after="240"/>
        <w:rPr>
          <w:rFonts w:ascii="Arial" w:hAnsi="Arial" w:cs="Arial"/>
        </w:rPr>
      </w:pPr>
    </w:p>
    <w:p w14:paraId="29A11628" w14:textId="611B3962" w:rsidR="00A66BA2" w:rsidRPr="00C9734D" w:rsidRDefault="00A66BA2" w:rsidP="00C9734D">
      <w:pPr>
        <w:pStyle w:val="Prrafodelista"/>
        <w:numPr>
          <w:ilvl w:val="0"/>
          <w:numId w:val="45"/>
        </w:numPr>
        <w:spacing w:after="240"/>
        <w:ind w:left="0" w:firstLine="0"/>
        <w:rPr>
          <w:rFonts w:ascii="Arial" w:hAnsi="Arial" w:cs="Arial"/>
        </w:rPr>
      </w:pPr>
      <w:r w:rsidRPr="00C9734D">
        <w:rPr>
          <w:rFonts w:ascii="Arial" w:hAnsi="Arial" w:cs="Arial"/>
          <w:sz w:val="24"/>
        </w:rPr>
        <w:t>Cómo cree usted que sería la distribución de la carga de trabajo entre los miembros de un grupo cuando utilicen este tipo de sistema.</w:t>
      </w:r>
    </w:p>
    <w:tbl>
      <w:tblPr>
        <w:tblW w:w="6270" w:type="dxa"/>
        <w:jc w:val="center"/>
        <w:tblBorders>
          <w:top w:val="nil"/>
          <w:left w:val="nil"/>
          <w:bottom w:val="nil"/>
          <w:right w:val="nil"/>
          <w:insideH w:val="nil"/>
          <w:insideV w:val="nil"/>
        </w:tblBorders>
        <w:tblLayout w:type="fixed"/>
        <w:tblLook w:val="0600" w:firstRow="0" w:lastRow="0" w:firstColumn="0" w:lastColumn="0" w:noHBand="1" w:noVBand="1"/>
      </w:tblPr>
      <w:tblGrid>
        <w:gridCol w:w="1920"/>
        <w:gridCol w:w="360"/>
        <w:gridCol w:w="360"/>
        <w:gridCol w:w="360"/>
        <w:gridCol w:w="360"/>
        <w:gridCol w:w="360"/>
        <w:gridCol w:w="2550"/>
      </w:tblGrid>
      <w:tr w:rsidR="00A66BA2" w:rsidRPr="00FE2A1C" w14:paraId="6385DDD0" w14:textId="77777777" w:rsidTr="00EB322E">
        <w:trPr>
          <w:jc w:val="center"/>
        </w:trPr>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BD15A" w14:textId="77777777" w:rsidR="00A66BA2" w:rsidRPr="00FE2A1C" w:rsidRDefault="00A66BA2" w:rsidP="00EB322E">
            <w:pPr>
              <w:jc w:val="center"/>
              <w:rPr>
                <w:rFonts w:ascii="Arial" w:hAnsi="Arial" w:cs="Arial"/>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2FB34D9" w14:textId="77777777" w:rsidR="00A66BA2" w:rsidRPr="00FE2A1C" w:rsidRDefault="00A66BA2" w:rsidP="00EB322E">
            <w:pPr>
              <w:jc w:val="center"/>
              <w:rPr>
                <w:rFonts w:ascii="Arial" w:hAnsi="Arial" w:cs="Arial"/>
              </w:rPr>
            </w:pPr>
            <w:r w:rsidRPr="00FE2A1C">
              <w:rPr>
                <w:rFonts w:ascii="Arial" w:hAnsi="Arial" w:cs="Arial"/>
                <w:sz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A2749CA" w14:textId="77777777" w:rsidR="00A66BA2" w:rsidRPr="00FE2A1C" w:rsidRDefault="00A66BA2" w:rsidP="00EB322E">
            <w:pPr>
              <w:jc w:val="center"/>
              <w:rPr>
                <w:rFonts w:ascii="Arial" w:hAnsi="Arial" w:cs="Arial"/>
              </w:rPr>
            </w:pPr>
            <w:r w:rsidRPr="00FE2A1C">
              <w:rPr>
                <w:rFonts w:ascii="Arial" w:hAnsi="Arial" w:cs="Arial"/>
                <w:sz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046A5E0" w14:textId="77777777" w:rsidR="00A66BA2" w:rsidRPr="00FE2A1C" w:rsidRDefault="00A66BA2" w:rsidP="00EB322E">
            <w:pPr>
              <w:jc w:val="center"/>
              <w:rPr>
                <w:rFonts w:ascii="Arial" w:hAnsi="Arial" w:cs="Arial"/>
              </w:rPr>
            </w:pPr>
            <w:r w:rsidRPr="00FE2A1C">
              <w:rPr>
                <w:rFonts w:ascii="Arial" w:hAnsi="Arial" w:cs="Arial"/>
                <w:sz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1562D8A" w14:textId="77777777" w:rsidR="00A66BA2" w:rsidRPr="00FE2A1C" w:rsidRDefault="00A66BA2" w:rsidP="00EB322E">
            <w:pPr>
              <w:jc w:val="center"/>
              <w:rPr>
                <w:rFonts w:ascii="Arial" w:hAnsi="Arial" w:cs="Arial"/>
              </w:rPr>
            </w:pPr>
            <w:r w:rsidRPr="00FE2A1C">
              <w:rPr>
                <w:rFonts w:ascii="Arial" w:hAnsi="Arial" w:cs="Arial"/>
                <w:sz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21DAC38" w14:textId="77777777" w:rsidR="00A66BA2" w:rsidRPr="00FE2A1C" w:rsidRDefault="00A66BA2" w:rsidP="00EB322E">
            <w:pPr>
              <w:jc w:val="center"/>
              <w:rPr>
                <w:rFonts w:ascii="Arial" w:hAnsi="Arial" w:cs="Arial"/>
              </w:rPr>
            </w:pPr>
            <w:r w:rsidRPr="00FE2A1C">
              <w:rPr>
                <w:rFonts w:ascii="Arial" w:hAnsi="Arial" w:cs="Arial"/>
                <w:sz w:val="24"/>
              </w:rPr>
              <w:t>5</w:t>
            </w:r>
          </w:p>
        </w:tc>
        <w:tc>
          <w:tcPr>
            <w:tcW w:w="25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764DD2D" w14:textId="77777777" w:rsidR="00A66BA2" w:rsidRPr="00FE2A1C" w:rsidRDefault="00A66BA2" w:rsidP="00EB322E">
            <w:pPr>
              <w:jc w:val="center"/>
              <w:rPr>
                <w:rFonts w:ascii="Arial" w:hAnsi="Arial" w:cs="Arial"/>
              </w:rPr>
            </w:pPr>
          </w:p>
        </w:tc>
      </w:tr>
      <w:tr w:rsidR="00A66BA2" w:rsidRPr="00FE2A1C" w14:paraId="4C997EB6" w14:textId="77777777" w:rsidTr="00EB322E">
        <w:trPr>
          <w:jc w:val="center"/>
        </w:trPr>
        <w:tc>
          <w:tcPr>
            <w:tcW w:w="19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19B65EE" w14:textId="77777777" w:rsidR="00A66BA2" w:rsidRPr="00FE2A1C" w:rsidRDefault="00A66BA2" w:rsidP="00EB322E">
            <w:pPr>
              <w:jc w:val="center"/>
              <w:rPr>
                <w:rFonts w:ascii="Arial" w:hAnsi="Arial" w:cs="Arial"/>
              </w:rPr>
            </w:pPr>
            <w:r w:rsidRPr="00FE2A1C">
              <w:rPr>
                <w:rFonts w:ascii="Arial" w:hAnsi="Arial" w:cs="Arial"/>
                <w:sz w:val="24"/>
              </w:rPr>
              <w:t>Nada Equitativa</w:t>
            </w:r>
          </w:p>
        </w:tc>
        <w:tc>
          <w:tcPr>
            <w:tcW w:w="360" w:type="dxa"/>
            <w:tcBorders>
              <w:bottom w:val="single" w:sz="8" w:space="0" w:color="000000"/>
              <w:right w:val="single" w:sz="8" w:space="0" w:color="000000"/>
            </w:tcBorders>
            <w:tcMar>
              <w:top w:w="100" w:type="dxa"/>
              <w:left w:w="100" w:type="dxa"/>
              <w:bottom w:w="100" w:type="dxa"/>
              <w:right w:w="100" w:type="dxa"/>
            </w:tcMar>
          </w:tcPr>
          <w:p w14:paraId="61A22E7B"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25DE086A"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1F59B48"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652EBA7"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46273EFC" w14:textId="77777777" w:rsidR="00A66BA2" w:rsidRPr="00FE2A1C" w:rsidRDefault="00A66BA2" w:rsidP="00EB322E">
            <w:pPr>
              <w:jc w:val="center"/>
              <w:rPr>
                <w:rFonts w:ascii="Arial" w:hAnsi="Arial" w:cs="Arial"/>
              </w:rPr>
            </w:pPr>
          </w:p>
        </w:tc>
        <w:tc>
          <w:tcPr>
            <w:tcW w:w="2550" w:type="dxa"/>
            <w:tcBorders>
              <w:bottom w:val="single" w:sz="8" w:space="0" w:color="000000"/>
              <w:right w:val="single" w:sz="8" w:space="0" w:color="000000"/>
            </w:tcBorders>
            <w:tcMar>
              <w:top w:w="100" w:type="dxa"/>
              <w:left w:w="100" w:type="dxa"/>
              <w:bottom w:w="100" w:type="dxa"/>
              <w:right w:w="100" w:type="dxa"/>
            </w:tcMar>
          </w:tcPr>
          <w:p w14:paraId="6AA810CD" w14:textId="77777777" w:rsidR="00A66BA2" w:rsidRPr="00FE2A1C" w:rsidRDefault="00A66BA2" w:rsidP="00EB322E">
            <w:pPr>
              <w:jc w:val="center"/>
              <w:rPr>
                <w:rFonts w:ascii="Arial" w:hAnsi="Arial" w:cs="Arial"/>
              </w:rPr>
            </w:pPr>
            <w:r w:rsidRPr="00FE2A1C">
              <w:rPr>
                <w:rFonts w:ascii="Arial" w:hAnsi="Arial" w:cs="Arial"/>
                <w:sz w:val="24"/>
              </w:rPr>
              <w:t>Totalmente Equitativa</w:t>
            </w:r>
          </w:p>
        </w:tc>
      </w:tr>
    </w:tbl>
    <w:p w14:paraId="379ED7B8" w14:textId="1DEBA88A" w:rsidR="00FE2A1C" w:rsidRDefault="00FE2A1C" w:rsidP="00A66BA2">
      <w:pPr>
        <w:spacing w:after="240"/>
      </w:pPr>
    </w:p>
    <w:p w14:paraId="74AD83D5" w14:textId="77777777" w:rsidR="00FE2A1C" w:rsidRDefault="00FE2A1C">
      <w:r>
        <w:br w:type="page"/>
      </w:r>
    </w:p>
    <w:p w14:paraId="453E7DCD" w14:textId="046E8525" w:rsidR="00BC4ABF" w:rsidRDefault="00BC4ABF" w:rsidP="00BC4ABF">
      <w:pPr>
        <w:pStyle w:val="NombreCapitulo"/>
        <w:numPr>
          <w:ilvl w:val="0"/>
          <w:numId w:val="0"/>
        </w:numPr>
        <w:ind w:left="360" w:hanging="360"/>
      </w:pPr>
      <w:r>
        <w:lastRenderedPageBreak/>
        <w:t xml:space="preserve">Anexo </w:t>
      </w:r>
      <w:r w:rsidR="0022337D">
        <w:t xml:space="preserve">E: </w:t>
      </w:r>
      <w:r w:rsidR="0022337D">
        <w:rPr>
          <w:b w:val="0"/>
        </w:rPr>
        <w:t xml:space="preserve">Formulario utilizado en el Pre-Test con los </w:t>
      </w:r>
      <w:r w:rsidR="0091183E">
        <w:rPr>
          <w:b w:val="0"/>
        </w:rPr>
        <w:t>estudiantes</w:t>
      </w:r>
      <w:r w:rsidR="0022337D">
        <w:rPr>
          <w:b w:val="0"/>
        </w:rPr>
        <w:t>.</w:t>
      </w:r>
    </w:p>
    <w:p w14:paraId="5AD34524" w14:textId="6C076E55" w:rsidR="00EB322E" w:rsidRPr="00EB322E" w:rsidRDefault="00EB322E" w:rsidP="00EB322E">
      <w:pPr>
        <w:spacing w:after="0" w:line="240" w:lineRule="auto"/>
        <w:jc w:val="center"/>
        <w:rPr>
          <w:rFonts w:ascii="Arial" w:eastAsia="Times New Roman" w:hAnsi="Arial" w:cs="Arial"/>
          <w:b/>
          <w:bCs/>
          <w:color w:val="000000"/>
          <w:sz w:val="18"/>
          <w:szCs w:val="18"/>
          <w:lang w:eastAsia="es-EC"/>
        </w:rPr>
      </w:pPr>
      <w:r w:rsidRPr="00EB322E">
        <w:rPr>
          <w:rFonts w:ascii="Arial" w:eastAsia="Times New Roman" w:hAnsi="Arial" w:cs="Arial"/>
          <w:b/>
          <w:bCs/>
          <w:color w:val="000000"/>
          <w:sz w:val="18"/>
          <w:szCs w:val="18"/>
          <w:lang w:eastAsia="es-EC"/>
        </w:rPr>
        <w:tab/>
        <w:t>PRE-TEST</w:t>
      </w:r>
    </w:p>
    <w:p w14:paraId="7B8A2FDB"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r w:rsidRPr="00663BD7">
        <w:rPr>
          <w:rFonts w:ascii="Arial" w:eastAsia="Times New Roman" w:hAnsi="Arial" w:cs="Arial"/>
          <w:b/>
          <w:bCs/>
          <w:color w:val="000000"/>
          <w:sz w:val="24"/>
          <w:szCs w:val="24"/>
          <w:lang w:eastAsia="es-EC"/>
        </w:rPr>
        <w:t>FORMULARIO DE RECOPILACIÓN DE DATOS DE  ESTUDIANTES</w:t>
      </w:r>
    </w:p>
    <w:p w14:paraId="7F5AEFE2" w14:textId="77777777" w:rsidR="00EB322E" w:rsidRPr="00663BD7" w:rsidRDefault="00EB322E" w:rsidP="00EB322E">
      <w:pPr>
        <w:spacing w:after="0" w:line="240" w:lineRule="auto"/>
        <w:jc w:val="center"/>
        <w:rPr>
          <w:rFonts w:ascii="Arial" w:eastAsia="Times New Roman" w:hAnsi="Arial" w:cs="Arial"/>
          <w:sz w:val="24"/>
          <w:szCs w:val="24"/>
          <w:lang w:eastAsia="es-EC"/>
        </w:rPr>
      </w:pPr>
    </w:p>
    <w:p w14:paraId="5EB1BB58" w14:textId="77777777" w:rsidR="00EB322E" w:rsidRPr="00663BD7" w:rsidRDefault="00EB322E" w:rsidP="00EB322E">
      <w:pPr>
        <w:spacing w:after="0" w:line="240" w:lineRule="auto"/>
        <w:ind w:firstLine="700"/>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 </w:t>
      </w:r>
    </w:p>
    <w:p w14:paraId="636CFDC0" w14:textId="77777777" w:rsidR="00EB322E" w:rsidRDefault="00EB322E" w:rsidP="00EB322E">
      <w:pPr>
        <w:spacing w:after="0" w:line="240" w:lineRule="auto"/>
        <w:jc w:val="both"/>
        <w:rPr>
          <w:rFonts w:ascii="Arial" w:eastAsia="Times New Roman" w:hAnsi="Arial" w:cs="Arial"/>
          <w:b/>
          <w:bCs/>
          <w:color w:val="000000"/>
          <w:sz w:val="24"/>
          <w:szCs w:val="24"/>
          <w:u w:val="single"/>
          <w:lang w:eastAsia="es-EC"/>
        </w:rPr>
      </w:pPr>
      <w:r w:rsidRPr="00663BD7">
        <w:rPr>
          <w:rFonts w:ascii="Arial" w:eastAsia="Times New Roman" w:hAnsi="Arial" w:cs="Arial"/>
          <w:color w:val="000000"/>
          <w:sz w:val="24"/>
          <w:szCs w:val="24"/>
          <w:lang w:eastAsia="es-EC"/>
        </w:rPr>
        <w:t>En el  presente curso de base de datos, se han realizado un sinnúmero de actividades grupales relacionadas al diseño lógico de una base de datos. Considerando la carga de trabajo involucrado  en el desarrollo de las actividades grupales y la calificación obtenida en cada actividad,  </w:t>
      </w:r>
      <w:r w:rsidRPr="00663BD7">
        <w:rPr>
          <w:rFonts w:ascii="Arial" w:eastAsia="Times New Roman" w:hAnsi="Arial" w:cs="Arial"/>
          <w:b/>
          <w:bCs/>
          <w:color w:val="000000"/>
          <w:sz w:val="24"/>
          <w:szCs w:val="24"/>
          <w:u w:val="single"/>
          <w:lang w:eastAsia="es-EC"/>
        </w:rPr>
        <w:t>Indique con una X su percepción en relación a los siguientes aspectos:</w:t>
      </w:r>
    </w:p>
    <w:p w14:paraId="674FA655" w14:textId="77777777" w:rsidR="00EB322E" w:rsidRDefault="00EB322E" w:rsidP="00EB322E">
      <w:pPr>
        <w:spacing w:after="0" w:line="240" w:lineRule="auto"/>
        <w:jc w:val="both"/>
        <w:rPr>
          <w:rFonts w:ascii="Arial" w:eastAsia="Times New Roman" w:hAnsi="Arial" w:cs="Arial"/>
          <w:b/>
          <w:bCs/>
          <w:color w:val="000000"/>
          <w:sz w:val="24"/>
          <w:szCs w:val="24"/>
          <w:u w:val="single"/>
          <w:lang w:eastAsia="es-EC"/>
        </w:rPr>
      </w:pPr>
    </w:p>
    <w:p w14:paraId="75AD072F" w14:textId="77777777" w:rsidR="00EB322E" w:rsidRDefault="00EB322E" w:rsidP="00EB322E">
      <w:pPr>
        <w:spacing w:after="0" w:line="240" w:lineRule="auto"/>
        <w:jc w:val="both"/>
        <w:rPr>
          <w:rFonts w:ascii="Arial" w:eastAsia="Times New Roman" w:hAnsi="Arial" w:cs="Arial"/>
          <w:b/>
          <w:bCs/>
          <w:color w:val="000000"/>
          <w:sz w:val="24"/>
          <w:szCs w:val="24"/>
          <w:u w:val="single"/>
          <w:lang w:eastAsia="es-EC"/>
        </w:rPr>
      </w:pPr>
    </w:p>
    <w:p w14:paraId="09F97D08" w14:textId="77777777" w:rsidR="00EB322E" w:rsidRPr="00663BD7" w:rsidRDefault="00EB322E" w:rsidP="00EB322E">
      <w:pPr>
        <w:spacing w:after="0" w:line="240" w:lineRule="auto"/>
        <w:jc w:val="both"/>
        <w:rPr>
          <w:rFonts w:ascii="Arial" w:eastAsia="Times New Roman" w:hAnsi="Arial" w:cs="Arial"/>
          <w:sz w:val="24"/>
          <w:szCs w:val="24"/>
          <w:lang w:eastAsia="es-EC"/>
        </w:rPr>
      </w:pPr>
    </w:p>
    <w:p w14:paraId="433E3F33" w14:textId="77777777" w:rsidR="00EB322E" w:rsidRPr="00663BD7" w:rsidRDefault="00EB322E" w:rsidP="00EB322E">
      <w:pPr>
        <w:pStyle w:val="Prrafodelista"/>
        <w:numPr>
          <w:ilvl w:val="0"/>
          <w:numId w:val="46"/>
        </w:numPr>
        <w:spacing w:after="0" w:line="240" w:lineRule="auto"/>
        <w:jc w:val="both"/>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Calificación individual que obtuvo en las actividades grupales.</w:t>
      </w:r>
    </w:p>
    <w:p w14:paraId="460B5035" w14:textId="77777777" w:rsidR="00EB322E" w:rsidRPr="00663BD7" w:rsidRDefault="00EB322E" w:rsidP="00EB322E">
      <w:pPr>
        <w:pStyle w:val="Prrafodelista"/>
        <w:spacing w:after="0" w:line="240" w:lineRule="auto"/>
        <w:ind w:left="360"/>
        <w:jc w:val="both"/>
        <w:rPr>
          <w:rFonts w:ascii="Arial" w:eastAsia="Times New Roman" w:hAnsi="Arial" w:cs="Arial"/>
          <w:sz w:val="24"/>
          <w:szCs w:val="24"/>
          <w:lang w:eastAsia="es-EC"/>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663BD7" w14:paraId="05EEC0D8"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10E270" w14:textId="77777777" w:rsidR="00EB322E" w:rsidRPr="00663BD7" w:rsidRDefault="00EB322E" w:rsidP="00EB322E">
            <w:pPr>
              <w:spacing w:after="0" w:line="240" w:lineRule="auto"/>
              <w:jc w:val="center"/>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CBACB8"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ADD401"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AAF6F1"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D04774"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52070E"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E57CBA" w14:textId="77777777" w:rsidR="00EB322E" w:rsidRPr="00663BD7" w:rsidRDefault="00EB322E" w:rsidP="00EB322E">
            <w:pPr>
              <w:spacing w:after="0" w:line="240" w:lineRule="auto"/>
              <w:rPr>
                <w:rFonts w:ascii="Arial" w:eastAsia="Times New Roman" w:hAnsi="Arial" w:cs="Arial"/>
                <w:sz w:val="24"/>
                <w:szCs w:val="24"/>
                <w:lang w:eastAsia="es-EC"/>
              </w:rPr>
            </w:pPr>
          </w:p>
        </w:tc>
      </w:tr>
      <w:tr w:rsidR="00EB322E" w:rsidRPr="00663BD7" w14:paraId="2A23C1CB"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68C6B5"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9BD5FC"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6D0248"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FD66EA"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61E1EB"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24D614"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3591B6"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Conformidad</w:t>
            </w:r>
          </w:p>
        </w:tc>
      </w:tr>
    </w:tbl>
    <w:p w14:paraId="38CE57F2" w14:textId="77777777" w:rsidR="00EB322E" w:rsidRDefault="00EB322E" w:rsidP="00EB322E">
      <w:pPr>
        <w:pStyle w:val="Prrafodelista"/>
        <w:spacing w:after="240" w:line="240" w:lineRule="auto"/>
        <w:ind w:left="360"/>
        <w:textAlignment w:val="baseline"/>
        <w:rPr>
          <w:rFonts w:ascii="Arial" w:eastAsia="Times New Roman" w:hAnsi="Arial" w:cs="Arial"/>
          <w:color w:val="000000"/>
          <w:sz w:val="24"/>
          <w:szCs w:val="24"/>
          <w:lang w:eastAsia="es-EC"/>
        </w:rPr>
      </w:pPr>
    </w:p>
    <w:p w14:paraId="5F10B887" w14:textId="77777777" w:rsidR="00EB322E" w:rsidRDefault="00EB322E" w:rsidP="00EB322E">
      <w:pPr>
        <w:pStyle w:val="Prrafodelista"/>
        <w:spacing w:after="240" w:line="240" w:lineRule="auto"/>
        <w:ind w:left="360"/>
        <w:textAlignment w:val="baseline"/>
        <w:rPr>
          <w:rFonts w:ascii="Arial" w:eastAsia="Times New Roman" w:hAnsi="Arial" w:cs="Arial"/>
          <w:color w:val="000000"/>
          <w:sz w:val="24"/>
          <w:szCs w:val="24"/>
          <w:lang w:eastAsia="es-EC"/>
        </w:rPr>
      </w:pPr>
    </w:p>
    <w:p w14:paraId="1F83F62D" w14:textId="77777777" w:rsidR="00EB322E" w:rsidRPr="00663BD7" w:rsidRDefault="00EB322E" w:rsidP="00EB322E">
      <w:pPr>
        <w:pStyle w:val="Prrafodelista"/>
        <w:numPr>
          <w:ilvl w:val="0"/>
          <w:numId w:val="46"/>
        </w:numPr>
        <w:spacing w:after="240" w:line="240" w:lineRule="auto"/>
        <w:textAlignment w:val="baseline"/>
        <w:rPr>
          <w:rFonts w:ascii="Arial" w:eastAsia="Times New Roman" w:hAnsi="Arial" w:cs="Arial"/>
          <w:color w:val="000000"/>
          <w:sz w:val="24"/>
          <w:szCs w:val="24"/>
          <w:lang w:eastAsia="es-EC"/>
        </w:rPr>
      </w:pPr>
      <w:r w:rsidRPr="00663BD7">
        <w:rPr>
          <w:rFonts w:ascii="Arial" w:eastAsia="Times New Roman" w:hAnsi="Arial" w:cs="Arial"/>
          <w:color w:val="000000"/>
          <w:sz w:val="24"/>
          <w:szCs w:val="24"/>
          <w:lang w:eastAsia="es-EC"/>
        </w:rPr>
        <w:t>Calificación que obtuvieron los integrantes de su grupo en estas actividades.</w:t>
      </w:r>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663BD7" w14:paraId="18BF0DB1"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87DBBD"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05AEC4"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0E4528"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7FF2F6"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98A2B4"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A6BD57"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BA864E" w14:textId="77777777" w:rsidR="00EB322E" w:rsidRPr="00663BD7" w:rsidRDefault="00EB322E" w:rsidP="00EB322E">
            <w:pPr>
              <w:spacing w:after="0" w:line="240" w:lineRule="auto"/>
              <w:rPr>
                <w:rFonts w:ascii="Arial" w:eastAsia="Times New Roman" w:hAnsi="Arial" w:cs="Arial"/>
                <w:sz w:val="24"/>
                <w:szCs w:val="24"/>
                <w:lang w:eastAsia="es-EC"/>
              </w:rPr>
            </w:pPr>
          </w:p>
        </w:tc>
      </w:tr>
      <w:tr w:rsidR="00EB322E" w:rsidRPr="00663BD7" w14:paraId="72047689"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7D1158"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0F5932"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DDD9A9"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F40408"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4B865D"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6E875C"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4BABA5"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Conformidad</w:t>
            </w:r>
          </w:p>
        </w:tc>
      </w:tr>
    </w:tbl>
    <w:p w14:paraId="30445C4F" w14:textId="77777777" w:rsidR="00EB322E" w:rsidRPr="00663BD7" w:rsidRDefault="00EB322E" w:rsidP="00EB322E">
      <w:pPr>
        <w:pStyle w:val="Prrafodelista"/>
        <w:spacing w:after="240" w:line="240" w:lineRule="auto"/>
        <w:ind w:left="360"/>
        <w:rPr>
          <w:rFonts w:ascii="Arial" w:eastAsia="Times New Roman" w:hAnsi="Arial" w:cs="Arial"/>
          <w:sz w:val="24"/>
          <w:szCs w:val="24"/>
          <w:lang w:eastAsia="es-EC"/>
        </w:rPr>
      </w:pPr>
    </w:p>
    <w:p w14:paraId="49961233" w14:textId="77777777" w:rsidR="00EB322E" w:rsidRPr="00663BD7" w:rsidRDefault="00EB322E" w:rsidP="00EB322E">
      <w:pPr>
        <w:pStyle w:val="Prrafodelista"/>
        <w:spacing w:after="240" w:line="240" w:lineRule="auto"/>
        <w:ind w:left="360"/>
        <w:rPr>
          <w:rFonts w:ascii="Arial" w:eastAsia="Times New Roman" w:hAnsi="Arial" w:cs="Arial"/>
          <w:sz w:val="24"/>
          <w:szCs w:val="24"/>
          <w:lang w:eastAsia="es-EC"/>
        </w:rPr>
      </w:pPr>
    </w:p>
    <w:p w14:paraId="1D44FDA7" w14:textId="77777777" w:rsidR="00EB322E" w:rsidRPr="00663BD7" w:rsidRDefault="00EB322E" w:rsidP="00EB322E">
      <w:pPr>
        <w:pStyle w:val="Prrafodelista"/>
        <w:numPr>
          <w:ilvl w:val="0"/>
          <w:numId w:val="46"/>
        </w:numPr>
        <w:spacing w:after="240" w:line="240" w:lineRule="auto"/>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 xml:space="preserve">Distribución de la carga de trabajo entre los miembros de su grupo. </w:t>
      </w:r>
    </w:p>
    <w:p w14:paraId="7AC3C250" w14:textId="77777777" w:rsidR="00EB322E" w:rsidRPr="00663BD7" w:rsidRDefault="00EB322E" w:rsidP="00EB322E">
      <w:pPr>
        <w:pStyle w:val="Prrafodelista"/>
        <w:spacing w:after="240" w:line="240" w:lineRule="auto"/>
        <w:ind w:left="360"/>
        <w:rPr>
          <w:rFonts w:ascii="Arial" w:eastAsia="Times New Roman" w:hAnsi="Arial" w:cs="Arial"/>
          <w:sz w:val="24"/>
          <w:szCs w:val="24"/>
          <w:lang w:eastAsia="es-EC"/>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05"/>
        <w:gridCol w:w="344"/>
        <w:gridCol w:w="344"/>
        <w:gridCol w:w="344"/>
        <w:gridCol w:w="344"/>
        <w:gridCol w:w="344"/>
        <w:gridCol w:w="2532"/>
      </w:tblGrid>
      <w:tr w:rsidR="00EB322E" w:rsidRPr="00663BD7" w14:paraId="74B782E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025E50"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E90897"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FB676B"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BB3031"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3483BF"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AEF5D9"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1A8044" w14:textId="77777777" w:rsidR="00EB322E" w:rsidRPr="00663BD7" w:rsidRDefault="00EB322E" w:rsidP="00EB322E">
            <w:pPr>
              <w:spacing w:after="0" w:line="240" w:lineRule="auto"/>
              <w:rPr>
                <w:rFonts w:ascii="Arial" w:eastAsia="Times New Roman" w:hAnsi="Arial" w:cs="Arial"/>
                <w:sz w:val="24"/>
                <w:szCs w:val="24"/>
                <w:lang w:eastAsia="es-EC"/>
              </w:rPr>
            </w:pPr>
          </w:p>
        </w:tc>
      </w:tr>
      <w:tr w:rsidR="00EB322E" w:rsidRPr="00663BD7" w14:paraId="7CAD9E7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25955C"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Nada Equitativa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DFC22A"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2893A1"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B4878B"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C0A33B"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42F010"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0089A7"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Totalmente Equitativa</w:t>
            </w:r>
          </w:p>
        </w:tc>
      </w:tr>
    </w:tbl>
    <w:p w14:paraId="4E49C48F" w14:textId="77777777" w:rsidR="00EB322E" w:rsidRDefault="00EB322E">
      <w:pPr>
        <w:spacing w:after="0" w:line="240" w:lineRule="auto"/>
        <w:rPr>
          <w:ins w:id="2642" w:author="Roger Granda" w:date="2015-03-18T13:36:00Z"/>
          <w:rFonts w:ascii="Arial" w:eastAsia="Times New Roman" w:hAnsi="Arial" w:cs="Arial"/>
          <w:b/>
          <w:bCs/>
          <w:color w:val="000000"/>
          <w:sz w:val="24"/>
          <w:szCs w:val="24"/>
          <w:lang w:eastAsia="es-EC"/>
        </w:rPr>
        <w:pPrChange w:id="2643" w:author="Roger Granda" w:date="2015-03-18T13:36:00Z">
          <w:pPr>
            <w:spacing w:after="0" w:line="240" w:lineRule="auto"/>
            <w:jc w:val="center"/>
          </w:pPr>
        </w:pPrChange>
      </w:pPr>
    </w:p>
    <w:p w14:paraId="264E0DB7" w14:textId="77777777" w:rsidR="00E469F8" w:rsidRPr="00E469F8" w:rsidRDefault="00E469F8" w:rsidP="00E469F8">
      <w:pPr>
        <w:spacing w:after="240" w:line="240" w:lineRule="auto"/>
        <w:ind w:left="360" w:hanging="360"/>
        <w:rPr>
          <w:ins w:id="2644" w:author="Roger Granda" w:date="2015-03-18T13:36:00Z"/>
          <w:rFonts w:ascii="Times New Roman" w:eastAsia="Times New Roman" w:hAnsi="Times New Roman" w:cs="Times New Roman"/>
          <w:sz w:val="24"/>
          <w:szCs w:val="24"/>
          <w:lang w:eastAsia="es-EC"/>
        </w:rPr>
      </w:pPr>
      <w:ins w:id="2645" w:author="Roger Granda" w:date="2015-03-18T13:36:00Z">
        <w:r w:rsidRPr="00E469F8">
          <w:rPr>
            <w:rFonts w:ascii="Arial" w:eastAsia="Times New Roman" w:hAnsi="Arial" w:cs="Arial"/>
            <w:color w:val="000000"/>
            <w:sz w:val="24"/>
            <w:szCs w:val="24"/>
            <w:lang w:eastAsia="es-EC"/>
          </w:rPr>
          <w:t>4.</w:t>
        </w:r>
        <w:r w:rsidRPr="00E469F8">
          <w:rPr>
            <w:rFonts w:ascii="Times New Roman" w:eastAsia="Times New Roman" w:hAnsi="Times New Roman" w:cs="Times New Roman"/>
            <w:color w:val="000000"/>
            <w:sz w:val="14"/>
            <w:szCs w:val="14"/>
            <w:lang w:eastAsia="es-EC"/>
          </w:rPr>
          <w:t xml:space="preserve">    </w:t>
        </w:r>
        <w:r w:rsidRPr="00E469F8">
          <w:rPr>
            <w:rFonts w:ascii="Arial" w:eastAsia="Times New Roman" w:hAnsi="Arial" w:cs="Arial"/>
            <w:color w:val="000000"/>
            <w:sz w:val="24"/>
            <w:szCs w:val="24"/>
            <w:lang w:eastAsia="es-EC"/>
          </w:rPr>
          <w:t>Considerando los medios que usted ha utilizado para realizar las distintas actividades grupales. La capacidad  de estos medios para reflejar el aporte real de cada miembro de su grupo de trabajo es:</w:t>
        </w:r>
      </w:ins>
    </w:p>
    <w:tbl>
      <w:tblPr>
        <w:tblW w:w="0" w:type="auto"/>
        <w:tblCellMar>
          <w:top w:w="15" w:type="dxa"/>
          <w:left w:w="15" w:type="dxa"/>
          <w:bottom w:w="15" w:type="dxa"/>
          <w:right w:w="15" w:type="dxa"/>
        </w:tblCellMar>
        <w:tblLook w:val="04A0" w:firstRow="1" w:lastRow="0" w:firstColumn="1" w:lastColumn="0" w:noHBand="0" w:noVBand="1"/>
      </w:tblPr>
      <w:tblGrid>
        <w:gridCol w:w="3168"/>
        <w:gridCol w:w="344"/>
        <w:gridCol w:w="344"/>
        <w:gridCol w:w="344"/>
        <w:gridCol w:w="344"/>
        <w:gridCol w:w="344"/>
        <w:gridCol w:w="3123"/>
      </w:tblGrid>
      <w:tr w:rsidR="00E469F8" w:rsidRPr="00E469F8" w14:paraId="5A40695E" w14:textId="77777777" w:rsidTr="00E469F8">
        <w:trPr>
          <w:ins w:id="2646" w:author="Roger Granda" w:date="2015-03-18T13:36: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70F08D" w14:textId="77777777" w:rsidR="00E469F8" w:rsidRPr="00E469F8" w:rsidRDefault="00E469F8" w:rsidP="00E469F8">
            <w:pPr>
              <w:spacing w:after="0" w:line="240" w:lineRule="auto"/>
              <w:rPr>
                <w:ins w:id="2647" w:author="Roger Granda" w:date="2015-03-18T13:36: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C91BF6" w14:textId="77777777" w:rsidR="00E469F8" w:rsidRPr="00E469F8" w:rsidRDefault="00E469F8" w:rsidP="00E469F8">
            <w:pPr>
              <w:spacing w:after="0" w:line="240" w:lineRule="auto"/>
              <w:jc w:val="center"/>
              <w:rPr>
                <w:ins w:id="2648" w:author="Roger Granda" w:date="2015-03-18T13:36:00Z"/>
                <w:rFonts w:ascii="Times New Roman" w:eastAsia="Times New Roman" w:hAnsi="Times New Roman" w:cs="Times New Roman"/>
                <w:sz w:val="24"/>
                <w:szCs w:val="24"/>
                <w:lang w:eastAsia="es-EC"/>
              </w:rPr>
            </w:pPr>
            <w:ins w:id="2649" w:author="Roger Granda" w:date="2015-03-18T13:36:00Z">
              <w:r w:rsidRPr="00E469F8">
                <w:rPr>
                  <w:rFonts w:ascii="Arial" w:eastAsia="Times New Roman" w:hAnsi="Arial" w:cs="Arial"/>
                  <w:color w:val="000000"/>
                  <w:sz w:val="24"/>
                  <w:szCs w:val="24"/>
                  <w:lang w:eastAsia="es-EC"/>
                </w:rPr>
                <w:t>1</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42A08A" w14:textId="77777777" w:rsidR="00E469F8" w:rsidRPr="00E469F8" w:rsidRDefault="00E469F8" w:rsidP="00E469F8">
            <w:pPr>
              <w:spacing w:after="0" w:line="240" w:lineRule="auto"/>
              <w:jc w:val="center"/>
              <w:rPr>
                <w:ins w:id="2650" w:author="Roger Granda" w:date="2015-03-18T13:36:00Z"/>
                <w:rFonts w:ascii="Times New Roman" w:eastAsia="Times New Roman" w:hAnsi="Times New Roman" w:cs="Times New Roman"/>
                <w:sz w:val="24"/>
                <w:szCs w:val="24"/>
                <w:lang w:eastAsia="es-EC"/>
              </w:rPr>
            </w:pPr>
            <w:ins w:id="2651" w:author="Roger Granda" w:date="2015-03-18T13:36:00Z">
              <w:r w:rsidRPr="00E469F8">
                <w:rPr>
                  <w:rFonts w:ascii="Arial" w:eastAsia="Times New Roman" w:hAnsi="Arial" w:cs="Arial"/>
                  <w:color w:val="000000"/>
                  <w:sz w:val="24"/>
                  <w:szCs w:val="24"/>
                  <w:lang w:eastAsia="es-EC"/>
                </w:rPr>
                <w:t>2</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15D382" w14:textId="77777777" w:rsidR="00E469F8" w:rsidRPr="00E469F8" w:rsidRDefault="00E469F8" w:rsidP="00E469F8">
            <w:pPr>
              <w:spacing w:after="0" w:line="240" w:lineRule="auto"/>
              <w:jc w:val="center"/>
              <w:rPr>
                <w:ins w:id="2652" w:author="Roger Granda" w:date="2015-03-18T13:36:00Z"/>
                <w:rFonts w:ascii="Times New Roman" w:eastAsia="Times New Roman" w:hAnsi="Times New Roman" w:cs="Times New Roman"/>
                <w:sz w:val="24"/>
                <w:szCs w:val="24"/>
                <w:lang w:eastAsia="es-EC"/>
              </w:rPr>
            </w:pPr>
            <w:ins w:id="2653" w:author="Roger Granda" w:date="2015-03-18T13:36:00Z">
              <w:r w:rsidRPr="00E469F8">
                <w:rPr>
                  <w:rFonts w:ascii="Arial" w:eastAsia="Times New Roman" w:hAnsi="Arial" w:cs="Arial"/>
                  <w:color w:val="000000"/>
                  <w:sz w:val="24"/>
                  <w:szCs w:val="24"/>
                  <w:lang w:eastAsia="es-EC"/>
                </w:rPr>
                <w:t>3</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5FE1FE" w14:textId="77777777" w:rsidR="00E469F8" w:rsidRPr="00E469F8" w:rsidRDefault="00E469F8" w:rsidP="00E469F8">
            <w:pPr>
              <w:spacing w:after="0" w:line="240" w:lineRule="auto"/>
              <w:jc w:val="center"/>
              <w:rPr>
                <w:ins w:id="2654" w:author="Roger Granda" w:date="2015-03-18T13:36:00Z"/>
                <w:rFonts w:ascii="Times New Roman" w:eastAsia="Times New Roman" w:hAnsi="Times New Roman" w:cs="Times New Roman"/>
                <w:sz w:val="24"/>
                <w:szCs w:val="24"/>
                <w:lang w:eastAsia="es-EC"/>
              </w:rPr>
            </w:pPr>
            <w:ins w:id="2655" w:author="Roger Granda" w:date="2015-03-18T13:36:00Z">
              <w:r w:rsidRPr="00E469F8">
                <w:rPr>
                  <w:rFonts w:ascii="Arial" w:eastAsia="Times New Roman" w:hAnsi="Arial" w:cs="Arial"/>
                  <w:color w:val="000000"/>
                  <w:sz w:val="24"/>
                  <w:szCs w:val="24"/>
                  <w:lang w:eastAsia="es-EC"/>
                </w:rPr>
                <w:t>4</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6D96DA" w14:textId="77777777" w:rsidR="00E469F8" w:rsidRPr="00E469F8" w:rsidRDefault="00E469F8" w:rsidP="00E469F8">
            <w:pPr>
              <w:spacing w:after="0" w:line="240" w:lineRule="auto"/>
              <w:jc w:val="center"/>
              <w:rPr>
                <w:ins w:id="2656" w:author="Roger Granda" w:date="2015-03-18T13:36:00Z"/>
                <w:rFonts w:ascii="Times New Roman" w:eastAsia="Times New Roman" w:hAnsi="Times New Roman" w:cs="Times New Roman"/>
                <w:sz w:val="24"/>
                <w:szCs w:val="24"/>
                <w:lang w:eastAsia="es-EC"/>
              </w:rPr>
            </w:pPr>
            <w:ins w:id="2657" w:author="Roger Granda" w:date="2015-03-18T13:36:00Z">
              <w:r w:rsidRPr="00E469F8">
                <w:rPr>
                  <w:rFonts w:ascii="Arial" w:eastAsia="Times New Roman" w:hAnsi="Arial" w:cs="Arial"/>
                  <w:color w:val="000000"/>
                  <w:sz w:val="24"/>
                  <w:szCs w:val="24"/>
                  <w:lang w:eastAsia="es-EC"/>
                </w:rPr>
                <w:t>5</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411146" w14:textId="77777777" w:rsidR="00E469F8" w:rsidRPr="00E469F8" w:rsidRDefault="00E469F8" w:rsidP="00E469F8">
            <w:pPr>
              <w:spacing w:after="0" w:line="240" w:lineRule="auto"/>
              <w:rPr>
                <w:ins w:id="2658" w:author="Roger Granda" w:date="2015-03-18T13:36:00Z"/>
                <w:rFonts w:ascii="Times New Roman" w:eastAsia="Times New Roman" w:hAnsi="Times New Roman" w:cs="Times New Roman"/>
                <w:sz w:val="24"/>
                <w:szCs w:val="24"/>
                <w:lang w:eastAsia="es-EC"/>
              </w:rPr>
            </w:pPr>
          </w:p>
        </w:tc>
      </w:tr>
      <w:tr w:rsidR="00E469F8" w:rsidRPr="00E469F8" w14:paraId="5DBB7036" w14:textId="77777777" w:rsidTr="00E469F8">
        <w:trPr>
          <w:ins w:id="2659" w:author="Roger Granda" w:date="2015-03-18T13:36: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172B2A" w14:textId="77777777" w:rsidR="00E469F8" w:rsidRPr="00E469F8" w:rsidRDefault="00E469F8" w:rsidP="00E469F8">
            <w:pPr>
              <w:spacing w:after="0" w:line="240" w:lineRule="auto"/>
              <w:jc w:val="center"/>
              <w:rPr>
                <w:ins w:id="2660" w:author="Roger Granda" w:date="2015-03-18T13:36:00Z"/>
                <w:rFonts w:ascii="Times New Roman" w:eastAsia="Times New Roman" w:hAnsi="Times New Roman" w:cs="Times New Roman"/>
                <w:sz w:val="24"/>
                <w:szCs w:val="24"/>
                <w:lang w:eastAsia="es-EC"/>
              </w:rPr>
            </w:pPr>
            <w:ins w:id="2661" w:author="Roger Granda" w:date="2015-03-18T13:36:00Z">
              <w:r w:rsidRPr="00E469F8">
                <w:rPr>
                  <w:rFonts w:ascii="Arial" w:eastAsia="Times New Roman" w:hAnsi="Arial" w:cs="Arial"/>
                  <w:color w:val="000000"/>
                  <w:sz w:val="20"/>
                  <w:szCs w:val="20"/>
                  <w:lang w:eastAsia="es-EC"/>
                </w:rPr>
                <w:t>Totalmente alejada de la realidad</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DFD94D" w14:textId="77777777" w:rsidR="00E469F8" w:rsidRPr="00E469F8" w:rsidRDefault="00E469F8" w:rsidP="00E469F8">
            <w:pPr>
              <w:spacing w:after="0" w:line="240" w:lineRule="auto"/>
              <w:rPr>
                <w:ins w:id="2662" w:author="Roger Granda" w:date="2015-03-18T13:36: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A0404F" w14:textId="77777777" w:rsidR="00E469F8" w:rsidRPr="00E469F8" w:rsidRDefault="00E469F8" w:rsidP="00E469F8">
            <w:pPr>
              <w:spacing w:after="0" w:line="240" w:lineRule="auto"/>
              <w:rPr>
                <w:ins w:id="2663" w:author="Roger Granda" w:date="2015-03-18T13:36: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CFC84E" w14:textId="77777777" w:rsidR="00E469F8" w:rsidRPr="00E469F8" w:rsidRDefault="00E469F8" w:rsidP="00E469F8">
            <w:pPr>
              <w:spacing w:after="0" w:line="240" w:lineRule="auto"/>
              <w:rPr>
                <w:ins w:id="2664" w:author="Roger Granda" w:date="2015-03-18T13:36: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441542" w14:textId="77777777" w:rsidR="00E469F8" w:rsidRPr="00E469F8" w:rsidRDefault="00E469F8" w:rsidP="00E469F8">
            <w:pPr>
              <w:spacing w:after="0" w:line="240" w:lineRule="auto"/>
              <w:rPr>
                <w:ins w:id="2665" w:author="Roger Granda" w:date="2015-03-18T13:36: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F02BF1" w14:textId="77777777" w:rsidR="00E469F8" w:rsidRPr="00E469F8" w:rsidRDefault="00E469F8" w:rsidP="00E469F8">
            <w:pPr>
              <w:spacing w:after="0" w:line="240" w:lineRule="auto"/>
              <w:rPr>
                <w:ins w:id="2666" w:author="Roger Granda" w:date="2015-03-18T13:36: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D28169" w14:textId="77777777" w:rsidR="00E469F8" w:rsidRPr="00E469F8" w:rsidRDefault="00E469F8" w:rsidP="00E469F8">
            <w:pPr>
              <w:spacing w:after="0" w:line="240" w:lineRule="auto"/>
              <w:jc w:val="center"/>
              <w:rPr>
                <w:ins w:id="2667" w:author="Roger Granda" w:date="2015-03-18T13:36:00Z"/>
                <w:rFonts w:ascii="Times New Roman" w:eastAsia="Times New Roman" w:hAnsi="Times New Roman" w:cs="Times New Roman"/>
                <w:sz w:val="24"/>
                <w:szCs w:val="24"/>
                <w:lang w:eastAsia="es-EC"/>
              </w:rPr>
            </w:pPr>
            <w:ins w:id="2668" w:author="Roger Granda" w:date="2015-03-18T13:36:00Z">
              <w:r w:rsidRPr="00E469F8">
                <w:rPr>
                  <w:rFonts w:ascii="Arial" w:eastAsia="Times New Roman" w:hAnsi="Arial" w:cs="Arial"/>
                  <w:color w:val="000000"/>
                  <w:sz w:val="20"/>
                  <w:szCs w:val="20"/>
                  <w:lang w:eastAsia="es-EC"/>
                </w:rPr>
                <w:t>Totalmente cercana a la realidad</w:t>
              </w:r>
            </w:ins>
          </w:p>
        </w:tc>
      </w:tr>
    </w:tbl>
    <w:p w14:paraId="12489DED" w14:textId="77777777" w:rsidR="00E469F8" w:rsidRDefault="00E469F8">
      <w:pPr>
        <w:spacing w:after="0" w:line="240" w:lineRule="auto"/>
        <w:rPr>
          <w:rFonts w:ascii="Arial" w:eastAsia="Times New Roman" w:hAnsi="Arial" w:cs="Arial"/>
          <w:b/>
          <w:bCs/>
          <w:color w:val="000000"/>
          <w:sz w:val="24"/>
          <w:szCs w:val="24"/>
          <w:lang w:eastAsia="es-EC"/>
        </w:rPr>
        <w:pPrChange w:id="2669" w:author="Roger Granda" w:date="2015-03-18T13:36:00Z">
          <w:pPr>
            <w:spacing w:after="0" w:line="240" w:lineRule="auto"/>
            <w:jc w:val="center"/>
          </w:pPr>
        </w:pPrChange>
      </w:pPr>
    </w:p>
    <w:p w14:paraId="7F068680"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p>
    <w:p w14:paraId="3862D390"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p>
    <w:p w14:paraId="1AFC96D7" w14:textId="77777777" w:rsidR="00EB322E" w:rsidRDefault="00EB322E">
      <w:pPr>
        <w:rPr>
          <w:rFonts w:ascii="Arial" w:eastAsia="Times New Roman" w:hAnsi="Arial" w:cs="Arial"/>
          <w:b/>
          <w:bCs/>
          <w:color w:val="000000"/>
          <w:sz w:val="24"/>
          <w:szCs w:val="24"/>
          <w:lang w:eastAsia="es-EC"/>
        </w:rPr>
      </w:pPr>
      <w:r>
        <w:rPr>
          <w:rFonts w:ascii="Arial" w:eastAsia="Times New Roman" w:hAnsi="Arial" w:cs="Arial"/>
          <w:b/>
          <w:bCs/>
          <w:color w:val="000000"/>
          <w:sz w:val="24"/>
          <w:szCs w:val="24"/>
          <w:lang w:eastAsia="es-EC"/>
        </w:rPr>
        <w:br w:type="page"/>
      </w:r>
    </w:p>
    <w:p w14:paraId="30F20D73" w14:textId="77777777" w:rsidR="00E469F8" w:rsidRDefault="00E469F8" w:rsidP="00EB322E">
      <w:pPr>
        <w:pStyle w:val="NombreCapitulo"/>
        <w:numPr>
          <w:ilvl w:val="0"/>
          <w:numId w:val="0"/>
        </w:numPr>
        <w:ind w:left="360" w:hanging="360"/>
        <w:rPr>
          <w:ins w:id="2670" w:author="Roger Granda" w:date="2015-03-18T13:32:00Z"/>
        </w:rPr>
      </w:pPr>
    </w:p>
    <w:p w14:paraId="5FC42BB5" w14:textId="1F762FBD" w:rsidR="00EB322E" w:rsidRDefault="0091183E" w:rsidP="00EB322E">
      <w:pPr>
        <w:pStyle w:val="NombreCapitulo"/>
        <w:numPr>
          <w:ilvl w:val="0"/>
          <w:numId w:val="0"/>
        </w:numPr>
        <w:ind w:left="360" w:hanging="360"/>
      </w:pPr>
      <w:r>
        <w:t xml:space="preserve">Anexo F: </w:t>
      </w:r>
      <w:r>
        <w:rPr>
          <w:b w:val="0"/>
        </w:rPr>
        <w:t>Formulario utilizado en el Post-Test</w:t>
      </w:r>
      <w:ins w:id="2671" w:author="Roger Granda" w:date="2015-03-18T13:32:00Z">
        <w:r w:rsidR="00E469F8">
          <w:rPr>
            <w:b w:val="0"/>
          </w:rPr>
          <w:t xml:space="preserve"> 1</w:t>
        </w:r>
      </w:ins>
      <w:r>
        <w:rPr>
          <w:b w:val="0"/>
        </w:rPr>
        <w:t xml:space="preserve"> con los estudiantes.</w:t>
      </w:r>
    </w:p>
    <w:p w14:paraId="67336C6D" w14:textId="03CD9B38" w:rsidR="00EB322E" w:rsidRPr="00EB322E" w:rsidRDefault="00EB322E" w:rsidP="00EB322E">
      <w:pPr>
        <w:spacing w:after="0" w:line="240" w:lineRule="auto"/>
        <w:jc w:val="center"/>
        <w:rPr>
          <w:rFonts w:ascii="Arial" w:eastAsia="Times New Roman" w:hAnsi="Arial" w:cs="Arial"/>
          <w:b/>
          <w:bCs/>
          <w:color w:val="000000"/>
          <w:sz w:val="18"/>
          <w:szCs w:val="18"/>
          <w:lang w:eastAsia="es-EC"/>
        </w:rPr>
      </w:pPr>
      <w:r w:rsidRPr="00EB322E">
        <w:rPr>
          <w:rFonts w:ascii="Arial" w:eastAsia="Times New Roman" w:hAnsi="Arial" w:cs="Arial"/>
          <w:b/>
          <w:bCs/>
          <w:color w:val="000000"/>
          <w:sz w:val="18"/>
          <w:szCs w:val="18"/>
          <w:lang w:eastAsia="es-EC"/>
        </w:rPr>
        <w:t>POST-TEST</w:t>
      </w:r>
    </w:p>
    <w:p w14:paraId="613A91CE" w14:textId="60CC5C44" w:rsidR="00EB322E" w:rsidRDefault="00EB322E" w:rsidP="00EB322E">
      <w:pPr>
        <w:spacing w:after="0" w:line="240" w:lineRule="auto"/>
        <w:jc w:val="center"/>
        <w:rPr>
          <w:rFonts w:ascii="Arial" w:eastAsia="Times New Roman" w:hAnsi="Arial" w:cs="Arial"/>
          <w:b/>
          <w:bCs/>
          <w:color w:val="000000"/>
          <w:sz w:val="24"/>
          <w:szCs w:val="24"/>
          <w:lang w:eastAsia="es-EC"/>
        </w:rPr>
      </w:pPr>
      <w:r w:rsidRPr="001B4E16">
        <w:rPr>
          <w:rFonts w:ascii="Arial" w:eastAsia="Times New Roman" w:hAnsi="Arial" w:cs="Arial"/>
          <w:b/>
          <w:bCs/>
          <w:color w:val="000000"/>
          <w:sz w:val="24"/>
          <w:szCs w:val="24"/>
          <w:lang w:eastAsia="es-EC"/>
        </w:rPr>
        <w:t>FORMULARIO DE RECOPILACIÓN DE DATOS DE  ESTUDIANTES</w:t>
      </w:r>
    </w:p>
    <w:p w14:paraId="1EF87A48"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p>
    <w:p w14:paraId="3D77EBF5" w14:textId="77777777" w:rsidR="00EB322E" w:rsidRPr="001B4E16" w:rsidRDefault="00EB322E" w:rsidP="00EB322E">
      <w:pPr>
        <w:spacing w:after="0" w:line="240" w:lineRule="auto"/>
        <w:jc w:val="both"/>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 xml:space="preserve">Considerando la </w:t>
      </w:r>
      <w:r>
        <w:rPr>
          <w:rFonts w:ascii="Arial" w:eastAsia="Times New Roman" w:hAnsi="Arial" w:cs="Arial"/>
          <w:color w:val="000000"/>
          <w:sz w:val="24"/>
          <w:szCs w:val="24"/>
          <w:lang w:eastAsia="es-EC"/>
        </w:rPr>
        <w:t xml:space="preserve">herramienta que acaba de utilizar, </w:t>
      </w:r>
      <w:r w:rsidRPr="001B4E16">
        <w:rPr>
          <w:rFonts w:ascii="Arial" w:eastAsia="Times New Roman" w:hAnsi="Arial" w:cs="Arial"/>
          <w:color w:val="000000"/>
          <w:sz w:val="24"/>
          <w:szCs w:val="24"/>
          <w:lang w:eastAsia="es-EC"/>
        </w:rPr>
        <w:t>carga de trabajo involucrado  en el desarrollo de las actividades grupales y la calificación obtenida en cada actividad,  </w:t>
      </w:r>
      <w:r w:rsidRPr="001B4E16">
        <w:rPr>
          <w:rFonts w:ascii="Arial" w:eastAsia="Times New Roman" w:hAnsi="Arial" w:cs="Arial"/>
          <w:b/>
          <w:bCs/>
          <w:color w:val="000000"/>
          <w:sz w:val="24"/>
          <w:szCs w:val="24"/>
          <w:u w:val="single"/>
          <w:lang w:eastAsia="es-EC"/>
        </w:rPr>
        <w:t>Indique con una X su percepción en relación a los siguientes aspectos:</w:t>
      </w:r>
    </w:p>
    <w:p w14:paraId="3CA3DAA4"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p w14:paraId="750787BD" w14:textId="198D52FC" w:rsidR="00EB322E" w:rsidRPr="00695E96" w:rsidDel="00E469F8" w:rsidRDefault="00EB322E" w:rsidP="00EB322E">
      <w:pPr>
        <w:pStyle w:val="Prrafodelista"/>
        <w:numPr>
          <w:ilvl w:val="0"/>
          <w:numId w:val="47"/>
        </w:numPr>
        <w:spacing w:after="0" w:line="240" w:lineRule="auto"/>
        <w:jc w:val="both"/>
        <w:rPr>
          <w:del w:id="2672" w:author="Roger Granda" w:date="2015-03-18T13:35:00Z"/>
          <w:rFonts w:ascii="Arial" w:eastAsia="Times New Roman" w:hAnsi="Arial" w:cs="Arial"/>
          <w:color w:val="000000"/>
          <w:sz w:val="24"/>
          <w:szCs w:val="24"/>
          <w:lang w:eastAsia="es-EC"/>
        </w:rPr>
      </w:pPr>
      <w:del w:id="2673" w:author="Roger Granda" w:date="2015-03-18T13:35:00Z">
        <w:r w:rsidRPr="00695E96" w:rsidDel="00E469F8">
          <w:rPr>
            <w:rFonts w:ascii="Arial" w:eastAsia="Times New Roman" w:hAnsi="Arial" w:cs="Arial"/>
            <w:color w:val="000000"/>
            <w:sz w:val="24"/>
            <w:szCs w:val="24"/>
            <w:lang w:eastAsia="es-EC"/>
          </w:rPr>
          <w:delText>Calificación individual que obtuvo en las actividades grupales.</w:delText>
        </w:r>
      </w:del>
    </w:p>
    <w:p w14:paraId="3CEF4669" w14:textId="5DB54A89" w:rsidR="00EB322E" w:rsidRPr="00695E96" w:rsidDel="00E469F8" w:rsidRDefault="00EB322E" w:rsidP="00EB322E">
      <w:pPr>
        <w:pStyle w:val="Prrafodelista"/>
        <w:spacing w:after="0" w:line="240" w:lineRule="auto"/>
        <w:jc w:val="both"/>
        <w:rPr>
          <w:del w:id="2674" w:author="Roger Granda" w:date="2015-03-18T13:35:00Z"/>
          <w:rFonts w:ascii="Times New Roman" w:eastAsia="Times New Roman" w:hAnsi="Times New Roman" w:cs="Times New Roman"/>
          <w:sz w:val="24"/>
          <w:szCs w:val="24"/>
          <w:lang w:eastAsia="es-EC"/>
        </w:rPr>
      </w:pPr>
    </w:p>
    <w:tbl>
      <w:tblPr>
        <w:tblpPr w:leftFromText="141" w:rightFromText="141" w:vertAnchor="text" w:tblpXSpec="center" w:tblpY="1"/>
        <w:tblOverlap w:val="never"/>
        <w:tblW w:w="0" w:type="auto"/>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1B4E16" w:rsidDel="00E469F8" w14:paraId="6FC78A72" w14:textId="48AF9BB2" w:rsidTr="00EB322E">
        <w:trPr>
          <w:del w:id="2675" w:author="Roger Granda" w:date="2015-03-18T13:35: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6D0196" w14:textId="0EF9646E" w:rsidR="00EB322E" w:rsidRPr="001B4E16" w:rsidDel="00E469F8" w:rsidRDefault="00EB322E" w:rsidP="00EB322E">
            <w:pPr>
              <w:spacing w:after="0" w:line="240" w:lineRule="auto"/>
              <w:rPr>
                <w:del w:id="2676"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E2B05B" w14:textId="4851FA78" w:rsidR="00EB322E" w:rsidRPr="001B4E16" w:rsidDel="00E469F8" w:rsidRDefault="00EB322E" w:rsidP="00EB322E">
            <w:pPr>
              <w:spacing w:after="0" w:line="240" w:lineRule="auto"/>
              <w:jc w:val="center"/>
              <w:rPr>
                <w:del w:id="2677" w:author="Roger Granda" w:date="2015-03-18T13:35:00Z"/>
                <w:rFonts w:ascii="Times New Roman" w:eastAsia="Times New Roman" w:hAnsi="Times New Roman" w:cs="Times New Roman"/>
                <w:sz w:val="24"/>
                <w:szCs w:val="24"/>
                <w:lang w:eastAsia="es-EC"/>
              </w:rPr>
            </w:pPr>
            <w:del w:id="2678" w:author="Roger Granda" w:date="2015-03-18T13:35:00Z">
              <w:r w:rsidRPr="001B4E16" w:rsidDel="00E469F8">
                <w:rPr>
                  <w:rFonts w:ascii="Arial" w:eastAsia="Times New Roman" w:hAnsi="Arial" w:cs="Arial"/>
                  <w:color w:val="000000"/>
                  <w:sz w:val="24"/>
                  <w:szCs w:val="24"/>
                  <w:lang w:eastAsia="es-EC"/>
                </w:rPr>
                <w:delText>1</w:delText>
              </w:r>
            </w:del>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947D3C" w14:textId="5CB8C0AD" w:rsidR="00EB322E" w:rsidRPr="001B4E16" w:rsidDel="00E469F8" w:rsidRDefault="00EB322E" w:rsidP="00EB322E">
            <w:pPr>
              <w:spacing w:after="0" w:line="240" w:lineRule="auto"/>
              <w:jc w:val="center"/>
              <w:rPr>
                <w:del w:id="2679" w:author="Roger Granda" w:date="2015-03-18T13:35:00Z"/>
                <w:rFonts w:ascii="Times New Roman" w:eastAsia="Times New Roman" w:hAnsi="Times New Roman" w:cs="Times New Roman"/>
                <w:sz w:val="24"/>
                <w:szCs w:val="24"/>
                <w:lang w:eastAsia="es-EC"/>
              </w:rPr>
            </w:pPr>
            <w:del w:id="2680" w:author="Roger Granda" w:date="2015-03-18T13:35:00Z">
              <w:r w:rsidRPr="001B4E16" w:rsidDel="00E469F8">
                <w:rPr>
                  <w:rFonts w:ascii="Arial" w:eastAsia="Times New Roman" w:hAnsi="Arial" w:cs="Arial"/>
                  <w:color w:val="000000"/>
                  <w:sz w:val="24"/>
                  <w:szCs w:val="24"/>
                  <w:lang w:eastAsia="es-EC"/>
                </w:rPr>
                <w:delText>2</w:delText>
              </w:r>
            </w:del>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95291B" w14:textId="2EA62622" w:rsidR="00EB322E" w:rsidRPr="001B4E16" w:rsidDel="00E469F8" w:rsidRDefault="00EB322E" w:rsidP="00EB322E">
            <w:pPr>
              <w:spacing w:after="0" w:line="240" w:lineRule="auto"/>
              <w:jc w:val="center"/>
              <w:rPr>
                <w:del w:id="2681" w:author="Roger Granda" w:date="2015-03-18T13:35:00Z"/>
                <w:rFonts w:ascii="Times New Roman" w:eastAsia="Times New Roman" w:hAnsi="Times New Roman" w:cs="Times New Roman"/>
                <w:sz w:val="24"/>
                <w:szCs w:val="24"/>
                <w:lang w:eastAsia="es-EC"/>
              </w:rPr>
            </w:pPr>
            <w:del w:id="2682" w:author="Roger Granda" w:date="2015-03-18T13:35:00Z">
              <w:r w:rsidRPr="001B4E16" w:rsidDel="00E469F8">
                <w:rPr>
                  <w:rFonts w:ascii="Arial" w:eastAsia="Times New Roman" w:hAnsi="Arial" w:cs="Arial"/>
                  <w:color w:val="000000"/>
                  <w:sz w:val="24"/>
                  <w:szCs w:val="24"/>
                  <w:lang w:eastAsia="es-EC"/>
                </w:rPr>
                <w:delText>3</w:delText>
              </w:r>
            </w:del>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56E780" w14:textId="3E0714FC" w:rsidR="00EB322E" w:rsidRPr="001B4E16" w:rsidDel="00E469F8" w:rsidRDefault="00EB322E" w:rsidP="00EB322E">
            <w:pPr>
              <w:spacing w:after="0" w:line="240" w:lineRule="auto"/>
              <w:jc w:val="center"/>
              <w:rPr>
                <w:del w:id="2683" w:author="Roger Granda" w:date="2015-03-18T13:35:00Z"/>
                <w:rFonts w:ascii="Times New Roman" w:eastAsia="Times New Roman" w:hAnsi="Times New Roman" w:cs="Times New Roman"/>
                <w:sz w:val="24"/>
                <w:szCs w:val="24"/>
                <w:lang w:eastAsia="es-EC"/>
              </w:rPr>
            </w:pPr>
            <w:del w:id="2684" w:author="Roger Granda" w:date="2015-03-18T13:35:00Z">
              <w:r w:rsidRPr="001B4E16" w:rsidDel="00E469F8">
                <w:rPr>
                  <w:rFonts w:ascii="Arial" w:eastAsia="Times New Roman" w:hAnsi="Arial" w:cs="Arial"/>
                  <w:color w:val="000000"/>
                  <w:sz w:val="24"/>
                  <w:szCs w:val="24"/>
                  <w:lang w:eastAsia="es-EC"/>
                </w:rPr>
                <w:delText>4</w:delText>
              </w:r>
            </w:del>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FBC22F" w14:textId="56876283" w:rsidR="00EB322E" w:rsidRPr="001B4E16" w:rsidDel="00E469F8" w:rsidRDefault="00EB322E" w:rsidP="00EB322E">
            <w:pPr>
              <w:spacing w:after="0" w:line="240" w:lineRule="auto"/>
              <w:jc w:val="center"/>
              <w:rPr>
                <w:del w:id="2685" w:author="Roger Granda" w:date="2015-03-18T13:35:00Z"/>
                <w:rFonts w:ascii="Times New Roman" w:eastAsia="Times New Roman" w:hAnsi="Times New Roman" w:cs="Times New Roman"/>
                <w:sz w:val="24"/>
                <w:szCs w:val="24"/>
                <w:lang w:eastAsia="es-EC"/>
              </w:rPr>
            </w:pPr>
            <w:del w:id="2686" w:author="Roger Granda" w:date="2015-03-18T13:35:00Z">
              <w:r w:rsidRPr="001B4E16" w:rsidDel="00E469F8">
                <w:rPr>
                  <w:rFonts w:ascii="Arial" w:eastAsia="Times New Roman" w:hAnsi="Arial" w:cs="Arial"/>
                  <w:color w:val="000000"/>
                  <w:sz w:val="24"/>
                  <w:szCs w:val="24"/>
                  <w:lang w:eastAsia="es-EC"/>
                </w:rPr>
                <w:delText>5</w:delText>
              </w:r>
            </w:del>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55771E" w14:textId="22DB0DDD" w:rsidR="00EB322E" w:rsidRPr="001B4E16" w:rsidDel="00E469F8" w:rsidRDefault="00EB322E" w:rsidP="00EB322E">
            <w:pPr>
              <w:spacing w:after="0" w:line="240" w:lineRule="auto"/>
              <w:rPr>
                <w:del w:id="2687" w:author="Roger Granda" w:date="2015-03-18T13:35:00Z"/>
                <w:rFonts w:ascii="Times New Roman" w:eastAsia="Times New Roman" w:hAnsi="Times New Roman" w:cs="Times New Roman"/>
                <w:sz w:val="24"/>
                <w:szCs w:val="24"/>
                <w:lang w:eastAsia="es-EC"/>
              </w:rPr>
            </w:pPr>
          </w:p>
        </w:tc>
      </w:tr>
      <w:tr w:rsidR="00EB322E" w:rsidRPr="001B4E16" w:rsidDel="00E469F8" w14:paraId="18A3569C" w14:textId="3176E135" w:rsidTr="00EB322E">
        <w:trPr>
          <w:del w:id="2688" w:author="Roger Granda" w:date="2015-03-18T13:35: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171B5E" w14:textId="31C0F245" w:rsidR="00EB322E" w:rsidRPr="001B4E16" w:rsidDel="00E469F8" w:rsidRDefault="00EB322E" w:rsidP="00EB322E">
            <w:pPr>
              <w:spacing w:after="0" w:line="240" w:lineRule="auto"/>
              <w:jc w:val="center"/>
              <w:rPr>
                <w:del w:id="2689" w:author="Roger Granda" w:date="2015-03-18T13:35:00Z"/>
                <w:rFonts w:ascii="Times New Roman" w:eastAsia="Times New Roman" w:hAnsi="Times New Roman" w:cs="Times New Roman"/>
                <w:sz w:val="24"/>
                <w:szCs w:val="24"/>
                <w:lang w:eastAsia="es-EC"/>
              </w:rPr>
            </w:pPr>
            <w:del w:id="2690" w:author="Roger Granda" w:date="2015-03-18T13:35:00Z">
              <w:r w:rsidRPr="001B4E16" w:rsidDel="00E469F8">
                <w:rPr>
                  <w:rFonts w:ascii="Arial" w:eastAsia="Times New Roman" w:hAnsi="Arial" w:cs="Arial"/>
                  <w:color w:val="000000"/>
                  <w:sz w:val="24"/>
                  <w:szCs w:val="24"/>
                  <w:lang w:eastAsia="es-EC"/>
                </w:rPr>
                <w:delText>Total Inconformidad</w:delText>
              </w:r>
            </w:del>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81CAF9" w14:textId="521B173C" w:rsidR="00EB322E" w:rsidRPr="001B4E16" w:rsidDel="00E469F8" w:rsidRDefault="00EB322E" w:rsidP="00EB322E">
            <w:pPr>
              <w:spacing w:after="0" w:line="240" w:lineRule="auto"/>
              <w:rPr>
                <w:del w:id="2691"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54ACE3" w14:textId="74572E4A" w:rsidR="00EB322E" w:rsidRPr="001B4E16" w:rsidDel="00E469F8" w:rsidRDefault="00EB322E" w:rsidP="00EB322E">
            <w:pPr>
              <w:spacing w:after="0" w:line="240" w:lineRule="auto"/>
              <w:rPr>
                <w:del w:id="2692"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79792C" w14:textId="4F97B063" w:rsidR="00EB322E" w:rsidRPr="001B4E16" w:rsidDel="00E469F8" w:rsidRDefault="00EB322E" w:rsidP="00EB322E">
            <w:pPr>
              <w:spacing w:after="0" w:line="240" w:lineRule="auto"/>
              <w:rPr>
                <w:del w:id="2693"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2A7ECD" w14:textId="0956A833" w:rsidR="00EB322E" w:rsidRPr="001B4E16" w:rsidDel="00E469F8" w:rsidRDefault="00EB322E" w:rsidP="00EB322E">
            <w:pPr>
              <w:spacing w:after="0" w:line="240" w:lineRule="auto"/>
              <w:rPr>
                <w:del w:id="2694"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4F54F0" w14:textId="5C7F6506" w:rsidR="00EB322E" w:rsidRPr="001B4E16" w:rsidDel="00E469F8" w:rsidRDefault="00EB322E" w:rsidP="00EB322E">
            <w:pPr>
              <w:spacing w:after="0" w:line="240" w:lineRule="auto"/>
              <w:rPr>
                <w:del w:id="2695"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7A6C8D" w14:textId="01E46156" w:rsidR="00EB322E" w:rsidRPr="001B4E16" w:rsidDel="00E469F8" w:rsidRDefault="00EB322E" w:rsidP="00EB322E">
            <w:pPr>
              <w:spacing w:after="0" w:line="240" w:lineRule="auto"/>
              <w:jc w:val="center"/>
              <w:rPr>
                <w:del w:id="2696" w:author="Roger Granda" w:date="2015-03-18T13:35:00Z"/>
                <w:rFonts w:ascii="Times New Roman" w:eastAsia="Times New Roman" w:hAnsi="Times New Roman" w:cs="Times New Roman"/>
                <w:sz w:val="24"/>
                <w:szCs w:val="24"/>
                <w:lang w:eastAsia="es-EC"/>
              </w:rPr>
            </w:pPr>
            <w:del w:id="2697" w:author="Roger Granda" w:date="2015-03-18T13:35:00Z">
              <w:r w:rsidRPr="001B4E16" w:rsidDel="00E469F8">
                <w:rPr>
                  <w:rFonts w:ascii="Arial" w:eastAsia="Times New Roman" w:hAnsi="Arial" w:cs="Arial"/>
                  <w:color w:val="000000"/>
                  <w:sz w:val="24"/>
                  <w:szCs w:val="24"/>
                  <w:lang w:eastAsia="es-EC"/>
                </w:rPr>
                <w:delText>Total Conformidad</w:delText>
              </w:r>
            </w:del>
          </w:p>
        </w:tc>
      </w:tr>
    </w:tbl>
    <w:p w14:paraId="4D3E5C0A" w14:textId="7E3A2BA9" w:rsidR="00EB322E" w:rsidDel="00E469F8" w:rsidRDefault="00EB322E" w:rsidP="00EB322E">
      <w:pPr>
        <w:spacing w:after="240" w:line="240" w:lineRule="auto"/>
        <w:rPr>
          <w:del w:id="2698" w:author="Roger Granda" w:date="2015-03-18T13:35:00Z"/>
          <w:rFonts w:ascii="Arial" w:eastAsia="Times New Roman" w:hAnsi="Arial" w:cs="Arial"/>
          <w:color w:val="000000"/>
          <w:sz w:val="24"/>
          <w:szCs w:val="24"/>
          <w:lang w:eastAsia="es-EC"/>
        </w:rPr>
      </w:pPr>
      <w:del w:id="2699" w:author="Roger Granda" w:date="2015-03-18T13:35:00Z">
        <w:r w:rsidDel="00E469F8">
          <w:rPr>
            <w:rFonts w:ascii="Arial" w:eastAsia="Times New Roman" w:hAnsi="Arial" w:cs="Arial"/>
            <w:color w:val="000000"/>
            <w:sz w:val="24"/>
            <w:szCs w:val="24"/>
            <w:lang w:eastAsia="es-EC"/>
          </w:rPr>
          <w:br w:type="textWrapping" w:clear="all"/>
        </w:r>
      </w:del>
    </w:p>
    <w:p w14:paraId="6C5DBC67" w14:textId="04F97624" w:rsidR="00EB322E" w:rsidRPr="001B4E16" w:rsidDel="00E469F8" w:rsidRDefault="00EB322E" w:rsidP="00EB322E">
      <w:pPr>
        <w:spacing w:after="240" w:line="240" w:lineRule="auto"/>
        <w:rPr>
          <w:del w:id="2700" w:author="Roger Granda" w:date="2015-03-18T13:35:00Z"/>
          <w:rFonts w:ascii="Times New Roman" w:eastAsia="Times New Roman" w:hAnsi="Times New Roman" w:cs="Times New Roman"/>
          <w:sz w:val="24"/>
          <w:szCs w:val="24"/>
          <w:lang w:eastAsia="es-EC"/>
        </w:rPr>
      </w:pPr>
      <w:del w:id="2701" w:author="Roger Granda" w:date="2015-03-18T13:35:00Z">
        <w:r w:rsidRPr="001B4E16" w:rsidDel="00E469F8">
          <w:rPr>
            <w:rFonts w:ascii="Arial" w:eastAsia="Times New Roman" w:hAnsi="Arial" w:cs="Arial"/>
            <w:color w:val="000000"/>
            <w:sz w:val="24"/>
            <w:szCs w:val="24"/>
            <w:lang w:eastAsia="es-EC"/>
          </w:rPr>
          <w:delText>2</w:delText>
        </w:r>
        <w:r w:rsidRPr="001B4E16" w:rsidDel="00E469F8">
          <w:rPr>
            <w:rFonts w:ascii="Times New Roman" w:eastAsia="Times New Roman" w:hAnsi="Times New Roman" w:cs="Times New Roman"/>
            <w:color w:val="000000"/>
            <w:sz w:val="14"/>
            <w:szCs w:val="14"/>
            <w:lang w:eastAsia="es-EC"/>
          </w:rPr>
          <w:tab/>
        </w:r>
        <w:r w:rsidRPr="001B4E16" w:rsidDel="00E469F8">
          <w:rPr>
            <w:rFonts w:ascii="Arial" w:eastAsia="Times New Roman" w:hAnsi="Arial" w:cs="Arial"/>
            <w:color w:val="000000"/>
            <w:sz w:val="24"/>
            <w:szCs w:val="24"/>
            <w:lang w:eastAsia="es-EC"/>
          </w:rPr>
          <w:delText>Calificación que obtuvieron los integrantes de su grupo en estas actividades.</w:delText>
        </w:r>
      </w:del>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1B4E16" w:rsidDel="00E469F8" w14:paraId="78DF3023" w14:textId="494095AA" w:rsidTr="00EB322E">
        <w:trPr>
          <w:jc w:val="center"/>
          <w:del w:id="2702" w:author="Roger Granda" w:date="2015-03-18T13:35: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11B447" w14:textId="71360589" w:rsidR="00EB322E" w:rsidRPr="001B4E16" w:rsidDel="00E469F8" w:rsidRDefault="00EB322E" w:rsidP="00EB322E">
            <w:pPr>
              <w:spacing w:after="0" w:line="240" w:lineRule="auto"/>
              <w:jc w:val="center"/>
              <w:rPr>
                <w:del w:id="2703"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DE12F" w14:textId="712EB2A5" w:rsidR="00EB322E" w:rsidRPr="001B4E16" w:rsidDel="00E469F8" w:rsidRDefault="00EB322E" w:rsidP="00EB322E">
            <w:pPr>
              <w:spacing w:after="0" w:line="240" w:lineRule="auto"/>
              <w:jc w:val="center"/>
              <w:rPr>
                <w:del w:id="2704" w:author="Roger Granda" w:date="2015-03-18T13:35:00Z"/>
                <w:rFonts w:ascii="Times New Roman" w:eastAsia="Times New Roman" w:hAnsi="Times New Roman" w:cs="Times New Roman"/>
                <w:sz w:val="24"/>
                <w:szCs w:val="24"/>
                <w:lang w:eastAsia="es-EC"/>
              </w:rPr>
            </w:pPr>
            <w:del w:id="2705" w:author="Roger Granda" w:date="2015-03-18T13:35:00Z">
              <w:r w:rsidRPr="001B4E16" w:rsidDel="00E469F8">
                <w:rPr>
                  <w:rFonts w:ascii="Arial" w:eastAsia="Times New Roman" w:hAnsi="Arial" w:cs="Arial"/>
                  <w:color w:val="000000"/>
                  <w:sz w:val="24"/>
                  <w:szCs w:val="24"/>
                  <w:lang w:eastAsia="es-EC"/>
                </w:rPr>
                <w:delText>1</w:delText>
              </w:r>
            </w:del>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F4964D" w14:textId="368AD05C" w:rsidR="00EB322E" w:rsidRPr="001B4E16" w:rsidDel="00E469F8" w:rsidRDefault="00EB322E" w:rsidP="00EB322E">
            <w:pPr>
              <w:spacing w:after="0" w:line="240" w:lineRule="auto"/>
              <w:jc w:val="center"/>
              <w:rPr>
                <w:del w:id="2706" w:author="Roger Granda" w:date="2015-03-18T13:35:00Z"/>
                <w:rFonts w:ascii="Times New Roman" w:eastAsia="Times New Roman" w:hAnsi="Times New Roman" w:cs="Times New Roman"/>
                <w:sz w:val="24"/>
                <w:szCs w:val="24"/>
                <w:lang w:eastAsia="es-EC"/>
              </w:rPr>
            </w:pPr>
            <w:del w:id="2707" w:author="Roger Granda" w:date="2015-03-18T13:35:00Z">
              <w:r w:rsidRPr="001B4E16" w:rsidDel="00E469F8">
                <w:rPr>
                  <w:rFonts w:ascii="Arial" w:eastAsia="Times New Roman" w:hAnsi="Arial" w:cs="Arial"/>
                  <w:color w:val="000000"/>
                  <w:sz w:val="24"/>
                  <w:szCs w:val="24"/>
                  <w:lang w:eastAsia="es-EC"/>
                </w:rPr>
                <w:delText>2</w:delText>
              </w:r>
            </w:del>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36D3B9" w14:textId="64361D86" w:rsidR="00EB322E" w:rsidRPr="001B4E16" w:rsidDel="00E469F8" w:rsidRDefault="00EB322E" w:rsidP="00EB322E">
            <w:pPr>
              <w:spacing w:after="0" w:line="240" w:lineRule="auto"/>
              <w:jc w:val="center"/>
              <w:rPr>
                <w:del w:id="2708" w:author="Roger Granda" w:date="2015-03-18T13:35:00Z"/>
                <w:rFonts w:ascii="Times New Roman" w:eastAsia="Times New Roman" w:hAnsi="Times New Roman" w:cs="Times New Roman"/>
                <w:sz w:val="24"/>
                <w:szCs w:val="24"/>
                <w:lang w:eastAsia="es-EC"/>
              </w:rPr>
            </w:pPr>
            <w:del w:id="2709" w:author="Roger Granda" w:date="2015-03-18T13:35:00Z">
              <w:r w:rsidRPr="001B4E16" w:rsidDel="00E469F8">
                <w:rPr>
                  <w:rFonts w:ascii="Arial" w:eastAsia="Times New Roman" w:hAnsi="Arial" w:cs="Arial"/>
                  <w:color w:val="000000"/>
                  <w:sz w:val="24"/>
                  <w:szCs w:val="24"/>
                  <w:lang w:eastAsia="es-EC"/>
                </w:rPr>
                <w:delText>3</w:delText>
              </w:r>
            </w:del>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65528C" w14:textId="1E5F5A58" w:rsidR="00EB322E" w:rsidRPr="001B4E16" w:rsidDel="00E469F8" w:rsidRDefault="00EB322E" w:rsidP="00EB322E">
            <w:pPr>
              <w:spacing w:after="0" w:line="240" w:lineRule="auto"/>
              <w:jc w:val="center"/>
              <w:rPr>
                <w:del w:id="2710" w:author="Roger Granda" w:date="2015-03-18T13:35:00Z"/>
                <w:rFonts w:ascii="Times New Roman" w:eastAsia="Times New Roman" w:hAnsi="Times New Roman" w:cs="Times New Roman"/>
                <w:sz w:val="24"/>
                <w:szCs w:val="24"/>
                <w:lang w:eastAsia="es-EC"/>
              </w:rPr>
            </w:pPr>
            <w:del w:id="2711" w:author="Roger Granda" w:date="2015-03-18T13:35:00Z">
              <w:r w:rsidRPr="001B4E16" w:rsidDel="00E469F8">
                <w:rPr>
                  <w:rFonts w:ascii="Arial" w:eastAsia="Times New Roman" w:hAnsi="Arial" w:cs="Arial"/>
                  <w:color w:val="000000"/>
                  <w:sz w:val="24"/>
                  <w:szCs w:val="24"/>
                  <w:lang w:eastAsia="es-EC"/>
                </w:rPr>
                <w:delText>4</w:delText>
              </w:r>
            </w:del>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1CA5BE" w14:textId="321F0A36" w:rsidR="00EB322E" w:rsidRPr="001B4E16" w:rsidDel="00E469F8" w:rsidRDefault="00EB322E" w:rsidP="00EB322E">
            <w:pPr>
              <w:spacing w:after="0" w:line="240" w:lineRule="auto"/>
              <w:jc w:val="center"/>
              <w:rPr>
                <w:del w:id="2712" w:author="Roger Granda" w:date="2015-03-18T13:35:00Z"/>
                <w:rFonts w:ascii="Times New Roman" w:eastAsia="Times New Roman" w:hAnsi="Times New Roman" w:cs="Times New Roman"/>
                <w:sz w:val="24"/>
                <w:szCs w:val="24"/>
                <w:lang w:eastAsia="es-EC"/>
              </w:rPr>
            </w:pPr>
            <w:del w:id="2713" w:author="Roger Granda" w:date="2015-03-18T13:35:00Z">
              <w:r w:rsidRPr="001B4E16" w:rsidDel="00E469F8">
                <w:rPr>
                  <w:rFonts w:ascii="Arial" w:eastAsia="Times New Roman" w:hAnsi="Arial" w:cs="Arial"/>
                  <w:color w:val="000000"/>
                  <w:sz w:val="24"/>
                  <w:szCs w:val="24"/>
                  <w:lang w:eastAsia="es-EC"/>
                </w:rPr>
                <w:delText>5</w:delText>
              </w:r>
            </w:del>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0F3E8C" w14:textId="6BD79A1F" w:rsidR="00EB322E" w:rsidRPr="001B4E16" w:rsidDel="00E469F8" w:rsidRDefault="00EB322E" w:rsidP="00EB322E">
            <w:pPr>
              <w:spacing w:after="0" w:line="240" w:lineRule="auto"/>
              <w:rPr>
                <w:del w:id="2714" w:author="Roger Granda" w:date="2015-03-18T13:35:00Z"/>
                <w:rFonts w:ascii="Times New Roman" w:eastAsia="Times New Roman" w:hAnsi="Times New Roman" w:cs="Times New Roman"/>
                <w:sz w:val="24"/>
                <w:szCs w:val="24"/>
                <w:lang w:eastAsia="es-EC"/>
              </w:rPr>
            </w:pPr>
          </w:p>
        </w:tc>
      </w:tr>
      <w:tr w:rsidR="00EB322E" w:rsidRPr="001B4E16" w:rsidDel="00E469F8" w14:paraId="04507A25" w14:textId="2E9AD3F9" w:rsidTr="00EB322E">
        <w:trPr>
          <w:jc w:val="center"/>
          <w:del w:id="2715" w:author="Roger Granda" w:date="2015-03-18T13:35: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46A029" w14:textId="079046CE" w:rsidR="00EB322E" w:rsidRPr="001B4E16" w:rsidDel="00E469F8" w:rsidRDefault="00EB322E" w:rsidP="00EB322E">
            <w:pPr>
              <w:spacing w:after="0" w:line="240" w:lineRule="auto"/>
              <w:jc w:val="center"/>
              <w:rPr>
                <w:del w:id="2716" w:author="Roger Granda" w:date="2015-03-18T13:35:00Z"/>
                <w:rFonts w:ascii="Times New Roman" w:eastAsia="Times New Roman" w:hAnsi="Times New Roman" w:cs="Times New Roman"/>
                <w:sz w:val="24"/>
                <w:szCs w:val="24"/>
                <w:lang w:eastAsia="es-EC"/>
              </w:rPr>
            </w:pPr>
            <w:del w:id="2717" w:author="Roger Granda" w:date="2015-03-18T13:35:00Z">
              <w:r w:rsidRPr="001B4E16" w:rsidDel="00E469F8">
                <w:rPr>
                  <w:rFonts w:ascii="Arial" w:eastAsia="Times New Roman" w:hAnsi="Arial" w:cs="Arial"/>
                  <w:color w:val="000000"/>
                  <w:sz w:val="24"/>
                  <w:szCs w:val="24"/>
                  <w:lang w:eastAsia="es-EC"/>
                </w:rPr>
                <w:delText>Total Inconformidad</w:delText>
              </w:r>
            </w:del>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7AF8AC" w14:textId="44F90DF3" w:rsidR="00EB322E" w:rsidRPr="001B4E16" w:rsidDel="00E469F8" w:rsidRDefault="00EB322E" w:rsidP="00EB322E">
            <w:pPr>
              <w:spacing w:after="0" w:line="240" w:lineRule="auto"/>
              <w:rPr>
                <w:del w:id="2718"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A2A5AC" w14:textId="2198F733" w:rsidR="00EB322E" w:rsidRPr="001B4E16" w:rsidDel="00E469F8" w:rsidRDefault="00EB322E" w:rsidP="00EB322E">
            <w:pPr>
              <w:spacing w:after="0" w:line="240" w:lineRule="auto"/>
              <w:rPr>
                <w:del w:id="2719"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BA5A07" w14:textId="045023CA" w:rsidR="00EB322E" w:rsidRPr="001B4E16" w:rsidDel="00E469F8" w:rsidRDefault="00EB322E" w:rsidP="00EB322E">
            <w:pPr>
              <w:spacing w:after="0" w:line="240" w:lineRule="auto"/>
              <w:rPr>
                <w:del w:id="2720"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1C8E44" w14:textId="1179C212" w:rsidR="00EB322E" w:rsidRPr="001B4E16" w:rsidDel="00E469F8" w:rsidRDefault="00EB322E" w:rsidP="00EB322E">
            <w:pPr>
              <w:spacing w:after="0" w:line="240" w:lineRule="auto"/>
              <w:rPr>
                <w:del w:id="2721"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8AAABC" w14:textId="0716DD2C" w:rsidR="00EB322E" w:rsidRPr="001B4E16" w:rsidDel="00E469F8" w:rsidRDefault="00EB322E" w:rsidP="00EB322E">
            <w:pPr>
              <w:spacing w:after="0" w:line="240" w:lineRule="auto"/>
              <w:rPr>
                <w:del w:id="2722"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C4B495" w14:textId="22B5AC2C" w:rsidR="00EB322E" w:rsidRPr="001B4E16" w:rsidDel="00E469F8" w:rsidRDefault="00EB322E" w:rsidP="00EB322E">
            <w:pPr>
              <w:spacing w:after="0" w:line="240" w:lineRule="auto"/>
              <w:jc w:val="center"/>
              <w:rPr>
                <w:del w:id="2723" w:author="Roger Granda" w:date="2015-03-18T13:35:00Z"/>
                <w:rFonts w:ascii="Times New Roman" w:eastAsia="Times New Roman" w:hAnsi="Times New Roman" w:cs="Times New Roman"/>
                <w:sz w:val="24"/>
                <w:szCs w:val="24"/>
                <w:lang w:eastAsia="es-EC"/>
              </w:rPr>
            </w:pPr>
            <w:del w:id="2724" w:author="Roger Granda" w:date="2015-03-18T13:35:00Z">
              <w:r w:rsidRPr="001B4E16" w:rsidDel="00E469F8">
                <w:rPr>
                  <w:rFonts w:ascii="Arial" w:eastAsia="Times New Roman" w:hAnsi="Arial" w:cs="Arial"/>
                  <w:color w:val="000000"/>
                  <w:sz w:val="24"/>
                  <w:szCs w:val="24"/>
                  <w:lang w:eastAsia="es-EC"/>
                </w:rPr>
                <w:delText>Total Conformidad</w:delText>
              </w:r>
            </w:del>
          </w:p>
        </w:tc>
      </w:tr>
    </w:tbl>
    <w:p w14:paraId="1E6A91E5" w14:textId="41965A43" w:rsidR="00EB322E" w:rsidRPr="001B4E16" w:rsidDel="00E469F8" w:rsidRDefault="00EB322E" w:rsidP="00EB322E">
      <w:pPr>
        <w:spacing w:after="240" w:line="240" w:lineRule="auto"/>
        <w:ind w:left="360"/>
        <w:rPr>
          <w:del w:id="2725" w:author="Roger Granda" w:date="2015-03-18T13:35:00Z"/>
          <w:rFonts w:ascii="Times New Roman" w:eastAsia="Times New Roman" w:hAnsi="Times New Roman" w:cs="Times New Roman"/>
          <w:sz w:val="24"/>
          <w:szCs w:val="24"/>
          <w:lang w:eastAsia="es-EC"/>
        </w:rPr>
      </w:pPr>
      <w:del w:id="2726" w:author="Roger Granda" w:date="2015-03-18T13:35:00Z">
        <w:r w:rsidRPr="001B4E16" w:rsidDel="00E469F8">
          <w:rPr>
            <w:rFonts w:ascii="Arial" w:eastAsia="Times New Roman" w:hAnsi="Arial" w:cs="Arial"/>
            <w:color w:val="000000"/>
            <w:sz w:val="24"/>
            <w:szCs w:val="24"/>
            <w:lang w:eastAsia="es-EC"/>
          </w:rPr>
          <w:delText> </w:delText>
        </w:r>
      </w:del>
    </w:p>
    <w:p w14:paraId="796BB75C" w14:textId="508BA011" w:rsidR="00EB322E" w:rsidRPr="001B4E16" w:rsidRDefault="00E469F8" w:rsidP="00EB322E">
      <w:pPr>
        <w:spacing w:after="240" w:line="240" w:lineRule="auto"/>
        <w:ind w:left="360" w:hanging="360"/>
        <w:rPr>
          <w:rFonts w:ascii="Times New Roman" w:eastAsia="Times New Roman" w:hAnsi="Times New Roman" w:cs="Times New Roman"/>
          <w:sz w:val="24"/>
          <w:szCs w:val="24"/>
          <w:lang w:eastAsia="es-EC"/>
        </w:rPr>
      </w:pPr>
      <w:ins w:id="2727" w:author="Roger Granda" w:date="2015-03-18T13:35:00Z">
        <w:r>
          <w:rPr>
            <w:rFonts w:ascii="Arial" w:eastAsia="Times New Roman" w:hAnsi="Arial" w:cs="Arial"/>
            <w:color w:val="000000"/>
            <w:sz w:val="24"/>
            <w:szCs w:val="24"/>
            <w:lang w:eastAsia="es-EC"/>
          </w:rPr>
          <w:t>1</w:t>
        </w:r>
      </w:ins>
      <w:del w:id="2728" w:author="Roger Granda" w:date="2015-03-18T13:35:00Z">
        <w:r w:rsidR="00EB322E" w:rsidRPr="001B4E16" w:rsidDel="00E469F8">
          <w:rPr>
            <w:rFonts w:ascii="Arial" w:eastAsia="Times New Roman" w:hAnsi="Arial" w:cs="Arial"/>
            <w:color w:val="000000"/>
            <w:sz w:val="24"/>
            <w:szCs w:val="24"/>
            <w:lang w:eastAsia="es-EC"/>
          </w:rPr>
          <w:delText>3</w:delText>
        </w:r>
      </w:del>
      <w:r w:rsidR="00EB322E" w:rsidRPr="001B4E16">
        <w:rPr>
          <w:rFonts w:ascii="Arial" w:eastAsia="Times New Roman" w:hAnsi="Arial" w:cs="Arial"/>
          <w:color w:val="000000"/>
          <w:sz w:val="24"/>
          <w:szCs w:val="24"/>
          <w:lang w:eastAsia="es-EC"/>
        </w:rPr>
        <w:t>.</w:t>
      </w:r>
      <w:r w:rsidR="00EB322E" w:rsidRPr="001B4E16">
        <w:rPr>
          <w:rFonts w:ascii="Times New Roman" w:eastAsia="Times New Roman" w:hAnsi="Times New Roman" w:cs="Times New Roman"/>
          <w:color w:val="000000"/>
          <w:sz w:val="14"/>
          <w:szCs w:val="14"/>
          <w:lang w:eastAsia="es-EC"/>
        </w:rPr>
        <w:tab/>
      </w:r>
      <w:r w:rsidR="00EB322E" w:rsidRPr="001B4E16">
        <w:rPr>
          <w:rFonts w:ascii="Arial" w:eastAsia="Times New Roman" w:hAnsi="Arial" w:cs="Arial"/>
          <w:color w:val="000000"/>
          <w:sz w:val="24"/>
          <w:szCs w:val="24"/>
          <w:lang w:eastAsia="es-EC"/>
        </w:rPr>
        <w:t>Distribución de la carga de trabajo entre los miembros de su grupo.</w:t>
      </w:r>
    </w:p>
    <w:tbl>
      <w:tblPr>
        <w:tblW w:w="0" w:type="auto"/>
        <w:jc w:val="center"/>
        <w:tblCellMar>
          <w:top w:w="15" w:type="dxa"/>
          <w:left w:w="15" w:type="dxa"/>
          <w:bottom w:w="15" w:type="dxa"/>
          <w:right w:w="15" w:type="dxa"/>
        </w:tblCellMar>
        <w:tblLook w:val="04A0" w:firstRow="1" w:lastRow="0" w:firstColumn="1" w:lastColumn="0" w:noHBand="0" w:noVBand="1"/>
      </w:tblPr>
      <w:tblGrid>
        <w:gridCol w:w="1905"/>
        <w:gridCol w:w="344"/>
        <w:gridCol w:w="344"/>
        <w:gridCol w:w="344"/>
        <w:gridCol w:w="344"/>
        <w:gridCol w:w="344"/>
        <w:gridCol w:w="2532"/>
      </w:tblGrid>
      <w:tr w:rsidR="00EB322E" w:rsidRPr="001B4E16" w14:paraId="53DE81E9"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6634F7"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0ABAFA"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B3DB17"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E8EC20"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B7819D"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F40C6C"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8D6168"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r>
      <w:tr w:rsidR="00EB322E" w:rsidRPr="001B4E16" w14:paraId="216C826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2AAB27"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Nada Equitativa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F4B308"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853F21"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D3AD54"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AD4F47"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C70F83"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B01B0"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Totalmente Equitativa</w:t>
            </w:r>
          </w:p>
        </w:tc>
      </w:tr>
    </w:tbl>
    <w:p w14:paraId="1C487DFB" w14:textId="1745FF61" w:rsidR="00E469F8" w:rsidRPr="00E469F8" w:rsidRDefault="00E469F8" w:rsidP="00E469F8">
      <w:pPr>
        <w:spacing w:after="240" w:line="240" w:lineRule="auto"/>
        <w:ind w:left="360" w:hanging="360"/>
        <w:rPr>
          <w:ins w:id="2729" w:author="Roger Granda" w:date="2015-03-18T13:35:00Z"/>
          <w:rFonts w:ascii="Times New Roman" w:eastAsia="Times New Roman" w:hAnsi="Times New Roman" w:cs="Times New Roman"/>
          <w:sz w:val="24"/>
          <w:szCs w:val="24"/>
          <w:lang w:eastAsia="es-EC"/>
        </w:rPr>
      </w:pPr>
      <w:ins w:id="2730" w:author="Roger Granda" w:date="2015-03-18T13:35:00Z">
        <w:r>
          <w:rPr>
            <w:rFonts w:ascii="Arial" w:eastAsia="Times New Roman" w:hAnsi="Arial" w:cs="Arial"/>
            <w:color w:val="000000"/>
            <w:sz w:val="24"/>
            <w:szCs w:val="24"/>
            <w:lang w:eastAsia="es-EC"/>
          </w:rPr>
          <w:t>2</w:t>
        </w:r>
        <w:r w:rsidRPr="00E469F8">
          <w:rPr>
            <w:rFonts w:ascii="Arial" w:eastAsia="Times New Roman" w:hAnsi="Arial" w:cs="Arial"/>
            <w:color w:val="000000"/>
            <w:sz w:val="24"/>
            <w:szCs w:val="24"/>
            <w:lang w:eastAsia="es-EC"/>
          </w:rPr>
          <w:t>.</w:t>
        </w:r>
        <w:r w:rsidRPr="00E469F8">
          <w:rPr>
            <w:rFonts w:ascii="Times New Roman" w:eastAsia="Times New Roman" w:hAnsi="Times New Roman" w:cs="Times New Roman"/>
            <w:color w:val="000000"/>
            <w:sz w:val="14"/>
            <w:szCs w:val="14"/>
            <w:lang w:eastAsia="es-EC"/>
          </w:rPr>
          <w:t xml:space="preserve">    </w:t>
        </w:r>
        <w:r w:rsidRPr="00E469F8">
          <w:rPr>
            <w:rFonts w:ascii="Arial" w:eastAsia="Times New Roman" w:hAnsi="Arial" w:cs="Arial"/>
            <w:color w:val="000000"/>
            <w:sz w:val="24"/>
            <w:szCs w:val="24"/>
            <w:lang w:eastAsia="es-EC"/>
          </w:rPr>
          <w:t>Considerando los medios que usted ha utilizado para realizar las distintas actividades grupales. La capacidad  de estos medios para reflejar el aporte real de cada miembro de su grupo de trabajo es:</w:t>
        </w:r>
      </w:ins>
    </w:p>
    <w:tbl>
      <w:tblPr>
        <w:tblW w:w="0" w:type="auto"/>
        <w:tblCellMar>
          <w:top w:w="15" w:type="dxa"/>
          <w:left w:w="15" w:type="dxa"/>
          <w:bottom w:w="15" w:type="dxa"/>
          <w:right w:w="15" w:type="dxa"/>
        </w:tblCellMar>
        <w:tblLook w:val="04A0" w:firstRow="1" w:lastRow="0" w:firstColumn="1" w:lastColumn="0" w:noHBand="0" w:noVBand="1"/>
      </w:tblPr>
      <w:tblGrid>
        <w:gridCol w:w="3168"/>
        <w:gridCol w:w="344"/>
        <w:gridCol w:w="344"/>
        <w:gridCol w:w="344"/>
        <w:gridCol w:w="344"/>
        <w:gridCol w:w="344"/>
        <w:gridCol w:w="3123"/>
      </w:tblGrid>
      <w:tr w:rsidR="00E469F8" w:rsidRPr="00E469F8" w14:paraId="45CD560C" w14:textId="77777777" w:rsidTr="00E469F8">
        <w:trPr>
          <w:ins w:id="2731" w:author="Roger Granda" w:date="2015-03-18T13:35: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15D144" w14:textId="77777777" w:rsidR="00E469F8" w:rsidRPr="00E469F8" w:rsidRDefault="00E469F8" w:rsidP="00E469F8">
            <w:pPr>
              <w:spacing w:after="0" w:line="240" w:lineRule="auto"/>
              <w:rPr>
                <w:ins w:id="2732"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09D153" w14:textId="77777777" w:rsidR="00E469F8" w:rsidRPr="00E469F8" w:rsidRDefault="00E469F8" w:rsidP="00E469F8">
            <w:pPr>
              <w:spacing w:after="0" w:line="240" w:lineRule="auto"/>
              <w:jc w:val="center"/>
              <w:rPr>
                <w:ins w:id="2733" w:author="Roger Granda" w:date="2015-03-18T13:35:00Z"/>
                <w:rFonts w:ascii="Times New Roman" w:eastAsia="Times New Roman" w:hAnsi="Times New Roman" w:cs="Times New Roman"/>
                <w:sz w:val="24"/>
                <w:szCs w:val="24"/>
                <w:lang w:eastAsia="es-EC"/>
              </w:rPr>
            </w:pPr>
            <w:ins w:id="2734" w:author="Roger Granda" w:date="2015-03-18T13:35:00Z">
              <w:r w:rsidRPr="00E469F8">
                <w:rPr>
                  <w:rFonts w:ascii="Arial" w:eastAsia="Times New Roman" w:hAnsi="Arial" w:cs="Arial"/>
                  <w:color w:val="000000"/>
                  <w:sz w:val="24"/>
                  <w:szCs w:val="24"/>
                  <w:lang w:eastAsia="es-EC"/>
                </w:rPr>
                <w:t>1</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B06320" w14:textId="77777777" w:rsidR="00E469F8" w:rsidRPr="00E469F8" w:rsidRDefault="00E469F8" w:rsidP="00E469F8">
            <w:pPr>
              <w:spacing w:after="0" w:line="240" w:lineRule="auto"/>
              <w:jc w:val="center"/>
              <w:rPr>
                <w:ins w:id="2735" w:author="Roger Granda" w:date="2015-03-18T13:35:00Z"/>
                <w:rFonts w:ascii="Times New Roman" w:eastAsia="Times New Roman" w:hAnsi="Times New Roman" w:cs="Times New Roman"/>
                <w:sz w:val="24"/>
                <w:szCs w:val="24"/>
                <w:lang w:eastAsia="es-EC"/>
              </w:rPr>
            </w:pPr>
            <w:ins w:id="2736" w:author="Roger Granda" w:date="2015-03-18T13:35:00Z">
              <w:r w:rsidRPr="00E469F8">
                <w:rPr>
                  <w:rFonts w:ascii="Arial" w:eastAsia="Times New Roman" w:hAnsi="Arial" w:cs="Arial"/>
                  <w:color w:val="000000"/>
                  <w:sz w:val="24"/>
                  <w:szCs w:val="24"/>
                  <w:lang w:eastAsia="es-EC"/>
                </w:rPr>
                <w:t>2</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D793C7" w14:textId="77777777" w:rsidR="00E469F8" w:rsidRPr="00E469F8" w:rsidRDefault="00E469F8" w:rsidP="00E469F8">
            <w:pPr>
              <w:spacing w:after="0" w:line="240" w:lineRule="auto"/>
              <w:jc w:val="center"/>
              <w:rPr>
                <w:ins w:id="2737" w:author="Roger Granda" w:date="2015-03-18T13:35:00Z"/>
                <w:rFonts w:ascii="Times New Roman" w:eastAsia="Times New Roman" w:hAnsi="Times New Roman" w:cs="Times New Roman"/>
                <w:sz w:val="24"/>
                <w:szCs w:val="24"/>
                <w:lang w:eastAsia="es-EC"/>
              </w:rPr>
            </w:pPr>
            <w:ins w:id="2738" w:author="Roger Granda" w:date="2015-03-18T13:35:00Z">
              <w:r w:rsidRPr="00E469F8">
                <w:rPr>
                  <w:rFonts w:ascii="Arial" w:eastAsia="Times New Roman" w:hAnsi="Arial" w:cs="Arial"/>
                  <w:color w:val="000000"/>
                  <w:sz w:val="24"/>
                  <w:szCs w:val="24"/>
                  <w:lang w:eastAsia="es-EC"/>
                </w:rPr>
                <w:t>3</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4CE1E7" w14:textId="77777777" w:rsidR="00E469F8" w:rsidRPr="00E469F8" w:rsidRDefault="00E469F8" w:rsidP="00E469F8">
            <w:pPr>
              <w:spacing w:after="0" w:line="240" w:lineRule="auto"/>
              <w:jc w:val="center"/>
              <w:rPr>
                <w:ins w:id="2739" w:author="Roger Granda" w:date="2015-03-18T13:35:00Z"/>
                <w:rFonts w:ascii="Times New Roman" w:eastAsia="Times New Roman" w:hAnsi="Times New Roman" w:cs="Times New Roman"/>
                <w:sz w:val="24"/>
                <w:szCs w:val="24"/>
                <w:lang w:eastAsia="es-EC"/>
              </w:rPr>
            </w:pPr>
            <w:ins w:id="2740" w:author="Roger Granda" w:date="2015-03-18T13:35:00Z">
              <w:r w:rsidRPr="00E469F8">
                <w:rPr>
                  <w:rFonts w:ascii="Arial" w:eastAsia="Times New Roman" w:hAnsi="Arial" w:cs="Arial"/>
                  <w:color w:val="000000"/>
                  <w:sz w:val="24"/>
                  <w:szCs w:val="24"/>
                  <w:lang w:eastAsia="es-EC"/>
                </w:rPr>
                <w:t>4</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8345FD" w14:textId="77777777" w:rsidR="00E469F8" w:rsidRPr="00E469F8" w:rsidRDefault="00E469F8" w:rsidP="00E469F8">
            <w:pPr>
              <w:spacing w:after="0" w:line="240" w:lineRule="auto"/>
              <w:jc w:val="center"/>
              <w:rPr>
                <w:ins w:id="2741" w:author="Roger Granda" w:date="2015-03-18T13:35:00Z"/>
                <w:rFonts w:ascii="Times New Roman" w:eastAsia="Times New Roman" w:hAnsi="Times New Roman" w:cs="Times New Roman"/>
                <w:sz w:val="24"/>
                <w:szCs w:val="24"/>
                <w:lang w:eastAsia="es-EC"/>
              </w:rPr>
            </w:pPr>
            <w:ins w:id="2742" w:author="Roger Granda" w:date="2015-03-18T13:35:00Z">
              <w:r w:rsidRPr="00E469F8">
                <w:rPr>
                  <w:rFonts w:ascii="Arial" w:eastAsia="Times New Roman" w:hAnsi="Arial" w:cs="Arial"/>
                  <w:color w:val="000000"/>
                  <w:sz w:val="24"/>
                  <w:szCs w:val="24"/>
                  <w:lang w:eastAsia="es-EC"/>
                </w:rPr>
                <w:t>5</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20EA67" w14:textId="77777777" w:rsidR="00E469F8" w:rsidRPr="00E469F8" w:rsidRDefault="00E469F8" w:rsidP="00E469F8">
            <w:pPr>
              <w:spacing w:after="0" w:line="240" w:lineRule="auto"/>
              <w:rPr>
                <w:ins w:id="2743" w:author="Roger Granda" w:date="2015-03-18T13:35:00Z"/>
                <w:rFonts w:ascii="Times New Roman" w:eastAsia="Times New Roman" w:hAnsi="Times New Roman" w:cs="Times New Roman"/>
                <w:sz w:val="24"/>
                <w:szCs w:val="24"/>
                <w:lang w:eastAsia="es-EC"/>
              </w:rPr>
            </w:pPr>
          </w:p>
        </w:tc>
      </w:tr>
      <w:tr w:rsidR="00E469F8" w:rsidRPr="00E469F8" w14:paraId="4A4EDEF6" w14:textId="77777777" w:rsidTr="00E469F8">
        <w:trPr>
          <w:ins w:id="2744" w:author="Roger Granda" w:date="2015-03-18T13:35: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6AE219" w14:textId="77777777" w:rsidR="00E469F8" w:rsidRPr="00E469F8" w:rsidRDefault="00E469F8" w:rsidP="00E469F8">
            <w:pPr>
              <w:spacing w:after="0" w:line="240" w:lineRule="auto"/>
              <w:jc w:val="center"/>
              <w:rPr>
                <w:ins w:id="2745" w:author="Roger Granda" w:date="2015-03-18T13:35:00Z"/>
                <w:rFonts w:ascii="Times New Roman" w:eastAsia="Times New Roman" w:hAnsi="Times New Roman" w:cs="Times New Roman"/>
                <w:sz w:val="24"/>
                <w:szCs w:val="24"/>
                <w:lang w:eastAsia="es-EC"/>
              </w:rPr>
            </w:pPr>
            <w:ins w:id="2746" w:author="Roger Granda" w:date="2015-03-18T13:35:00Z">
              <w:r w:rsidRPr="00E469F8">
                <w:rPr>
                  <w:rFonts w:ascii="Arial" w:eastAsia="Times New Roman" w:hAnsi="Arial" w:cs="Arial"/>
                  <w:color w:val="000000"/>
                  <w:sz w:val="20"/>
                  <w:szCs w:val="20"/>
                  <w:lang w:eastAsia="es-EC"/>
                </w:rPr>
                <w:t>Totalmente alejada de la realidad</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70CDD2" w14:textId="77777777" w:rsidR="00E469F8" w:rsidRPr="00E469F8" w:rsidRDefault="00E469F8" w:rsidP="00E469F8">
            <w:pPr>
              <w:spacing w:after="0" w:line="240" w:lineRule="auto"/>
              <w:rPr>
                <w:ins w:id="2747"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94CB20" w14:textId="77777777" w:rsidR="00E469F8" w:rsidRPr="00E469F8" w:rsidRDefault="00E469F8" w:rsidP="00E469F8">
            <w:pPr>
              <w:spacing w:after="0" w:line="240" w:lineRule="auto"/>
              <w:rPr>
                <w:ins w:id="2748"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4182A9" w14:textId="77777777" w:rsidR="00E469F8" w:rsidRPr="00E469F8" w:rsidRDefault="00E469F8" w:rsidP="00E469F8">
            <w:pPr>
              <w:spacing w:after="0" w:line="240" w:lineRule="auto"/>
              <w:rPr>
                <w:ins w:id="2749"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3E66EF" w14:textId="77777777" w:rsidR="00E469F8" w:rsidRPr="00E469F8" w:rsidRDefault="00E469F8" w:rsidP="00E469F8">
            <w:pPr>
              <w:spacing w:after="0" w:line="240" w:lineRule="auto"/>
              <w:rPr>
                <w:ins w:id="2750"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FFBAFD" w14:textId="77777777" w:rsidR="00E469F8" w:rsidRPr="00E469F8" w:rsidRDefault="00E469F8" w:rsidP="00E469F8">
            <w:pPr>
              <w:spacing w:after="0" w:line="240" w:lineRule="auto"/>
              <w:rPr>
                <w:ins w:id="2751"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B53F6C" w14:textId="77777777" w:rsidR="00E469F8" w:rsidRPr="00E469F8" w:rsidRDefault="00E469F8" w:rsidP="00E469F8">
            <w:pPr>
              <w:spacing w:after="0" w:line="240" w:lineRule="auto"/>
              <w:jc w:val="center"/>
              <w:rPr>
                <w:ins w:id="2752" w:author="Roger Granda" w:date="2015-03-18T13:35:00Z"/>
                <w:rFonts w:ascii="Times New Roman" w:eastAsia="Times New Roman" w:hAnsi="Times New Roman" w:cs="Times New Roman"/>
                <w:sz w:val="24"/>
                <w:szCs w:val="24"/>
                <w:lang w:eastAsia="es-EC"/>
              </w:rPr>
            </w:pPr>
            <w:ins w:id="2753" w:author="Roger Granda" w:date="2015-03-18T13:35:00Z">
              <w:r w:rsidRPr="00E469F8">
                <w:rPr>
                  <w:rFonts w:ascii="Arial" w:eastAsia="Times New Roman" w:hAnsi="Arial" w:cs="Arial"/>
                  <w:color w:val="000000"/>
                  <w:sz w:val="20"/>
                  <w:szCs w:val="20"/>
                  <w:lang w:eastAsia="es-EC"/>
                </w:rPr>
                <w:t>Totalmente cercana a la realidad</w:t>
              </w:r>
            </w:ins>
          </w:p>
        </w:tc>
      </w:tr>
    </w:tbl>
    <w:p w14:paraId="43013AB0" w14:textId="77777777" w:rsidR="00EB322E" w:rsidRDefault="00EB322E" w:rsidP="00BC4ABF">
      <w:pPr>
        <w:pStyle w:val="NombreCapitulo"/>
        <w:numPr>
          <w:ilvl w:val="0"/>
          <w:numId w:val="0"/>
        </w:numPr>
        <w:ind w:left="360" w:hanging="360"/>
      </w:pPr>
    </w:p>
    <w:p w14:paraId="213555E5" w14:textId="77777777" w:rsidR="00EB322E" w:rsidRDefault="00EB322E" w:rsidP="00BC4ABF">
      <w:pPr>
        <w:pStyle w:val="NombreCapitulo"/>
        <w:numPr>
          <w:ilvl w:val="0"/>
          <w:numId w:val="0"/>
        </w:numPr>
        <w:ind w:left="360" w:hanging="360"/>
      </w:pPr>
    </w:p>
    <w:p w14:paraId="162CF182" w14:textId="77777777" w:rsidR="00EB322E" w:rsidRDefault="00EB322E" w:rsidP="00BC4ABF">
      <w:pPr>
        <w:pStyle w:val="NombreCapitulo"/>
        <w:numPr>
          <w:ilvl w:val="0"/>
          <w:numId w:val="0"/>
        </w:numPr>
        <w:ind w:left="360" w:hanging="360"/>
        <w:rPr>
          <w:ins w:id="2754" w:author="Roger Granda" w:date="2015-03-18T13:35:00Z"/>
        </w:rPr>
      </w:pPr>
    </w:p>
    <w:p w14:paraId="12F1C9B4" w14:textId="77777777" w:rsidR="00E469F8" w:rsidRDefault="00E469F8" w:rsidP="00BC4ABF">
      <w:pPr>
        <w:pStyle w:val="NombreCapitulo"/>
        <w:numPr>
          <w:ilvl w:val="0"/>
          <w:numId w:val="0"/>
        </w:numPr>
        <w:ind w:left="360" w:hanging="360"/>
        <w:rPr>
          <w:ins w:id="2755" w:author="Roger Granda" w:date="2015-03-18T13:35:00Z"/>
        </w:rPr>
      </w:pPr>
    </w:p>
    <w:p w14:paraId="7D26EA64" w14:textId="77777777" w:rsidR="00E469F8" w:rsidRDefault="00E469F8" w:rsidP="00BC4ABF">
      <w:pPr>
        <w:pStyle w:val="NombreCapitulo"/>
        <w:numPr>
          <w:ilvl w:val="0"/>
          <w:numId w:val="0"/>
        </w:numPr>
        <w:ind w:left="360" w:hanging="360"/>
        <w:rPr>
          <w:ins w:id="2756" w:author="Roger Granda" w:date="2015-03-18T13:35:00Z"/>
        </w:rPr>
      </w:pPr>
    </w:p>
    <w:p w14:paraId="54738AE7" w14:textId="77777777" w:rsidR="00E469F8" w:rsidRDefault="00E469F8" w:rsidP="00BC4ABF">
      <w:pPr>
        <w:pStyle w:val="NombreCapitulo"/>
        <w:numPr>
          <w:ilvl w:val="0"/>
          <w:numId w:val="0"/>
        </w:numPr>
        <w:ind w:left="360" w:hanging="360"/>
      </w:pPr>
    </w:p>
    <w:p w14:paraId="41889837" w14:textId="437AD71E" w:rsidR="00E469F8" w:rsidRDefault="00E469F8" w:rsidP="00E469F8">
      <w:pPr>
        <w:pStyle w:val="NombreCapitulo"/>
        <w:numPr>
          <w:ilvl w:val="0"/>
          <w:numId w:val="0"/>
        </w:numPr>
        <w:ind w:left="360" w:hanging="360"/>
        <w:rPr>
          <w:ins w:id="2757" w:author="Roger Granda" w:date="2015-03-18T13:32:00Z"/>
        </w:rPr>
      </w:pPr>
      <w:ins w:id="2758" w:author="Roger Granda" w:date="2015-03-18T13:32:00Z">
        <w:r>
          <w:lastRenderedPageBreak/>
          <w:t xml:space="preserve">Anexo </w:t>
        </w:r>
      </w:ins>
      <w:ins w:id="2759" w:author="Roger Granda" w:date="2015-03-18T13:37:00Z">
        <w:r>
          <w:t>G</w:t>
        </w:r>
      </w:ins>
      <w:ins w:id="2760" w:author="Roger Granda" w:date="2015-03-18T13:32:00Z">
        <w:r>
          <w:t xml:space="preserve">: </w:t>
        </w:r>
        <w:r>
          <w:rPr>
            <w:b w:val="0"/>
          </w:rPr>
          <w:t>Formulario utilizado en el Post-Test 2 con los estudiantes.</w:t>
        </w:r>
      </w:ins>
    </w:p>
    <w:p w14:paraId="3044457B" w14:textId="77777777" w:rsidR="00E469F8" w:rsidRPr="00EB322E" w:rsidRDefault="00E469F8" w:rsidP="00E469F8">
      <w:pPr>
        <w:spacing w:after="0" w:line="240" w:lineRule="auto"/>
        <w:jc w:val="center"/>
        <w:rPr>
          <w:ins w:id="2761" w:author="Roger Granda" w:date="2015-03-18T13:32:00Z"/>
          <w:rFonts w:ascii="Arial" w:eastAsia="Times New Roman" w:hAnsi="Arial" w:cs="Arial"/>
          <w:b/>
          <w:bCs/>
          <w:color w:val="000000"/>
          <w:sz w:val="18"/>
          <w:szCs w:val="18"/>
          <w:lang w:eastAsia="es-EC"/>
        </w:rPr>
      </w:pPr>
      <w:ins w:id="2762" w:author="Roger Granda" w:date="2015-03-18T13:32:00Z">
        <w:r w:rsidRPr="00EB322E">
          <w:rPr>
            <w:rFonts w:ascii="Arial" w:eastAsia="Times New Roman" w:hAnsi="Arial" w:cs="Arial"/>
            <w:b/>
            <w:bCs/>
            <w:color w:val="000000"/>
            <w:sz w:val="18"/>
            <w:szCs w:val="18"/>
            <w:lang w:eastAsia="es-EC"/>
          </w:rPr>
          <w:t>POST-TEST</w:t>
        </w:r>
      </w:ins>
    </w:p>
    <w:p w14:paraId="462A4ECF" w14:textId="77777777" w:rsidR="00E469F8" w:rsidRDefault="00E469F8" w:rsidP="00E469F8">
      <w:pPr>
        <w:spacing w:after="0" w:line="240" w:lineRule="auto"/>
        <w:jc w:val="center"/>
        <w:rPr>
          <w:ins w:id="2763" w:author="Roger Granda" w:date="2015-03-18T13:32:00Z"/>
          <w:rFonts w:ascii="Arial" w:eastAsia="Times New Roman" w:hAnsi="Arial" w:cs="Arial"/>
          <w:b/>
          <w:bCs/>
          <w:color w:val="000000"/>
          <w:sz w:val="24"/>
          <w:szCs w:val="24"/>
          <w:lang w:eastAsia="es-EC"/>
        </w:rPr>
      </w:pPr>
      <w:ins w:id="2764" w:author="Roger Granda" w:date="2015-03-18T13:32:00Z">
        <w:r w:rsidRPr="001B4E16">
          <w:rPr>
            <w:rFonts w:ascii="Arial" w:eastAsia="Times New Roman" w:hAnsi="Arial" w:cs="Arial"/>
            <w:b/>
            <w:bCs/>
            <w:color w:val="000000"/>
            <w:sz w:val="24"/>
            <w:szCs w:val="24"/>
            <w:lang w:eastAsia="es-EC"/>
          </w:rPr>
          <w:t>FORMULARIO DE RECOPILACIÓN DE DATOS DE  ESTUDIANTES</w:t>
        </w:r>
      </w:ins>
    </w:p>
    <w:p w14:paraId="601E2DD8" w14:textId="77777777" w:rsidR="00E469F8" w:rsidRPr="001B4E16" w:rsidRDefault="00E469F8" w:rsidP="00E469F8">
      <w:pPr>
        <w:spacing w:after="0" w:line="240" w:lineRule="auto"/>
        <w:jc w:val="center"/>
        <w:rPr>
          <w:ins w:id="2765" w:author="Roger Granda" w:date="2015-03-18T13:32:00Z"/>
          <w:rFonts w:ascii="Times New Roman" w:eastAsia="Times New Roman" w:hAnsi="Times New Roman" w:cs="Times New Roman"/>
          <w:sz w:val="24"/>
          <w:szCs w:val="24"/>
          <w:lang w:eastAsia="es-EC"/>
        </w:rPr>
      </w:pPr>
    </w:p>
    <w:p w14:paraId="00D19EB9" w14:textId="77777777" w:rsidR="00E469F8" w:rsidRPr="001B4E16" w:rsidRDefault="00E469F8" w:rsidP="00E469F8">
      <w:pPr>
        <w:spacing w:after="0" w:line="240" w:lineRule="auto"/>
        <w:jc w:val="both"/>
        <w:rPr>
          <w:ins w:id="2766" w:author="Roger Granda" w:date="2015-03-18T13:32:00Z"/>
          <w:rFonts w:ascii="Times New Roman" w:eastAsia="Times New Roman" w:hAnsi="Times New Roman" w:cs="Times New Roman"/>
          <w:sz w:val="24"/>
          <w:szCs w:val="24"/>
          <w:lang w:eastAsia="es-EC"/>
        </w:rPr>
      </w:pPr>
      <w:ins w:id="2767" w:author="Roger Granda" w:date="2015-03-18T13:32:00Z">
        <w:r w:rsidRPr="001B4E16">
          <w:rPr>
            <w:rFonts w:ascii="Arial" w:eastAsia="Times New Roman" w:hAnsi="Arial" w:cs="Arial"/>
            <w:color w:val="000000"/>
            <w:sz w:val="24"/>
            <w:szCs w:val="24"/>
            <w:lang w:eastAsia="es-EC"/>
          </w:rPr>
          <w:t xml:space="preserve">Considerando la </w:t>
        </w:r>
        <w:r>
          <w:rPr>
            <w:rFonts w:ascii="Arial" w:eastAsia="Times New Roman" w:hAnsi="Arial" w:cs="Arial"/>
            <w:color w:val="000000"/>
            <w:sz w:val="24"/>
            <w:szCs w:val="24"/>
            <w:lang w:eastAsia="es-EC"/>
          </w:rPr>
          <w:t xml:space="preserve">herramienta que acaba de utilizar, </w:t>
        </w:r>
        <w:r w:rsidRPr="001B4E16">
          <w:rPr>
            <w:rFonts w:ascii="Arial" w:eastAsia="Times New Roman" w:hAnsi="Arial" w:cs="Arial"/>
            <w:color w:val="000000"/>
            <w:sz w:val="24"/>
            <w:szCs w:val="24"/>
            <w:lang w:eastAsia="es-EC"/>
          </w:rPr>
          <w:t>carga de trabajo involucrado  en el desarrollo de las actividades grupales y la calificación obtenida en cada actividad,  </w:t>
        </w:r>
        <w:r w:rsidRPr="001B4E16">
          <w:rPr>
            <w:rFonts w:ascii="Arial" w:eastAsia="Times New Roman" w:hAnsi="Arial" w:cs="Arial"/>
            <w:b/>
            <w:bCs/>
            <w:color w:val="000000"/>
            <w:sz w:val="24"/>
            <w:szCs w:val="24"/>
            <w:u w:val="single"/>
            <w:lang w:eastAsia="es-EC"/>
          </w:rPr>
          <w:t>Indique con una X su percepción en relación a los siguientes aspectos:</w:t>
        </w:r>
      </w:ins>
    </w:p>
    <w:p w14:paraId="04C2DE3A" w14:textId="77777777" w:rsidR="00E469F8" w:rsidRPr="001B4E16" w:rsidRDefault="00E469F8" w:rsidP="00E469F8">
      <w:pPr>
        <w:spacing w:after="0" w:line="240" w:lineRule="auto"/>
        <w:rPr>
          <w:ins w:id="2768" w:author="Roger Granda" w:date="2015-03-18T13:32:00Z"/>
          <w:rFonts w:ascii="Times New Roman" w:eastAsia="Times New Roman" w:hAnsi="Times New Roman" w:cs="Times New Roman"/>
          <w:sz w:val="24"/>
          <w:szCs w:val="24"/>
          <w:lang w:eastAsia="es-EC"/>
        </w:rPr>
      </w:pPr>
    </w:p>
    <w:p w14:paraId="42D40155" w14:textId="77777777" w:rsidR="00E469F8" w:rsidRPr="00695E96" w:rsidRDefault="00E469F8" w:rsidP="00E469F8">
      <w:pPr>
        <w:pStyle w:val="Prrafodelista"/>
        <w:numPr>
          <w:ilvl w:val="0"/>
          <w:numId w:val="50"/>
        </w:numPr>
        <w:spacing w:after="0" w:line="240" w:lineRule="auto"/>
        <w:jc w:val="both"/>
        <w:rPr>
          <w:ins w:id="2769" w:author="Roger Granda" w:date="2015-03-18T13:32:00Z"/>
          <w:rFonts w:ascii="Arial" w:eastAsia="Times New Roman" w:hAnsi="Arial" w:cs="Arial"/>
          <w:color w:val="000000"/>
          <w:sz w:val="24"/>
          <w:szCs w:val="24"/>
          <w:lang w:eastAsia="es-EC"/>
        </w:rPr>
      </w:pPr>
      <w:ins w:id="2770" w:author="Roger Granda" w:date="2015-03-18T13:32:00Z">
        <w:r w:rsidRPr="00695E96">
          <w:rPr>
            <w:rFonts w:ascii="Arial" w:eastAsia="Times New Roman" w:hAnsi="Arial" w:cs="Arial"/>
            <w:color w:val="000000"/>
            <w:sz w:val="24"/>
            <w:szCs w:val="24"/>
            <w:lang w:eastAsia="es-EC"/>
          </w:rPr>
          <w:t>Calificación individual que obtuvo en las actividades grupales.</w:t>
        </w:r>
      </w:ins>
    </w:p>
    <w:p w14:paraId="5A43E9EF" w14:textId="77777777" w:rsidR="00E469F8" w:rsidRPr="00695E96" w:rsidRDefault="00E469F8" w:rsidP="00E469F8">
      <w:pPr>
        <w:pStyle w:val="Prrafodelista"/>
        <w:spacing w:after="0" w:line="240" w:lineRule="auto"/>
        <w:jc w:val="both"/>
        <w:rPr>
          <w:ins w:id="2771" w:author="Roger Granda" w:date="2015-03-18T13:32:00Z"/>
          <w:rFonts w:ascii="Times New Roman" w:eastAsia="Times New Roman" w:hAnsi="Times New Roman" w:cs="Times New Roman"/>
          <w:sz w:val="24"/>
          <w:szCs w:val="24"/>
          <w:lang w:eastAsia="es-EC"/>
        </w:rPr>
      </w:pPr>
    </w:p>
    <w:tbl>
      <w:tblPr>
        <w:tblpPr w:leftFromText="141" w:rightFromText="141" w:vertAnchor="text" w:tblpXSpec="center" w:tblpY="1"/>
        <w:tblOverlap w:val="never"/>
        <w:tblW w:w="0" w:type="auto"/>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469F8" w:rsidRPr="001B4E16" w14:paraId="4CF52184" w14:textId="77777777" w:rsidTr="003849C8">
        <w:trPr>
          <w:ins w:id="2772" w:author="Roger Granda" w:date="2015-03-18T13:32: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725E6C" w14:textId="77777777" w:rsidR="00E469F8" w:rsidRPr="001B4E16" w:rsidRDefault="00E469F8" w:rsidP="003849C8">
            <w:pPr>
              <w:spacing w:after="0" w:line="240" w:lineRule="auto"/>
              <w:rPr>
                <w:ins w:id="2773"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9D44F5" w14:textId="77777777" w:rsidR="00E469F8" w:rsidRPr="001B4E16" w:rsidRDefault="00E469F8" w:rsidP="003849C8">
            <w:pPr>
              <w:spacing w:after="0" w:line="240" w:lineRule="auto"/>
              <w:jc w:val="center"/>
              <w:rPr>
                <w:ins w:id="2774" w:author="Roger Granda" w:date="2015-03-18T13:32:00Z"/>
                <w:rFonts w:ascii="Times New Roman" w:eastAsia="Times New Roman" w:hAnsi="Times New Roman" w:cs="Times New Roman"/>
                <w:sz w:val="24"/>
                <w:szCs w:val="24"/>
                <w:lang w:eastAsia="es-EC"/>
              </w:rPr>
            </w:pPr>
            <w:ins w:id="2775" w:author="Roger Granda" w:date="2015-03-18T13:32:00Z">
              <w:r w:rsidRPr="001B4E16">
                <w:rPr>
                  <w:rFonts w:ascii="Arial" w:eastAsia="Times New Roman" w:hAnsi="Arial" w:cs="Arial"/>
                  <w:color w:val="000000"/>
                  <w:sz w:val="24"/>
                  <w:szCs w:val="24"/>
                  <w:lang w:eastAsia="es-EC"/>
                </w:rPr>
                <w:t>1</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6B17E2" w14:textId="77777777" w:rsidR="00E469F8" w:rsidRPr="001B4E16" w:rsidRDefault="00E469F8" w:rsidP="003849C8">
            <w:pPr>
              <w:spacing w:after="0" w:line="240" w:lineRule="auto"/>
              <w:jc w:val="center"/>
              <w:rPr>
                <w:ins w:id="2776" w:author="Roger Granda" w:date="2015-03-18T13:32:00Z"/>
                <w:rFonts w:ascii="Times New Roman" w:eastAsia="Times New Roman" w:hAnsi="Times New Roman" w:cs="Times New Roman"/>
                <w:sz w:val="24"/>
                <w:szCs w:val="24"/>
                <w:lang w:eastAsia="es-EC"/>
              </w:rPr>
            </w:pPr>
            <w:ins w:id="2777" w:author="Roger Granda" w:date="2015-03-18T13:32:00Z">
              <w:r w:rsidRPr="001B4E16">
                <w:rPr>
                  <w:rFonts w:ascii="Arial" w:eastAsia="Times New Roman" w:hAnsi="Arial" w:cs="Arial"/>
                  <w:color w:val="000000"/>
                  <w:sz w:val="24"/>
                  <w:szCs w:val="24"/>
                  <w:lang w:eastAsia="es-EC"/>
                </w:rPr>
                <w:t>2</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8031BD" w14:textId="77777777" w:rsidR="00E469F8" w:rsidRPr="001B4E16" w:rsidRDefault="00E469F8" w:rsidP="003849C8">
            <w:pPr>
              <w:spacing w:after="0" w:line="240" w:lineRule="auto"/>
              <w:jc w:val="center"/>
              <w:rPr>
                <w:ins w:id="2778" w:author="Roger Granda" w:date="2015-03-18T13:32:00Z"/>
                <w:rFonts w:ascii="Times New Roman" w:eastAsia="Times New Roman" w:hAnsi="Times New Roman" w:cs="Times New Roman"/>
                <w:sz w:val="24"/>
                <w:szCs w:val="24"/>
                <w:lang w:eastAsia="es-EC"/>
              </w:rPr>
            </w:pPr>
            <w:ins w:id="2779" w:author="Roger Granda" w:date="2015-03-18T13:32:00Z">
              <w:r w:rsidRPr="001B4E16">
                <w:rPr>
                  <w:rFonts w:ascii="Arial" w:eastAsia="Times New Roman" w:hAnsi="Arial" w:cs="Arial"/>
                  <w:color w:val="000000"/>
                  <w:sz w:val="24"/>
                  <w:szCs w:val="24"/>
                  <w:lang w:eastAsia="es-EC"/>
                </w:rPr>
                <w:t>3</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00E438" w14:textId="77777777" w:rsidR="00E469F8" w:rsidRPr="001B4E16" w:rsidRDefault="00E469F8" w:rsidP="003849C8">
            <w:pPr>
              <w:spacing w:after="0" w:line="240" w:lineRule="auto"/>
              <w:jc w:val="center"/>
              <w:rPr>
                <w:ins w:id="2780" w:author="Roger Granda" w:date="2015-03-18T13:32:00Z"/>
                <w:rFonts w:ascii="Times New Roman" w:eastAsia="Times New Roman" w:hAnsi="Times New Roman" w:cs="Times New Roman"/>
                <w:sz w:val="24"/>
                <w:szCs w:val="24"/>
                <w:lang w:eastAsia="es-EC"/>
              </w:rPr>
            </w:pPr>
            <w:ins w:id="2781" w:author="Roger Granda" w:date="2015-03-18T13:32:00Z">
              <w:r w:rsidRPr="001B4E16">
                <w:rPr>
                  <w:rFonts w:ascii="Arial" w:eastAsia="Times New Roman" w:hAnsi="Arial" w:cs="Arial"/>
                  <w:color w:val="000000"/>
                  <w:sz w:val="24"/>
                  <w:szCs w:val="24"/>
                  <w:lang w:eastAsia="es-EC"/>
                </w:rPr>
                <w:t>4</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4019E7" w14:textId="77777777" w:rsidR="00E469F8" w:rsidRPr="001B4E16" w:rsidRDefault="00E469F8" w:rsidP="003849C8">
            <w:pPr>
              <w:spacing w:after="0" w:line="240" w:lineRule="auto"/>
              <w:jc w:val="center"/>
              <w:rPr>
                <w:ins w:id="2782" w:author="Roger Granda" w:date="2015-03-18T13:32:00Z"/>
                <w:rFonts w:ascii="Times New Roman" w:eastAsia="Times New Roman" w:hAnsi="Times New Roman" w:cs="Times New Roman"/>
                <w:sz w:val="24"/>
                <w:szCs w:val="24"/>
                <w:lang w:eastAsia="es-EC"/>
              </w:rPr>
            </w:pPr>
            <w:ins w:id="2783" w:author="Roger Granda" w:date="2015-03-18T13:32:00Z">
              <w:r w:rsidRPr="001B4E16">
                <w:rPr>
                  <w:rFonts w:ascii="Arial" w:eastAsia="Times New Roman" w:hAnsi="Arial" w:cs="Arial"/>
                  <w:color w:val="000000"/>
                  <w:sz w:val="24"/>
                  <w:szCs w:val="24"/>
                  <w:lang w:eastAsia="es-EC"/>
                </w:rPr>
                <w:t>5</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2E796C" w14:textId="77777777" w:rsidR="00E469F8" w:rsidRPr="001B4E16" w:rsidRDefault="00E469F8" w:rsidP="003849C8">
            <w:pPr>
              <w:spacing w:after="0" w:line="240" w:lineRule="auto"/>
              <w:rPr>
                <w:ins w:id="2784" w:author="Roger Granda" w:date="2015-03-18T13:32:00Z"/>
                <w:rFonts w:ascii="Times New Roman" w:eastAsia="Times New Roman" w:hAnsi="Times New Roman" w:cs="Times New Roman"/>
                <w:sz w:val="24"/>
                <w:szCs w:val="24"/>
                <w:lang w:eastAsia="es-EC"/>
              </w:rPr>
            </w:pPr>
          </w:p>
        </w:tc>
      </w:tr>
      <w:tr w:rsidR="00E469F8" w:rsidRPr="001B4E16" w14:paraId="408AB28F" w14:textId="77777777" w:rsidTr="003849C8">
        <w:trPr>
          <w:ins w:id="2785" w:author="Roger Granda" w:date="2015-03-18T13:32: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139366" w14:textId="77777777" w:rsidR="00E469F8" w:rsidRPr="001B4E16" w:rsidRDefault="00E469F8" w:rsidP="003849C8">
            <w:pPr>
              <w:spacing w:after="0" w:line="240" w:lineRule="auto"/>
              <w:jc w:val="center"/>
              <w:rPr>
                <w:ins w:id="2786" w:author="Roger Granda" w:date="2015-03-18T13:32:00Z"/>
                <w:rFonts w:ascii="Times New Roman" w:eastAsia="Times New Roman" w:hAnsi="Times New Roman" w:cs="Times New Roman"/>
                <w:sz w:val="24"/>
                <w:szCs w:val="24"/>
                <w:lang w:eastAsia="es-EC"/>
              </w:rPr>
            </w:pPr>
            <w:ins w:id="2787" w:author="Roger Granda" w:date="2015-03-18T13:32:00Z">
              <w:r w:rsidRPr="001B4E16">
                <w:rPr>
                  <w:rFonts w:ascii="Arial" w:eastAsia="Times New Roman" w:hAnsi="Arial" w:cs="Arial"/>
                  <w:color w:val="000000"/>
                  <w:sz w:val="24"/>
                  <w:szCs w:val="24"/>
                  <w:lang w:eastAsia="es-EC"/>
                </w:rPr>
                <w:t>Total Inconformidad</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0AB713" w14:textId="77777777" w:rsidR="00E469F8" w:rsidRPr="001B4E16" w:rsidRDefault="00E469F8" w:rsidP="003849C8">
            <w:pPr>
              <w:spacing w:after="0" w:line="240" w:lineRule="auto"/>
              <w:rPr>
                <w:ins w:id="2788"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1E3A08" w14:textId="77777777" w:rsidR="00E469F8" w:rsidRPr="001B4E16" w:rsidRDefault="00E469F8" w:rsidP="003849C8">
            <w:pPr>
              <w:spacing w:after="0" w:line="240" w:lineRule="auto"/>
              <w:rPr>
                <w:ins w:id="2789"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A50E7C" w14:textId="77777777" w:rsidR="00E469F8" w:rsidRPr="001B4E16" w:rsidRDefault="00E469F8" w:rsidP="003849C8">
            <w:pPr>
              <w:spacing w:after="0" w:line="240" w:lineRule="auto"/>
              <w:rPr>
                <w:ins w:id="2790"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299320" w14:textId="77777777" w:rsidR="00E469F8" w:rsidRPr="001B4E16" w:rsidRDefault="00E469F8" w:rsidP="003849C8">
            <w:pPr>
              <w:spacing w:after="0" w:line="240" w:lineRule="auto"/>
              <w:rPr>
                <w:ins w:id="2791"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FDF190" w14:textId="77777777" w:rsidR="00E469F8" w:rsidRPr="001B4E16" w:rsidRDefault="00E469F8" w:rsidP="003849C8">
            <w:pPr>
              <w:spacing w:after="0" w:line="240" w:lineRule="auto"/>
              <w:rPr>
                <w:ins w:id="2792"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291155" w14:textId="77777777" w:rsidR="00E469F8" w:rsidRPr="001B4E16" w:rsidRDefault="00E469F8" w:rsidP="003849C8">
            <w:pPr>
              <w:spacing w:after="0" w:line="240" w:lineRule="auto"/>
              <w:jc w:val="center"/>
              <w:rPr>
                <w:ins w:id="2793" w:author="Roger Granda" w:date="2015-03-18T13:32:00Z"/>
                <w:rFonts w:ascii="Times New Roman" w:eastAsia="Times New Roman" w:hAnsi="Times New Roman" w:cs="Times New Roman"/>
                <w:sz w:val="24"/>
                <w:szCs w:val="24"/>
                <w:lang w:eastAsia="es-EC"/>
              </w:rPr>
            </w:pPr>
            <w:ins w:id="2794" w:author="Roger Granda" w:date="2015-03-18T13:32:00Z">
              <w:r w:rsidRPr="001B4E16">
                <w:rPr>
                  <w:rFonts w:ascii="Arial" w:eastAsia="Times New Roman" w:hAnsi="Arial" w:cs="Arial"/>
                  <w:color w:val="000000"/>
                  <w:sz w:val="24"/>
                  <w:szCs w:val="24"/>
                  <w:lang w:eastAsia="es-EC"/>
                </w:rPr>
                <w:t>Total Conformidad</w:t>
              </w:r>
            </w:ins>
          </w:p>
        </w:tc>
      </w:tr>
    </w:tbl>
    <w:p w14:paraId="23F0F922" w14:textId="77777777" w:rsidR="00E469F8" w:rsidRDefault="00E469F8" w:rsidP="00E469F8">
      <w:pPr>
        <w:spacing w:after="240" w:line="240" w:lineRule="auto"/>
        <w:rPr>
          <w:ins w:id="2795" w:author="Roger Granda" w:date="2015-03-18T13:32:00Z"/>
          <w:rFonts w:ascii="Arial" w:eastAsia="Times New Roman" w:hAnsi="Arial" w:cs="Arial"/>
          <w:color w:val="000000"/>
          <w:sz w:val="24"/>
          <w:szCs w:val="24"/>
          <w:lang w:eastAsia="es-EC"/>
        </w:rPr>
      </w:pPr>
      <w:ins w:id="2796" w:author="Roger Granda" w:date="2015-03-18T13:32:00Z">
        <w:r>
          <w:rPr>
            <w:rFonts w:ascii="Arial" w:eastAsia="Times New Roman" w:hAnsi="Arial" w:cs="Arial"/>
            <w:color w:val="000000"/>
            <w:sz w:val="24"/>
            <w:szCs w:val="24"/>
            <w:lang w:eastAsia="es-EC"/>
          </w:rPr>
          <w:br w:type="textWrapping" w:clear="all"/>
        </w:r>
      </w:ins>
    </w:p>
    <w:p w14:paraId="6E925761" w14:textId="77777777" w:rsidR="00E469F8" w:rsidRPr="001B4E16" w:rsidRDefault="00E469F8" w:rsidP="00E469F8">
      <w:pPr>
        <w:spacing w:after="240" w:line="240" w:lineRule="auto"/>
        <w:rPr>
          <w:ins w:id="2797" w:author="Roger Granda" w:date="2015-03-18T13:32:00Z"/>
          <w:rFonts w:ascii="Times New Roman" w:eastAsia="Times New Roman" w:hAnsi="Times New Roman" w:cs="Times New Roman"/>
          <w:sz w:val="24"/>
          <w:szCs w:val="24"/>
          <w:lang w:eastAsia="es-EC"/>
        </w:rPr>
      </w:pPr>
      <w:ins w:id="2798" w:author="Roger Granda" w:date="2015-03-18T13:32:00Z">
        <w:r w:rsidRPr="001B4E16">
          <w:rPr>
            <w:rFonts w:ascii="Arial" w:eastAsia="Times New Roman" w:hAnsi="Arial" w:cs="Arial"/>
            <w:color w:val="000000"/>
            <w:sz w:val="24"/>
            <w:szCs w:val="24"/>
            <w:lang w:eastAsia="es-EC"/>
          </w:rPr>
          <w:t>2</w:t>
        </w:r>
        <w:r w:rsidRPr="001B4E16">
          <w:rPr>
            <w:rFonts w:ascii="Times New Roman" w:eastAsia="Times New Roman" w:hAnsi="Times New Roman" w:cs="Times New Roman"/>
            <w:color w:val="000000"/>
            <w:sz w:val="14"/>
            <w:szCs w:val="14"/>
            <w:lang w:eastAsia="es-EC"/>
          </w:rPr>
          <w:tab/>
        </w:r>
        <w:r w:rsidRPr="001B4E16">
          <w:rPr>
            <w:rFonts w:ascii="Arial" w:eastAsia="Times New Roman" w:hAnsi="Arial" w:cs="Arial"/>
            <w:color w:val="000000"/>
            <w:sz w:val="24"/>
            <w:szCs w:val="24"/>
            <w:lang w:eastAsia="es-EC"/>
          </w:rPr>
          <w:t>Calificación que obtuvieron los integrantes de su grupo en estas actividades.</w:t>
        </w:r>
      </w:ins>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469F8" w:rsidRPr="001B4E16" w14:paraId="6536E73B" w14:textId="77777777" w:rsidTr="003849C8">
        <w:trPr>
          <w:jc w:val="center"/>
          <w:ins w:id="2799" w:author="Roger Granda" w:date="2015-03-18T13:32: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2F0FC2" w14:textId="77777777" w:rsidR="00E469F8" w:rsidRPr="001B4E16" w:rsidRDefault="00E469F8" w:rsidP="003849C8">
            <w:pPr>
              <w:spacing w:after="0" w:line="240" w:lineRule="auto"/>
              <w:jc w:val="center"/>
              <w:rPr>
                <w:ins w:id="2800"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7C787E" w14:textId="77777777" w:rsidR="00E469F8" w:rsidRPr="001B4E16" w:rsidRDefault="00E469F8" w:rsidP="003849C8">
            <w:pPr>
              <w:spacing w:after="0" w:line="240" w:lineRule="auto"/>
              <w:jc w:val="center"/>
              <w:rPr>
                <w:ins w:id="2801" w:author="Roger Granda" w:date="2015-03-18T13:32:00Z"/>
                <w:rFonts w:ascii="Times New Roman" w:eastAsia="Times New Roman" w:hAnsi="Times New Roman" w:cs="Times New Roman"/>
                <w:sz w:val="24"/>
                <w:szCs w:val="24"/>
                <w:lang w:eastAsia="es-EC"/>
              </w:rPr>
            </w:pPr>
            <w:ins w:id="2802" w:author="Roger Granda" w:date="2015-03-18T13:32:00Z">
              <w:r w:rsidRPr="001B4E16">
                <w:rPr>
                  <w:rFonts w:ascii="Arial" w:eastAsia="Times New Roman" w:hAnsi="Arial" w:cs="Arial"/>
                  <w:color w:val="000000"/>
                  <w:sz w:val="24"/>
                  <w:szCs w:val="24"/>
                  <w:lang w:eastAsia="es-EC"/>
                </w:rPr>
                <w:t>1</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274CB9" w14:textId="77777777" w:rsidR="00E469F8" w:rsidRPr="001B4E16" w:rsidRDefault="00E469F8" w:rsidP="003849C8">
            <w:pPr>
              <w:spacing w:after="0" w:line="240" w:lineRule="auto"/>
              <w:jc w:val="center"/>
              <w:rPr>
                <w:ins w:id="2803" w:author="Roger Granda" w:date="2015-03-18T13:32:00Z"/>
                <w:rFonts w:ascii="Times New Roman" w:eastAsia="Times New Roman" w:hAnsi="Times New Roman" w:cs="Times New Roman"/>
                <w:sz w:val="24"/>
                <w:szCs w:val="24"/>
                <w:lang w:eastAsia="es-EC"/>
              </w:rPr>
            </w:pPr>
            <w:ins w:id="2804" w:author="Roger Granda" w:date="2015-03-18T13:32:00Z">
              <w:r w:rsidRPr="001B4E16">
                <w:rPr>
                  <w:rFonts w:ascii="Arial" w:eastAsia="Times New Roman" w:hAnsi="Arial" w:cs="Arial"/>
                  <w:color w:val="000000"/>
                  <w:sz w:val="24"/>
                  <w:szCs w:val="24"/>
                  <w:lang w:eastAsia="es-EC"/>
                </w:rPr>
                <w:t>2</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B70B9B" w14:textId="77777777" w:rsidR="00E469F8" w:rsidRPr="001B4E16" w:rsidRDefault="00E469F8" w:rsidP="003849C8">
            <w:pPr>
              <w:spacing w:after="0" w:line="240" w:lineRule="auto"/>
              <w:jc w:val="center"/>
              <w:rPr>
                <w:ins w:id="2805" w:author="Roger Granda" w:date="2015-03-18T13:32:00Z"/>
                <w:rFonts w:ascii="Times New Roman" w:eastAsia="Times New Roman" w:hAnsi="Times New Roman" w:cs="Times New Roman"/>
                <w:sz w:val="24"/>
                <w:szCs w:val="24"/>
                <w:lang w:eastAsia="es-EC"/>
              </w:rPr>
            </w:pPr>
            <w:ins w:id="2806" w:author="Roger Granda" w:date="2015-03-18T13:32:00Z">
              <w:r w:rsidRPr="001B4E16">
                <w:rPr>
                  <w:rFonts w:ascii="Arial" w:eastAsia="Times New Roman" w:hAnsi="Arial" w:cs="Arial"/>
                  <w:color w:val="000000"/>
                  <w:sz w:val="24"/>
                  <w:szCs w:val="24"/>
                  <w:lang w:eastAsia="es-EC"/>
                </w:rPr>
                <w:t>3</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450E35" w14:textId="77777777" w:rsidR="00E469F8" w:rsidRPr="001B4E16" w:rsidRDefault="00E469F8" w:rsidP="003849C8">
            <w:pPr>
              <w:spacing w:after="0" w:line="240" w:lineRule="auto"/>
              <w:jc w:val="center"/>
              <w:rPr>
                <w:ins w:id="2807" w:author="Roger Granda" w:date="2015-03-18T13:32:00Z"/>
                <w:rFonts w:ascii="Times New Roman" w:eastAsia="Times New Roman" w:hAnsi="Times New Roman" w:cs="Times New Roman"/>
                <w:sz w:val="24"/>
                <w:szCs w:val="24"/>
                <w:lang w:eastAsia="es-EC"/>
              </w:rPr>
            </w:pPr>
            <w:ins w:id="2808" w:author="Roger Granda" w:date="2015-03-18T13:32:00Z">
              <w:r w:rsidRPr="001B4E16">
                <w:rPr>
                  <w:rFonts w:ascii="Arial" w:eastAsia="Times New Roman" w:hAnsi="Arial" w:cs="Arial"/>
                  <w:color w:val="000000"/>
                  <w:sz w:val="24"/>
                  <w:szCs w:val="24"/>
                  <w:lang w:eastAsia="es-EC"/>
                </w:rPr>
                <w:t>4</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3EBE7A" w14:textId="77777777" w:rsidR="00E469F8" w:rsidRPr="001B4E16" w:rsidRDefault="00E469F8" w:rsidP="003849C8">
            <w:pPr>
              <w:spacing w:after="0" w:line="240" w:lineRule="auto"/>
              <w:jc w:val="center"/>
              <w:rPr>
                <w:ins w:id="2809" w:author="Roger Granda" w:date="2015-03-18T13:32:00Z"/>
                <w:rFonts w:ascii="Times New Roman" w:eastAsia="Times New Roman" w:hAnsi="Times New Roman" w:cs="Times New Roman"/>
                <w:sz w:val="24"/>
                <w:szCs w:val="24"/>
                <w:lang w:eastAsia="es-EC"/>
              </w:rPr>
            </w:pPr>
            <w:ins w:id="2810" w:author="Roger Granda" w:date="2015-03-18T13:32:00Z">
              <w:r w:rsidRPr="001B4E16">
                <w:rPr>
                  <w:rFonts w:ascii="Arial" w:eastAsia="Times New Roman" w:hAnsi="Arial" w:cs="Arial"/>
                  <w:color w:val="000000"/>
                  <w:sz w:val="24"/>
                  <w:szCs w:val="24"/>
                  <w:lang w:eastAsia="es-EC"/>
                </w:rPr>
                <w:t>5</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1E2323" w14:textId="77777777" w:rsidR="00E469F8" w:rsidRPr="001B4E16" w:rsidRDefault="00E469F8" w:rsidP="003849C8">
            <w:pPr>
              <w:spacing w:after="0" w:line="240" w:lineRule="auto"/>
              <w:rPr>
                <w:ins w:id="2811" w:author="Roger Granda" w:date="2015-03-18T13:32:00Z"/>
                <w:rFonts w:ascii="Times New Roman" w:eastAsia="Times New Roman" w:hAnsi="Times New Roman" w:cs="Times New Roman"/>
                <w:sz w:val="24"/>
                <w:szCs w:val="24"/>
                <w:lang w:eastAsia="es-EC"/>
              </w:rPr>
            </w:pPr>
          </w:p>
        </w:tc>
      </w:tr>
      <w:tr w:rsidR="00E469F8" w:rsidRPr="001B4E16" w14:paraId="0CBC71C5" w14:textId="77777777" w:rsidTr="003849C8">
        <w:trPr>
          <w:jc w:val="center"/>
          <w:ins w:id="2812" w:author="Roger Granda" w:date="2015-03-18T13:32: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51A378" w14:textId="77777777" w:rsidR="00E469F8" w:rsidRPr="001B4E16" w:rsidRDefault="00E469F8" w:rsidP="003849C8">
            <w:pPr>
              <w:spacing w:after="0" w:line="240" w:lineRule="auto"/>
              <w:jc w:val="center"/>
              <w:rPr>
                <w:ins w:id="2813" w:author="Roger Granda" w:date="2015-03-18T13:32:00Z"/>
                <w:rFonts w:ascii="Times New Roman" w:eastAsia="Times New Roman" w:hAnsi="Times New Roman" w:cs="Times New Roman"/>
                <w:sz w:val="24"/>
                <w:szCs w:val="24"/>
                <w:lang w:eastAsia="es-EC"/>
              </w:rPr>
            </w:pPr>
            <w:ins w:id="2814" w:author="Roger Granda" w:date="2015-03-18T13:32:00Z">
              <w:r w:rsidRPr="001B4E16">
                <w:rPr>
                  <w:rFonts w:ascii="Arial" w:eastAsia="Times New Roman" w:hAnsi="Arial" w:cs="Arial"/>
                  <w:color w:val="000000"/>
                  <w:sz w:val="24"/>
                  <w:szCs w:val="24"/>
                  <w:lang w:eastAsia="es-EC"/>
                </w:rPr>
                <w:t>Total Inconformidad</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F8EEB1" w14:textId="77777777" w:rsidR="00E469F8" w:rsidRPr="001B4E16" w:rsidRDefault="00E469F8" w:rsidP="003849C8">
            <w:pPr>
              <w:spacing w:after="0" w:line="240" w:lineRule="auto"/>
              <w:rPr>
                <w:ins w:id="2815"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E9A356" w14:textId="77777777" w:rsidR="00E469F8" w:rsidRPr="001B4E16" w:rsidRDefault="00E469F8" w:rsidP="003849C8">
            <w:pPr>
              <w:spacing w:after="0" w:line="240" w:lineRule="auto"/>
              <w:rPr>
                <w:ins w:id="2816"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2C0C70" w14:textId="77777777" w:rsidR="00E469F8" w:rsidRPr="001B4E16" w:rsidRDefault="00E469F8" w:rsidP="003849C8">
            <w:pPr>
              <w:spacing w:after="0" w:line="240" w:lineRule="auto"/>
              <w:rPr>
                <w:ins w:id="2817"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E5D145" w14:textId="77777777" w:rsidR="00E469F8" w:rsidRPr="001B4E16" w:rsidRDefault="00E469F8" w:rsidP="003849C8">
            <w:pPr>
              <w:spacing w:after="0" w:line="240" w:lineRule="auto"/>
              <w:rPr>
                <w:ins w:id="2818"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9A20D4" w14:textId="77777777" w:rsidR="00E469F8" w:rsidRPr="001B4E16" w:rsidRDefault="00E469F8" w:rsidP="003849C8">
            <w:pPr>
              <w:spacing w:after="0" w:line="240" w:lineRule="auto"/>
              <w:rPr>
                <w:ins w:id="2819"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EA39E9" w14:textId="77777777" w:rsidR="00E469F8" w:rsidRPr="001B4E16" w:rsidRDefault="00E469F8" w:rsidP="003849C8">
            <w:pPr>
              <w:spacing w:after="0" w:line="240" w:lineRule="auto"/>
              <w:jc w:val="center"/>
              <w:rPr>
                <w:ins w:id="2820" w:author="Roger Granda" w:date="2015-03-18T13:32:00Z"/>
                <w:rFonts w:ascii="Times New Roman" w:eastAsia="Times New Roman" w:hAnsi="Times New Roman" w:cs="Times New Roman"/>
                <w:sz w:val="24"/>
                <w:szCs w:val="24"/>
                <w:lang w:eastAsia="es-EC"/>
              </w:rPr>
            </w:pPr>
            <w:ins w:id="2821" w:author="Roger Granda" w:date="2015-03-18T13:32:00Z">
              <w:r w:rsidRPr="001B4E16">
                <w:rPr>
                  <w:rFonts w:ascii="Arial" w:eastAsia="Times New Roman" w:hAnsi="Arial" w:cs="Arial"/>
                  <w:color w:val="000000"/>
                  <w:sz w:val="24"/>
                  <w:szCs w:val="24"/>
                  <w:lang w:eastAsia="es-EC"/>
                </w:rPr>
                <w:t>Total Conformidad</w:t>
              </w:r>
            </w:ins>
          </w:p>
        </w:tc>
      </w:tr>
    </w:tbl>
    <w:p w14:paraId="3465490A" w14:textId="77777777" w:rsidR="00E469F8" w:rsidRPr="001B4E16" w:rsidRDefault="00E469F8" w:rsidP="00E469F8">
      <w:pPr>
        <w:spacing w:after="240" w:line="240" w:lineRule="auto"/>
        <w:ind w:left="360"/>
        <w:rPr>
          <w:ins w:id="2822" w:author="Roger Granda" w:date="2015-03-18T13:32:00Z"/>
          <w:rFonts w:ascii="Times New Roman" w:eastAsia="Times New Roman" w:hAnsi="Times New Roman" w:cs="Times New Roman"/>
          <w:sz w:val="24"/>
          <w:szCs w:val="24"/>
          <w:lang w:eastAsia="es-EC"/>
        </w:rPr>
      </w:pPr>
      <w:ins w:id="2823" w:author="Roger Granda" w:date="2015-03-18T13:32:00Z">
        <w:r w:rsidRPr="001B4E16">
          <w:rPr>
            <w:rFonts w:ascii="Arial" w:eastAsia="Times New Roman" w:hAnsi="Arial" w:cs="Arial"/>
            <w:color w:val="000000"/>
            <w:sz w:val="24"/>
            <w:szCs w:val="24"/>
            <w:lang w:eastAsia="es-EC"/>
          </w:rPr>
          <w:t> </w:t>
        </w:r>
      </w:ins>
    </w:p>
    <w:p w14:paraId="2CAFE07F" w14:textId="77777777" w:rsidR="00E469F8" w:rsidRPr="001B4E16" w:rsidRDefault="00E469F8" w:rsidP="00E469F8">
      <w:pPr>
        <w:spacing w:after="240" w:line="240" w:lineRule="auto"/>
        <w:ind w:left="360" w:hanging="360"/>
        <w:rPr>
          <w:ins w:id="2824" w:author="Roger Granda" w:date="2015-03-18T13:32:00Z"/>
          <w:rFonts w:ascii="Times New Roman" w:eastAsia="Times New Roman" w:hAnsi="Times New Roman" w:cs="Times New Roman"/>
          <w:sz w:val="24"/>
          <w:szCs w:val="24"/>
          <w:lang w:eastAsia="es-EC"/>
        </w:rPr>
      </w:pPr>
      <w:ins w:id="2825" w:author="Roger Granda" w:date="2015-03-18T13:32:00Z">
        <w:r w:rsidRPr="001B4E16">
          <w:rPr>
            <w:rFonts w:ascii="Arial" w:eastAsia="Times New Roman" w:hAnsi="Arial" w:cs="Arial"/>
            <w:color w:val="000000"/>
            <w:sz w:val="24"/>
            <w:szCs w:val="24"/>
            <w:lang w:eastAsia="es-EC"/>
          </w:rPr>
          <w:t>3.</w:t>
        </w:r>
        <w:r w:rsidRPr="001B4E16">
          <w:rPr>
            <w:rFonts w:ascii="Times New Roman" w:eastAsia="Times New Roman" w:hAnsi="Times New Roman" w:cs="Times New Roman"/>
            <w:color w:val="000000"/>
            <w:sz w:val="14"/>
            <w:szCs w:val="14"/>
            <w:lang w:eastAsia="es-EC"/>
          </w:rPr>
          <w:tab/>
        </w:r>
        <w:r w:rsidRPr="001B4E16">
          <w:rPr>
            <w:rFonts w:ascii="Arial" w:eastAsia="Times New Roman" w:hAnsi="Arial" w:cs="Arial"/>
            <w:color w:val="000000"/>
            <w:sz w:val="24"/>
            <w:szCs w:val="24"/>
            <w:lang w:eastAsia="es-EC"/>
          </w:rPr>
          <w:t>Distribución de la carga de trabajo entre los miembros de su grupo.</w:t>
        </w:r>
      </w:ins>
    </w:p>
    <w:tbl>
      <w:tblPr>
        <w:tblW w:w="0" w:type="auto"/>
        <w:jc w:val="center"/>
        <w:tblCellMar>
          <w:top w:w="15" w:type="dxa"/>
          <w:left w:w="15" w:type="dxa"/>
          <w:bottom w:w="15" w:type="dxa"/>
          <w:right w:w="15" w:type="dxa"/>
        </w:tblCellMar>
        <w:tblLook w:val="04A0" w:firstRow="1" w:lastRow="0" w:firstColumn="1" w:lastColumn="0" w:noHBand="0" w:noVBand="1"/>
      </w:tblPr>
      <w:tblGrid>
        <w:gridCol w:w="1905"/>
        <w:gridCol w:w="344"/>
        <w:gridCol w:w="344"/>
        <w:gridCol w:w="344"/>
        <w:gridCol w:w="344"/>
        <w:gridCol w:w="344"/>
        <w:gridCol w:w="2532"/>
      </w:tblGrid>
      <w:tr w:rsidR="00E469F8" w:rsidRPr="001B4E16" w14:paraId="721AED3A" w14:textId="77777777" w:rsidTr="003849C8">
        <w:trPr>
          <w:jc w:val="center"/>
          <w:ins w:id="2826" w:author="Roger Granda" w:date="2015-03-18T13:32: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443622" w14:textId="77777777" w:rsidR="00E469F8" w:rsidRPr="001B4E16" w:rsidRDefault="00E469F8" w:rsidP="003849C8">
            <w:pPr>
              <w:spacing w:after="0" w:line="240" w:lineRule="auto"/>
              <w:rPr>
                <w:ins w:id="2827"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DDB9ED" w14:textId="77777777" w:rsidR="00E469F8" w:rsidRPr="001B4E16" w:rsidRDefault="00E469F8" w:rsidP="003849C8">
            <w:pPr>
              <w:spacing w:after="0" w:line="240" w:lineRule="auto"/>
              <w:jc w:val="center"/>
              <w:rPr>
                <w:ins w:id="2828" w:author="Roger Granda" w:date="2015-03-18T13:32:00Z"/>
                <w:rFonts w:ascii="Times New Roman" w:eastAsia="Times New Roman" w:hAnsi="Times New Roman" w:cs="Times New Roman"/>
                <w:sz w:val="24"/>
                <w:szCs w:val="24"/>
                <w:lang w:eastAsia="es-EC"/>
              </w:rPr>
            </w:pPr>
            <w:ins w:id="2829" w:author="Roger Granda" w:date="2015-03-18T13:32:00Z">
              <w:r w:rsidRPr="001B4E16">
                <w:rPr>
                  <w:rFonts w:ascii="Arial" w:eastAsia="Times New Roman" w:hAnsi="Arial" w:cs="Arial"/>
                  <w:color w:val="000000"/>
                  <w:sz w:val="24"/>
                  <w:szCs w:val="24"/>
                  <w:lang w:eastAsia="es-EC"/>
                </w:rPr>
                <w:t>1</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32916F" w14:textId="77777777" w:rsidR="00E469F8" w:rsidRPr="001B4E16" w:rsidRDefault="00E469F8" w:rsidP="003849C8">
            <w:pPr>
              <w:spacing w:after="0" w:line="240" w:lineRule="auto"/>
              <w:jc w:val="center"/>
              <w:rPr>
                <w:ins w:id="2830" w:author="Roger Granda" w:date="2015-03-18T13:32:00Z"/>
                <w:rFonts w:ascii="Times New Roman" w:eastAsia="Times New Roman" w:hAnsi="Times New Roman" w:cs="Times New Roman"/>
                <w:sz w:val="24"/>
                <w:szCs w:val="24"/>
                <w:lang w:eastAsia="es-EC"/>
              </w:rPr>
            </w:pPr>
            <w:ins w:id="2831" w:author="Roger Granda" w:date="2015-03-18T13:32:00Z">
              <w:r w:rsidRPr="001B4E16">
                <w:rPr>
                  <w:rFonts w:ascii="Arial" w:eastAsia="Times New Roman" w:hAnsi="Arial" w:cs="Arial"/>
                  <w:color w:val="000000"/>
                  <w:sz w:val="24"/>
                  <w:szCs w:val="24"/>
                  <w:lang w:eastAsia="es-EC"/>
                </w:rPr>
                <w:t>2</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025571" w14:textId="77777777" w:rsidR="00E469F8" w:rsidRPr="001B4E16" w:rsidRDefault="00E469F8" w:rsidP="003849C8">
            <w:pPr>
              <w:spacing w:after="0" w:line="240" w:lineRule="auto"/>
              <w:jc w:val="center"/>
              <w:rPr>
                <w:ins w:id="2832" w:author="Roger Granda" w:date="2015-03-18T13:32:00Z"/>
                <w:rFonts w:ascii="Times New Roman" w:eastAsia="Times New Roman" w:hAnsi="Times New Roman" w:cs="Times New Roman"/>
                <w:sz w:val="24"/>
                <w:szCs w:val="24"/>
                <w:lang w:eastAsia="es-EC"/>
              </w:rPr>
            </w:pPr>
            <w:ins w:id="2833" w:author="Roger Granda" w:date="2015-03-18T13:32:00Z">
              <w:r w:rsidRPr="001B4E16">
                <w:rPr>
                  <w:rFonts w:ascii="Arial" w:eastAsia="Times New Roman" w:hAnsi="Arial" w:cs="Arial"/>
                  <w:color w:val="000000"/>
                  <w:sz w:val="24"/>
                  <w:szCs w:val="24"/>
                  <w:lang w:eastAsia="es-EC"/>
                </w:rPr>
                <w:t>3</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94D5A5" w14:textId="77777777" w:rsidR="00E469F8" w:rsidRPr="001B4E16" w:rsidRDefault="00E469F8" w:rsidP="003849C8">
            <w:pPr>
              <w:spacing w:after="0" w:line="240" w:lineRule="auto"/>
              <w:jc w:val="center"/>
              <w:rPr>
                <w:ins w:id="2834" w:author="Roger Granda" w:date="2015-03-18T13:32:00Z"/>
                <w:rFonts w:ascii="Times New Roman" w:eastAsia="Times New Roman" w:hAnsi="Times New Roman" w:cs="Times New Roman"/>
                <w:sz w:val="24"/>
                <w:szCs w:val="24"/>
                <w:lang w:eastAsia="es-EC"/>
              </w:rPr>
            </w:pPr>
            <w:ins w:id="2835" w:author="Roger Granda" w:date="2015-03-18T13:32:00Z">
              <w:r w:rsidRPr="001B4E16">
                <w:rPr>
                  <w:rFonts w:ascii="Arial" w:eastAsia="Times New Roman" w:hAnsi="Arial" w:cs="Arial"/>
                  <w:color w:val="000000"/>
                  <w:sz w:val="24"/>
                  <w:szCs w:val="24"/>
                  <w:lang w:eastAsia="es-EC"/>
                </w:rPr>
                <w:t>4</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D5160C" w14:textId="77777777" w:rsidR="00E469F8" w:rsidRPr="001B4E16" w:rsidRDefault="00E469F8" w:rsidP="003849C8">
            <w:pPr>
              <w:spacing w:after="0" w:line="240" w:lineRule="auto"/>
              <w:jc w:val="center"/>
              <w:rPr>
                <w:ins w:id="2836" w:author="Roger Granda" w:date="2015-03-18T13:32:00Z"/>
                <w:rFonts w:ascii="Times New Roman" w:eastAsia="Times New Roman" w:hAnsi="Times New Roman" w:cs="Times New Roman"/>
                <w:sz w:val="24"/>
                <w:szCs w:val="24"/>
                <w:lang w:eastAsia="es-EC"/>
              </w:rPr>
            </w:pPr>
            <w:ins w:id="2837" w:author="Roger Granda" w:date="2015-03-18T13:32:00Z">
              <w:r w:rsidRPr="001B4E16">
                <w:rPr>
                  <w:rFonts w:ascii="Arial" w:eastAsia="Times New Roman" w:hAnsi="Arial" w:cs="Arial"/>
                  <w:color w:val="000000"/>
                  <w:sz w:val="24"/>
                  <w:szCs w:val="24"/>
                  <w:lang w:eastAsia="es-EC"/>
                </w:rPr>
                <w:t>5</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BBB4FC" w14:textId="77777777" w:rsidR="00E469F8" w:rsidRPr="001B4E16" w:rsidRDefault="00E469F8" w:rsidP="003849C8">
            <w:pPr>
              <w:spacing w:after="0" w:line="240" w:lineRule="auto"/>
              <w:rPr>
                <w:ins w:id="2838" w:author="Roger Granda" w:date="2015-03-18T13:32:00Z"/>
                <w:rFonts w:ascii="Times New Roman" w:eastAsia="Times New Roman" w:hAnsi="Times New Roman" w:cs="Times New Roman"/>
                <w:sz w:val="24"/>
                <w:szCs w:val="24"/>
                <w:lang w:eastAsia="es-EC"/>
              </w:rPr>
            </w:pPr>
          </w:p>
        </w:tc>
      </w:tr>
      <w:tr w:rsidR="00E469F8" w:rsidRPr="001B4E16" w14:paraId="5760C46D" w14:textId="77777777" w:rsidTr="003849C8">
        <w:trPr>
          <w:jc w:val="center"/>
          <w:ins w:id="2839" w:author="Roger Granda" w:date="2015-03-18T13:32: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0BC76E" w14:textId="77777777" w:rsidR="00E469F8" w:rsidRPr="001B4E16" w:rsidRDefault="00E469F8" w:rsidP="003849C8">
            <w:pPr>
              <w:spacing w:after="0" w:line="240" w:lineRule="auto"/>
              <w:jc w:val="center"/>
              <w:rPr>
                <w:ins w:id="2840" w:author="Roger Granda" w:date="2015-03-18T13:32:00Z"/>
                <w:rFonts w:ascii="Times New Roman" w:eastAsia="Times New Roman" w:hAnsi="Times New Roman" w:cs="Times New Roman"/>
                <w:sz w:val="24"/>
                <w:szCs w:val="24"/>
                <w:lang w:eastAsia="es-EC"/>
              </w:rPr>
            </w:pPr>
            <w:ins w:id="2841" w:author="Roger Granda" w:date="2015-03-18T13:32:00Z">
              <w:r w:rsidRPr="001B4E16">
                <w:rPr>
                  <w:rFonts w:ascii="Arial" w:eastAsia="Times New Roman" w:hAnsi="Arial" w:cs="Arial"/>
                  <w:color w:val="000000"/>
                  <w:sz w:val="24"/>
                  <w:szCs w:val="24"/>
                  <w:lang w:eastAsia="es-EC"/>
                </w:rPr>
                <w:t>Nada Equitativa</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7617" w14:textId="77777777" w:rsidR="00E469F8" w:rsidRPr="001B4E16" w:rsidRDefault="00E469F8" w:rsidP="003849C8">
            <w:pPr>
              <w:spacing w:after="0" w:line="240" w:lineRule="auto"/>
              <w:rPr>
                <w:ins w:id="2842"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3533DB" w14:textId="77777777" w:rsidR="00E469F8" w:rsidRPr="001B4E16" w:rsidRDefault="00E469F8" w:rsidP="003849C8">
            <w:pPr>
              <w:spacing w:after="0" w:line="240" w:lineRule="auto"/>
              <w:rPr>
                <w:ins w:id="2843"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136127" w14:textId="77777777" w:rsidR="00E469F8" w:rsidRPr="001B4E16" w:rsidRDefault="00E469F8" w:rsidP="003849C8">
            <w:pPr>
              <w:spacing w:after="0" w:line="240" w:lineRule="auto"/>
              <w:rPr>
                <w:ins w:id="2844"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82F41A" w14:textId="77777777" w:rsidR="00E469F8" w:rsidRPr="001B4E16" w:rsidRDefault="00E469F8" w:rsidP="003849C8">
            <w:pPr>
              <w:spacing w:after="0" w:line="240" w:lineRule="auto"/>
              <w:rPr>
                <w:ins w:id="2845"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DB689C" w14:textId="77777777" w:rsidR="00E469F8" w:rsidRPr="001B4E16" w:rsidRDefault="00E469F8" w:rsidP="003849C8">
            <w:pPr>
              <w:spacing w:after="0" w:line="240" w:lineRule="auto"/>
              <w:rPr>
                <w:ins w:id="2846"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48D002" w14:textId="77777777" w:rsidR="00E469F8" w:rsidRPr="001B4E16" w:rsidRDefault="00E469F8" w:rsidP="003849C8">
            <w:pPr>
              <w:spacing w:after="0" w:line="240" w:lineRule="auto"/>
              <w:jc w:val="center"/>
              <w:rPr>
                <w:ins w:id="2847" w:author="Roger Granda" w:date="2015-03-18T13:32:00Z"/>
                <w:rFonts w:ascii="Times New Roman" w:eastAsia="Times New Roman" w:hAnsi="Times New Roman" w:cs="Times New Roman"/>
                <w:sz w:val="24"/>
                <w:szCs w:val="24"/>
                <w:lang w:eastAsia="es-EC"/>
              </w:rPr>
            </w:pPr>
            <w:ins w:id="2848" w:author="Roger Granda" w:date="2015-03-18T13:32:00Z">
              <w:r w:rsidRPr="001B4E16">
                <w:rPr>
                  <w:rFonts w:ascii="Arial" w:eastAsia="Times New Roman" w:hAnsi="Arial" w:cs="Arial"/>
                  <w:color w:val="000000"/>
                  <w:sz w:val="24"/>
                  <w:szCs w:val="24"/>
                  <w:lang w:eastAsia="es-EC"/>
                </w:rPr>
                <w:t>Totalmente Equitativa</w:t>
              </w:r>
            </w:ins>
          </w:p>
        </w:tc>
      </w:tr>
    </w:tbl>
    <w:p w14:paraId="2603E8BE" w14:textId="77777777" w:rsidR="00E469F8" w:rsidRPr="00E469F8" w:rsidRDefault="00E469F8" w:rsidP="00E469F8">
      <w:pPr>
        <w:spacing w:after="240" w:line="240" w:lineRule="auto"/>
        <w:ind w:left="360" w:hanging="360"/>
        <w:rPr>
          <w:ins w:id="2849" w:author="Roger Granda" w:date="2015-03-18T13:35:00Z"/>
          <w:rFonts w:ascii="Times New Roman" w:eastAsia="Times New Roman" w:hAnsi="Times New Roman" w:cs="Times New Roman"/>
          <w:sz w:val="24"/>
          <w:szCs w:val="24"/>
          <w:lang w:eastAsia="es-EC"/>
        </w:rPr>
      </w:pPr>
      <w:ins w:id="2850" w:author="Roger Granda" w:date="2015-03-18T13:35:00Z">
        <w:r w:rsidRPr="00E469F8">
          <w:rPr>
            <w:rFonts w:ascii="Arial" w:eastAsia="Times New Roman" w:hAnsi="Arial" w:cs="Arial"/>
            <w:color w:val="000000"/>
            <w:sz w:val="24"/>
            <w:szCs w:val="24"/>
            <w:lang w:eastAsia="es-EC"/>
          </w:rPr>
          <w:t>4.</w:t>
        </w:r>
        <w:r w:rsidRPr="00E469F8">
          <w:rPr>
            <w:rFonts w:ascii="Times New Roman" w:eastAsia="Times New Roman" w:hAnsi="Times New Roman" w:cs="Times New Roman"/>
            <w:color w:val="000000"/>
            <w:sz w:val="14"/>
            <w:szCs w:val="14"/>
            <w:lang w:eastAsia="es-EC"/>
          </w:rPr>
          <w:t xml:space="preserve">    </w:t>
        </w:r>
        <w:r w:rsidRPr="00E469F8">
          <w:rPr>
            <w:rFonts w:ascii="Arial" w:eastAsia="Times New Roman" w:hAnsi="Arial" w:cs="Arial"/>
            <w:color w:val="000000"/>
            <w:sz w:val="24"/>
            <w:szCs w:val="24"/>
            <w:lang w:eastAsia="es-EC"/>
          </w:rPr>
          <w:t>Considerando los medios que usted ha utilizado para realizar las distintas actividades grupales. La capacidad  de estos medios para reflejar el aporte real de cada miembro de su grupo de trabajo es:</w:t>
        </w:r>
      </w:ins>
    </w:p>
    <w:tbl>
      <w:tblPr>
        <w:tblW w:w="0" w:type="auto"/>
        <w:tblCellMar>
          <w:top w:w="15" w:type="dxa"/>
          <w:left w:w="15" w:type="dxa"/>
          <w:bottom w:w="15" w:type="dxa"/>
          <w:right w:w="15" w:type="dxa"/>
        </w:tblCellMar>
        <w:tblLook w:val="04A0" w:firstRow="1" w:lastRow="0" w:firstColumn="1" w:lastColumn="0" w:noHBand="0" w:noVBand="1"/>
      </w:tblPr>
      <w:tblGrid>
        <w:gridCol w:w="3168"/>
        <w:gridCol w:w="344"/>
        <w:gridCol w:w="344"/>
        <w:gridCol w:w="344"/>
        <w:gridCol w:w="344"/>
        <w:gridCol w:w="344"/>
        <w:gridCol w:w="3123"/>
      </w:tblGrid>
      <w:tr w:rsidR="00E469F8" w:rsidRPr="00E469F8" w14:paraId="1431FB90" w14:textId="77777777" w:rsidTr="00E469F8">
        <w:trPr>
          <w:ins w:id="2851" w:author="Roger Granda" w:date="2015-03-18T13:35: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049145" w14:textId="77777777" w:rsidR="00E469F8" w:rsidRPr="00E469F8" w:rsidRDefault="00E469F8" w:rsidP="00E469F8">
            <w:pPr>
              <w:spacing w:after="0" w:line="240" w:lineRule="auto"/>
              <w:rPr>
                <w:ins w:id="2852"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45F282" w14:textId="77777777" w:rsidR="00E469F8" w:rsidRPr="00E469F8" w:rsidRDefault="00E469F8" w:rsidP="00E469F8">
            <w:pPr>
              <w:spacing w:after="0" w:line="240" w:lineRule="auto"/>
              <w:jc w:val="center"/>
              <w:rPr>
                <w:ins w:id="2853" w:author="Roger Granda" w:date="2015-03-18T13:35:00Z"/>
                <w:rFonts w:ascii="Times New Roman" w:eastAsia="Times New Roman" w:hAnsi="Times New Roman" w:cs="Times New Roman"/>
                <w:sz w:val="24"/>
                <w:szCs w:val="24"/>
                <w:lang w:eastAsia="es-EC"/>
              </w:rPr>
            </w:pPr>
            <w:ins w:id="2854" w:author="Roger Granda" w:date="2015-03-18T13:35:00Z">
              <w:r w:rsidRPr="00E469F8">
                <w:rPr>
                  <w:rFonts w:ascii="Arial" w:eastAsia="Times New Roman" w:hAnsi="Arial" w:cs="Arial"/>
                  <w:color w:val="000000"/>
                  <w:sz w:val="24"/>
                  <w:szCs w:val="24"/>
                  <w:lang w:eastAsia="es-EC"/>
                </w:rPr>
                <w:t>1</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755B8A" w14:textId="77777777" w:rsidR="00E469F8" w:rsidRPr="00E469F8" w:rsidRDefault="00E469F8" w:rsidP="00E469F8">
            <w:pPr>
              <w:spacing w:after="0" w:line="240" w:lineRule="auto"/>
              <w:jc w:val="center"/>
              <w:rPr>
                <w:ins w:id="2855" w:author="Roger Granda" w:date="2015-03-18T13:35:00Z"/>
                <w:rFonts w:ascii="Times New Roman" w:eastAsia="Times New Roman" w:hAnsi="Times New Roman" w:cs="Times New Roman"/>
                <w:sz w:val="24"/>
                <w:szCs w:val="24"/>
                <w:lang w:eastAsia="es-EC"/>
              </w:rPr>
            </w:pPr>
            <w:ins w:id="2856" w:author="Roger Granda" w:date="2015-03-18T13:35:00Z">
              <w:r w:rsidRPr="00E469F8">
                <w:rPr>
                  <w:rFonts w:ascii="Arial" w:eastAsia="Times New Roman" w:hAnsi="Arial" w:cs="Arial"/>
                  <w:color w:val="000000"/>
                  <w:sz w:val="24"/>
                  <w:szCs w:val="24"/>
                  <w:lang w:eastAsia="es-EC"/>
                </w:rPr>
                <w:t>2</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458FC7" w14:textId="77777777" w:rsidR="00E469F8" w:rsidRPr="00E469F8" w:rsidRDefault="00E469F8" w:rsidP="00E469F8">
            <w:pPr>
              <w:spacing w:after="0" w:line="240" w:lineRule="auto"/>
              <w:jc w:val="center"/>
              <w:rPr>
                <w:ins w:id="2857" w:author="Roger Granda" w:date="2015-03-18T13:35:00Z"/>
                <w:rFonts w:ascii="Times New Roman" w:eastAsia="Times New Roman" w:hAnsi="Times New Roman" w:cs="Times New Roman"/>
                <w:sz w:val="24"/>
                <w:szCs w:val="24"/>
                <w:lang w:eastAsia="es-EC"/>
              </w:rPr>
            </w:pPr>
            <w:ins w:id="2858" w:author="Roger Granda" w:date="2015-03-18T13:35:00Z">
              <w:r w:rsidRPr="00E469F8">
                <w:rPr>
                  <w:rFonts w:ascii="Arial" w:eastAsia="Times New Roman" w:hAnsi="Arial" w:cs="Arial"/>
                  <w:color w:val="000000"/>
                  <w:sz w:val="24"/>
                  <w:szCs w:val="24"/>
                  <w:lang w:eastAsia="es-EC"/>
                </w:rPr>
                <w:t>3</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A9AC8B" w14:textId="77777777" w:rsidR="00E469F8" w:rsidRPr="00E469F8" w:rsidRDefault="00E469F8" w:rsidP="00E469F8">
            <w:pPr>
              <w:spacing w:after="0" w:line="240" w:lineRule="auto"/>
              <w:jc w:val="center"/>
              <w:rPr>
                <w:ins w:id="2859" w:author="Roger Granda" w:date="2015-03-18T13:35:00Z"/>
                <w:rFonts w:ascii="Times New Roman" w:eastAsia="Times New Roman" w:hAnsi="Times New Roman" w:cs="Times New Roman"/>
                <w:sz w:val="24"/>
                <w:szCs w:val="24"/>
                <w:lang w:eastAsia="es-EC"/>
              </w:rPr>
            </w:pPr>
            <w:ins w:id="2860" w:author="Roger Granda" w:date="2015-03-18T13:35:00Z">
              <w:r w:rsidRPr="00E469F8">
                <w:rPr>
                  <w:rFonts w:ascii="Arial" w:eastAsia="Times New Roman" w:hAnsi="Arial" w:cs="Arial"/>
                  <w:color w:val="000000"/>
                  <w:sz w:val="24"/>
                  <w:szCs w:val="24"/>
                  <w:lang w:eastAsia="es-EC"/>
                </w:rPr>
                <w:t>4</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4D35DF" w14:textId="77777777" w:rsidR="00E469F8" w:rsidRPr="00E469F8" w:rsidRDefault="00E469F8" w:rsidP="00E469F8">
            <w:pPr>
              <w:spacing w:after="0" w:line="240" w:lineRule="auto"/>
              <w:jc w:val="center"/>
              <w:rPr>
                <w:ins w:id="2861" w:author="Roger Granda" w:date="2015-03-18T13:35:00Z"/>
                <w:rFonts w:ascii="Times New Roman" w:eastAsia="Times New Roman" w:hAnsi="Times New Roman" w:cs="Times New Roman"/>
                <w:sz w:val="24"/>
                <w:szCs w:val="24"/>
                <w:lang w:eastAsia="es-EC"/>
              </w:rPr>
            </w:pPr>
            <w:ins w:id="2862" w:author="Roger Granda" w:date="2015-03-18T13:35:00Z">
              <w:r w:rsidRPr="00E469F8">
                <w:rPr>
                  <w:rFonts w:ascii="Arial" w:eastAsia="Times New Roman" w:hAnsi="Arial" w:cs="Arial"/>
                  <w:color w:val="000000"/>
                  <w:sz w:val="24"/>
                  <w:szCs w:val="24"/>
                  <w:lang w:eastAsia="es-EC"/>
                </w:rPr>
                <w:t>5</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18A2FF" w14:textId="77777777" w:rsidR="00E469F8" w:rsidRPr="00E469F8" w:rsidRDefault="00E469F8" w:rsidP="00E469F8">
            <w:pPr>
              <w:spacing w:after="0" w:line="240" w:lineRule="auto"/>
              <w:rPr>
                <w:ins w:id="2863" w:author="Roger Granda" w:date="2015-03-18T13:35:00Z"/>
                <w:rFonts w:ascii="Times New Roman" w:eastAsia="Times New Roman" w:hAnsi="Times New Roman" w:cs="Times New Roman"/>
                <w:sz w:val="24"/>
                <w:szCs w:val="24"/>
                <w:lang w:eastAsia="es-EC"/>
              </w:rPr>
            </w:pPr>
          </w:p>
        </w:tc>
      </w:tr>
      <w:tr w:rsidR="00E469F8" w:rsidRPr="00E469F8" w14:paraId="3C6CD50E" w14:textId="77777777" w:rsidTr="00E469F8">
        <w:trPr>
          <w:ins w:id="2864" w:author="Roger Granda" w:date="2015-03-18T13:35: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8C7E81" w14:textId="77777777" w:rsidR="00E469F8" w:rsidRPr="00E469F8" w:rsidRDefault="00E469F8" w:rsidP="00E469F8">
            <w:pPr>
              <w:spacing w:after="0" w:line="240" w:lineRule="auto"/>
              <w:jc w:val="center"/>
              <w:rPr>
                <w:ins w:id="2865" w:author="Roger Granda" w:date="2015-03-18T13:35:00Z"/>
                <w:rFonts w:ascii="Times New Roman" w:eastAsia="Times New Roman" w:hAnsi="Times New Roman" w:cs="Times New Roman"/>
                <w:sz w:val="24"/>
                <w:szCs w:val="24"/>
                <w:lang w:eastAsia="es-EC"/>
              </w:rPr>
            </w:pPr>
            <w:ins w:id="2866" w:author="Roger Granda" w:date="2015-03-18T13:35:00Z">
              <w:r w:rsidRPr="00E469F8">
                <w:rPr>
                  <w:rFonts w:ascii="Arial" w:eastAsia="Times New Roman" w:hAnsi="Arial" w:cs="Arial"/>
                  <w:color w:val="000000"/>
                  <w:sz w:val="20"/>
                  <w:szCs w:val="20"/>
                  <w:lang w:eastAsia="es-EC"/>
                </w:rPr>
                <w:t>Totalmente alejada de la realidad</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DE07BD" w14:textId="77777777" w:rsidR="00E469F8" w:rsidRPr="00E469F8" w:rsidRDefault="00E469F8" w:rsidP="00E469F8">
            <w:pPr>
              <w:spacing w:after="0" w:line="240" w:lineRule="auto"/>
              <w:rPr>
                <w:ins w:id="2867"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DB8E37" w14:textId="77777777" w:rsidR="00E469F8" w:rsidRPr="00E469F8" w:rsidRDefault="00E469F8" w:rsidP="00E469F8">
            <w:pPr>
              <w:spacing w:after="0" w:line="240" w:lineRule="auto"/>
              <w:rPr>
                <w:ins w:id="2868"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EBA26F" w14:textId="77777777" w:rsidR="00E469F8" w:rsidRPr="00E469F8" w:rsidRDefault="00E469F8" w:rsidP="00E469F8">
            <w:pPr>
              <w:spacing w:after="0" w:line="240" w:lineRule="auto"/>
              <w:rPr>
                <w:ins w:id="2869"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C3369F" w14:textId="77777777" w:rsidR="00E469F8" w:rsidRPr="00E469F8" w:rsidRDefault="00E469F8" w:rsidP="00E469F8">
            <w:pPr>
              <w:spacing w:after="0" w:line="240" w:lineRule="auto"/>
              <w:rPr>
                <w:ins w:id="2870"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133160" w14:textId="77777777" w:rsidR="00E469F8" w:rsidRPr="00E469F8" w:rsidRDefault="00E469F8" w:rsidP="00E469F8">
            <w:pPr>
              <w:spacing w:after="0" w:line="240" w:lineRule="auto"/>
              <w:rPr>
                <w:ins w:id="2871"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5A11E3" w14:textId="77777777" w:rsidR="00E469F8" w:rsidRPr="00E469F8" w:rsidRDefault="00E469F8" w:rsidP="00E469F8">
            <w:pPr>
              <w:spacing w:after="0" w:line="240" w:lineRule="auto"/>
              <w:jc w:val="center"/>
              <w:rPr>
                <w:ins w:id="2872" w:author="Roger Granda" w:date="2015-03-18T13:35:00Z"/>
                <w:rFonts w:ascii="Times New Roman" w:eastAsia="Times New Roman" w:hAnsi="Times New Roman" w:cs="Times New Roman"/>
                <w:sz w:val="24"/>
                <w:szCs w:val="24"/>
                <w:lang w:eastAsia="es-EC"/>
              </w:rPr>
            </w:pPr>
            <w:ins w:id="2873" w:author="Roger Granda" w:date="2015-03-18T13:35:00Z">
              <w:r w:rsidRPr="00E469F8">
                <w:rPr>
                  <w:rFonts w:ascii="Arial" w:eastAsia="Times New Roman" w:hAnsi="Arial" w:cs="Arial"/>
                  <w:color w:val="000000"/>
                  <w:sz w:val="20"/>
                  <w:szCs w:val="20"/>
                  <w:lang w:eastAsia="es-EC"/>
                </w:rPr>
                <w:t>Totalmente cercana a la realidad</w:t>
              </w:r>
            </w:ins>
          </w:p>
        </w:tc>
      </w:tr>
    </w:tbl>
    <w:p w14:paraId="3E333401" w14:textId="77777777" w:rsidR="004E17A3" w:rsidRDefault="004E17A3" w:rsidP="00F2096F">
      <w:pPr>
        <w:pStyle w:val="NombreCapitulo"/>
        <w:numPr>
          <w:ilvl w:val="0"/>
          <w:numId w:val="0"/>
        </w:numPr>
        <w:rPr>
          <w:b w:val="0"/>
          <w:sz w:val="24"/>
          <w:szCs w:val="24"/>
        </w:rPr>
      </w:pPr>
    </w:p>
    <w:sectPr w:rsidR="004E17A3" w:rsidSect="00D44937">
      <w:pgSz w:w="11906" w:h="16838"/>
      <w:pgMar w:top="2268" w:right="1361" w:bottom="2268" w:left="226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1" w:author="Roger Granda" w:date="2015-02-17T10:32:00Z" w:initials="RG">
    <w:p w14:paraId="6A30265E" w14:textId="77777777" w:rsidR="00A47785" w:rsidRDefault="00A47785" w:rsidP="0010297E">
      <w:pPr>
        <w:pStyle w:val="Textocomentario"/>
      </w:pPr>
      <w:r>
        <w:rPr>
          <w:rStyle w:val="Refdecomentario"/>
        </w:rPr>
        <w:annotationRef/>
      </w:r>
      <w:r>
        <w:t>Pendiente Justificar</w:t>
      </w:r>
      <w:r>
        <w:br/>
      </w:r>
      <w:r>
        <w:rPr>
          <w:rFonts w:ascii="Arial" w:hAnsi="Arial" w:cs="Arial"/>
          <w:color w:val="333333"/>
          <w:shd w:val="clear" w:color="auto" w:fill="FFFFFF"/>
        </w:rPr>
        <w:t>AQUÍ FALTARÍA SER MÁS CONCRETO EN INDICAR POR QUÉ ESTE TRABAJO Y NO OTRO YA DA SOLUCIÓN AL PROBLEMA...</w:t>
      </w:r>
      <w:r>
        <w:rPr>
          <w:rFonts w:ascii="Arial" w:hAnsi="Arial" w:cs="Arial"/>
          <w:color w:val="333333"/>
        </w:rPr>
        <w:br/>
      </w:r>
      <w:r>
        <w:rPr>
          <w:rFonts w:ascii="Arial" w:hAnsi="Arial" w:cs="Arial"/>
          <w:color w:val="333333"/>
          <w:shd w:val="clear" w:color="auto" w:fill="FFFFFF"/>
        </w:rPr>
        <w:t>HAY QUE SER MÁS ENFÁTICO EN INDICAR QUE ES EN UN ENTORNO EDUCATIVO, SOLUCIÓN A BAJO COSTO Y ORIENTADO A TAREAS DE DISEÑO/MODELADO</w:t>
      </w:r>
    </w:p>
  </w:comment>
  <w:comment w:id="95" w:author="Roger Granda" w:date="2015-02-11T21:27:00Z" w:initials="RG">
    <w:p w14:paraId="543CCA6D" w14:textId="77777777" w:rsidR="00A47785" w:rsidRDefault="00A47785" w:rsidP="0010297E">
      <w:pPr>
        <w:pStyle w:val="Textocomentario"/>
      </w:pPr>
      <w:r>
        <w:rPr>
          <w:rStyle w:val="Refdecomentario"/>
        </w:rPr>
        <w:annotationRef/>
      </w:r>
      <w:r>
        <w:t>Qué debe contener esta sección?</w:t>
      </w:r>
    </w:p>
    <w:p w14:paraId="3B2E8F1D" w14:textId="77777777" w:rsidR="00A47785" w:rsidRDefault="00A47785" w:rsidP="0010297E">
      <w:pPr>
        <w:pStyle w:val="Textocomentario"/>
      </w:pPr>
    </w:p>
    <w:p w14:paraId="04352B5F" w14:textId="77777777" w:rsidR="00A47785" w:rsidRDefault="00A47785" w:rsidP="0010297E">
      <w:pPr>
        <w:pStyle w:val="Textocomentario"/>
        <w:rPr>
          <w:rFonts w:ascii="Arial" w:hAnsi="Arial" w:cs="Arial"/>
          <w:color w:val="333333"/>
          <w:shd w:val="clear" w:color="auto" w:fill="F5F5F5"/>
        </w:rPr>
      </w:pPr>
      <w:r>
        <w:rPr>
          <w:rFonts w:ascii="Arial" w:hAnsi="Arial" w:cs="Arial"/>
          <w:color w:val="333333"/>
          <w:shd w:val="clear" w:color="auto" w:fill="F5F5F5"/>
        </w:rPr>
        <w:t>AQUÍ HAY QUE COLOCAR QUÉ LIMMITACIONES PUDIERA TENER. (LO QUE PUSE ARRIBA EN RELACIÓN A QE NO EVALUARÁ CALIDAD DEL APORTE....)</w:t>
      </w:r>
      <w:r>
        <w:rPr>
          <w:rFonts w:ascii="Arial" w:hAnsi="Arial" w:cs="Arial"/>
          <w:color w:val="333333"/>
        </w:rPr>
        <w:br/>
      </w:r>
      <w:r>
        <w:rPr>
          <w:rFonts w:ascii="Arial" w:hAnsi="Arial" w:cs="Arial"/>
          <w:color w:val="333333"/>
        </w:rPr>
        <w:br/>
      </w:r>
      <w:r>
        <w:rPr>
          <w:rFonts w:ascii="Arial" w:hAnsi="Arial" w:cs="Arial"/>
          <w:color w:val="333333"/>
          <w:shd w:val="clear" w:color="auto" w:fill="F5F5F5"/>
        </w:rPr>
        <w:t>EN DEFINITVIA HASTA DÓNDE LLEGARÁS...</w:t>
      </w:r>
    </w:p>
    <w:p w14:paraId="06CD9B34" w14:textId="77777777" w:rsidR="00A47785" w:rsidRDefault="00A47785" w:rsidP="0010297E">
      <w:pPr>
        <w:pStyle w:val="Textocomentario"/>
      </w:pPr>
    </w:p>
  </w:comment>
  <w:comment w:id="209" w:author="Katherine Chiluiza" w:date="2015-03-10T13:49:00Z" w:initials="KC">
    <w:p w14:paraId="02F0743B" w14:textId="5BE1F168" w:rsidR="00A47785" w:rsidRDefault="00A47785">
      <w:pPr>
        <w:pStyle w:val="Textocomentario"/>
      </w:pPr>
      <w:r>
        <w:rPr>
          <w:rStyle w:val="Refdecomentario"/>
        </w:rPr>
        <w:annotationRef/>
      </w:r>
      <w:r>
        <w:t>No entiendo la oración….</w:t>
      </w:r>
    </w:p>
  </w:comment>
  <w:comment w:id="257" w:author="Katherine Chiluiza" w:date="2015-03-10T14:13:00Z" w:initials="KC">
    <w:p w14:paraId="2B770744" w14:textId="4AABC2DC" w:rsidR="00A47785" w:rsidRDefault="00A47785">
      <w:pPr>
        <w:pStyle w:val="Textocomentario"/>
      </w:pPr>
      <w:r>
        <w:rPr>
          <w:rStyle w:val="Refdecomentario"/>
        </w:rPr>
        <w:annotationRef/>
      </w:r>
      <w:r>
        <w:t>NO ENTIENDO…..</w:t>
      </w:r>
    </w:p>
  </w:comment>
  <w:comment w:id="621" w:author="Katherine Chiluiza" w:date="2015-03-11T11:34:00Z" w:initials="KC">
    <w:p w14:paraId="7AB0AB98" w14:textId="1BE6CE3A" w:rsidR="00A47785" w:rsidRDefault="00A47785">
      <w:pPr>
        <w:pStyle w:val="Textocomentario"/>
      </w:pPr>
      <w:r>
        <w:rPr>
          <w:rStyle w:val="Refdecomentario"/>
        </w:rPr>
        <w:annotationRef/>
      </w:r>
      <w:r>
        <w:t>Por qué si primero en el título dice diseño lógico….. no lo presentas primero y luego el físico ¿?</w:t>
      </w:r>
    </w:p>
  </w:comment>
  <w:comment w:id="648" w:author="Roger Granda" w:date="2015-02-23T17:26:00Z" w:initials="RG">
    <w:p w14:paraId="70677FE0" w14:textId="473A2591" w:rsidR="00A47785" w:rsidRDefault="00A47785">
      <w:pPr>
        <w:pStyle w:val="Textocomentario"/>
      </w:pPr>
      <w:r>
        <w:rPr>
          <w:rStyle w:val="Refdecomentario"/>
        </w:rPr>
        <w:annotationRef/>
      </w:r>
      <w:r>
        <w:t>Hacer una definición operacional de las variables.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30265E" w15:done="1"/>
  <w15:commentEx w15:paraId="06CD9B34" w15:done="1"/>
  <w15:commentEx w15:paraId="02F0743B" w15:done="0"/>
  <w15:commentEx w15:paraId="2B770744" w15:done="0"/>
  <w15:commentEx w15:paraId="7AB0AB98" w15:done="0"/>
  <w15:commentEx w15:paraId="70677FE0" w15:done="1"/>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6E8309" w14:textId="77777777" w:rsidR="00625838" w:rsidRDefault="00625838" w:rsidP="009A63C4">
      <w:pPr>
        <w:spacing w:after="0" w:line="240" w:lineRule="auto"/>
      </w:pPr>
      <w:r>
        <w:separator/>
      </w:r>
    </w:p>
  </w:endnote>
  <w:endnote w:type="continuationSeparator" w:id="0">
    <w:p w14:paraId="2CD264B3" w14:textId="77777777" w:rsidR="00625838" w:rsidRDefault="00625838" w:rsidP="009A63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7CC73B" w14:textId="77777777" w:rsidR="00625838" w:rsidRDefault="00625838" w:rsidP="009A63C4">
      <w:pPr>
        <w:spacing w:after="0" w:line="240" w:lineRule="auto"/>
      </w:pPr>
      <w:r>
        <w:separator/>
      </w:r>
    </w:p>
  </w:footnote>
  <w:footnote w:type="continuationSeparator" w:id="0">
    <w:p w14:paraId="55253D80" w14:textId="77777777" w:rsidR="00625838" w:rsidRDefault="00625838" w:rsidP="009A63C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177F9"/>
    <w:multiLevelType w:val="multilevel"/>
    <w:tmpl w:val="B8F404F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nsid w:val="00E5768F"/>
    <w:multiLevelType w:val="hybridMultilevel"/>
    <w:tmpl w:val="EDE058D4"/>
    <w:lvl w:ilvl="0" w:tplc="300A0005">
      <w:start w:val="1"/>
      <w:numFmt w:val="bullet"/>
      <w:lvlText w:val=""/>
      <w:lvlJc w:val="left"/>
      <w:pPr>
        <w:ind w:left="1185" w:hanging="360"/>
      </w:pPr>
      <w:rPr>
        <w:rFonts w:ascii="Wingdings" w:hAnsi="Wingdings" w:hint="default"/>
      </w:rPr>
    </w:lvl>
    <w:lvl w:ilvl="1" w:tplc="300A0003" w:tentative="1">
      <w:start w:val="1"/>
      <w:numFmt w:val="bullet"/>
      <w:lvlText w:val="o"/>
      <w:lvlJc w:val="left"/>
      <w:pPr>
        <w:ind w:left="1905" w:hanging="360"/>
      </w:pPr>
      <w:rPr>
        <w:rFonts w:ascii="Courier New" w:hAnsi="Courier New" w:cs="Courier New" w:hint="default"/>
      </w:rPr>
    </w:lvl>
    <w:lvl w:ilvl="2" w:tplc="300A0005" w:tentative="1">
      <w:start w:val="1"/>
      <w:numFmt w:val="bullet"/>
      <w:lvlText w:val=""/>
      <w:lvlJc w:val="left"/>
      <w:pPr>
        <w:ind w:left="2625" w:hanging="360"/>
      </w:pPr>
      <w:rPr>
        <w:rFonts w:ascii="Wingdings" w:hAnsi="Wingdings" w:hint="default"/>
      </w:rPr>
    </w:lvl>
    <w:lvl w:ilvl="3" w:tplc="300A0001" w:tentative="1">
      <w:start w:val="1"/>
      <w:numFmt w:val="bullet"/>
      <w:lvlText w:val=""/>
      <w:lvlJc w:val="left"/>
      <w:pPr>
        <w:ind w:left="3345" w:hanging="360"/>
      </w:pPr>
      <w:rPr>
        <w:rFonts w:ascii="Symbol" w:hAnsi="Symbol" w:hint="default"/>
      </w:rPr>
    </w:lvl>
    <w:lvl w:ilvl="4" w:tplc="300A0003" w:tentative="1">
      <w:start w:val="1"/>
      <w:numFmt w:val="bullet"/>
      <w:lvlText w:val="o"/>
      <w:lvlJc w:val="left"/>
      <w:pPr>
        <w:ind w:left="4065" w:hanging="360"/>
      </w:pPr>
      <w:rPr>
        <w:rFonts w:ascii="Courier New" w:hAnsi="Courier New" w:cs="Courier New" w:hint="default"/>
      </w:rPr>
    </w:lvl>
    <w:lvl w:ilvl="5" w:tplc="300A0005" w:tentative="1">
      <w:start w:val="1"/>
      <w:numFmt w:val="bullet"/>
      <w:lvlText w:val=""/>
      <w:lvlJc w:val="left"/>
      <w:pPr>
        <w:ind w:left="4785" w:hanging="360"/>
      </w:pPr>
      <w:rPr>
        <w:rFonts w:ascii="Wingdings" w:hAnsi="Wingdings" w:hint="default"/>
      </w:rPr>
    </w:lvl>
    <w:lvl w:ilvl="6" w:tplc="300A0001" w:tentative="1">
      <w:start w:val="1"/>
      <w:numFmt w:val="bullet"/>
      <w:lvlText w:val=""/>
      <w:lvlJc w:val="left"/>
      <w:pPr>
        <w:ind w:left="5505" w:hanging="360"/>
      </w:pPr>
      <w:rPr>
        <w:rFonts w:ascii="Symbol" w:hAnsi="Symbol" w:hint="default"/>
      </w:rPr>
    </w:lvl>
    <w:lvl w:ilvl="7" w:tplc="300A0003" w:tentative="1">
      <w:start w:val="1"/>
      <w:numFmt w:val="bullet"/>
      <w:lvlText w:val="o"/>
      <w:lvlJc w:val="left"/>
      <w:pPr>
        <w:ind w:left="6225" w:hanging="360"/>
      </w:pPr>
      <w:rPr>
        <w:rFonts w:ascii="Courier New" w:hAnsi="Courier New" w:cs="Courier New" w:hint="default"/>
      </w:rPr>
    </w:lvl>
    <w:lvl w:ilvl="8" w:tplc="300A0005" w:tentative="1">
      <w:start w:val="1"/>
      <w:numFmt w:val="bullet"/>
      <w:lvlText w:val=""/>
      <w:lvlJc w:val="left"/>
      <w:pPr>
        <w:ind w:left="6945" w:hanging="360"/>
      </w:pPr>
      <w:rPr>
        <w:rFonts w:ascii="Wingdings" w:hAnsi="Wingdings" w:hint="default"/>
      </w:rPr>
    </w:lvl>
  </w:abstractNum>
  <w:abstractNum w:abstractNumId="2">
    <w:nsid w:val="025E742F"/>
    <w:multiLevelType w:val="hybridMultilevel"/>
    <w:tmpl w:val="FD2E57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nsid w:val="028962EC"/>
    <w:multiLevelType w:val="hybridMultilevel"/>
    <w:tmpl w:val="7F6E4532"/>
    <w:lvl w:ilvl="0" w:tplc="300A000F">
      <w:start w:val="1"/>
      <w:numFmt w:val="decimal"/>
      <w:lvlText w:val="%1."/>
      <w:lvlJc w:val="left"/>
      <w:pPr>
        <w:ind w:left="1545" w:hanging="360"/>
      </w:pPr>
    </w:lvl>
    <w:lvl w:ilvl="1" w:tplc="300A0019" w:tentative="1">
      <w:start w:val="1"/>
      <w:numFmt w:val="lowerLetter"/>
      <w:lvlText w:val="%2."/>
      <w:lvlJc w:val="left"/>
      <w:pPr>
        <w:ind w:left="2265" w:hanging="360"/>
      </w:pPr>
    </w:lvl>
    <w:lvl w:ilvl="2" w:tplc="300A001B" w:tentative="1">
      <w:start w:val="1"/>
      <w:numFmt w:val="lowerRoman"/>
      <w:lvlText w:val="%3."/>
      <w:lvlJc w:val="right"/>
      <w:pPr>
        <w:ind w:left="2985" w:hanging="180"/>
      </w:pPr>
    </w:lvl>
    <w:lvl w:ilvl="3" w:tplc="300A000F" w:tentative="1">
      <w:start w:val="1"/>
      <w:numFmt w:val="decimal"/>
      <w:lvlText w:val="%4."/>
      <w:lvlJc w:val="left"/>
      <w:pPr>
        <w:ind w:left="3705" w:hanging="360"/>
      </w:pPr>
    </w:lvl>
    <w:lvl w:ilvl="4" w:tplc="300A0019" w:tentative="1">
      <w:start w:val="1"/>
      <w:numFmt w:val="lowerLetter"/>
      <w:lvlText w:val="%5."/>
      <w:lvlJc w:val="left"/>
      <w:pPr>
        <w:ind w:left="4425" w:hanging="360"/>
      </w:pPr>
    </w:lvl>
    <w:lvl w:ilvl="5" w:tplc="300A001B" w:tentative="1">
      <w:start w:val="1"/>
      <w:numFmt w:val="lowerRoman"/>
      <w:lvlText w:val="%6."/>
      <w:lvlJc w:val="right"/>
      <w:pPr>
        <w:ind w:left="5145" w:hanging="180"/>
      </w:pPr>
    </w:lvl>
    <w:lvl w:ilvl="6" w:tplc="300A000F" w:tentative="1">
      <w:start w:val="1"/>
      <w:numFmt w:val="decimal"/>
      <w:lvlText w:val="%7."/>
      <w:lvlJc w:val="left"/>
      <w:pPr>
        <w:ind w:left="5865" w:hanging="360"/>
      </w:pPr>
    </w:lvl>
    <w:lvl w:ilvl="7" w:tplc="300A0019" w:tentative="1">
      <w:start w:val="1"/>
      <w:numFmt w:val="lowerLetter"/>
      <w:lvlText w:val="%8."/>
      <w:lvlJc w:val="left"/>
      <w:pPr>
        <w:ind w:left="6585" w:hanging="360"/>
      </w:pPr>
    </w:lvl>
    <w:lvl w:ilvl="8" w:tplc="300A001B" w:tentative="1">
      <w:start w:val="1"/>
      <w:numFmt w:val="lowerRoman"/>
      <w:lvlText w:val="%9."/>
      <w:lvlJc w:val="right"/>
      <w:pPr>
        <w:ind w:left="7305" w:hanging="180"/>
      </w:pPr>
    </w:lvl>
  </w:abstractNum>
  <w:abstractNum w:abstractNumId="4">
    <w:nsid w:val="06DC4D93"/>
    <w:multiLevelType w:val="hybridMultilevel"/>
    <w:tmpl w:val="797617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09536D6B"/>
    <w:multiLevelType w:val="multilevel"/>
    <w:tmpl w:val="6AE09E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0FB258AF"/>
    <w:multiLevelType w:val="multilevel"/>
    <w:tmpl w:val="00C0FECA"/>
    <w:lvl w:ilvl="0">
      <w:start w:val="8"/>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1326024"/>
    <w:multiLevelType w:val="hybridMultilevel"/>
    <w:tmpl w:val="3D1E0DCE"/>
    <w:lvl w:ilvl="0" w:tplc="300A000F">
      <w:start w:val="1"/>
      <w:numFmt w:val="decimal"/>
      <w:lvlText w:val="%1."/>
      <w:lvlJc w:val="left"/>
      <w:pPr>
        <w:ind w:left="2136" w:hanging="360"/>
      </w:pPr>
    </w:lvl>
    <w:lvl w:ilvl="1" w:tplc="300A0019" w:tentative="1">
      <w:start w:val="1"/>
      <w:numFmt w:val="lowerLetter"/>
      <w:lvlText w:val="%2."/>
      <w:lvlJc w:val="left"/>
      <w:pPr>
        <w:ind w:left="2856" w:hanging="360"/>
      </w:pPr>
    </w:lvl>
    <w:lvl w:ilvl="2" w:tplc="300A001B" w:tentative="1">
      <w:start w:val="1"/>
      <w:numFmt w:val="lowerRoman"/>
      <w:lvlText w:val="%3."/>
      <w:lvlJc w:val="right"/>
      <w:pPr>
        <w:ind w:left="3576" w:hanging="180"/>
      </w:pPr>
    </w:lvl>
    <w:lvl w:ilvl="3" w:tplc="300A000F" w:tentative="1">
      <w:start w:val="1"/>
      <w:numFmt w:val="decimal"/>
      <w:lvlText w:val="%4."/>
      <w:lvlJc w:val="left"/>
      <w:pPr>
        <w:ind w:left="4296" w:hanging="360"/>
      </w:pPr>
    </w:lvl>
    <w:lvl w:ilvl="4" w:tplc="300A0019" w:tentative="1">
      <w:start w:val="1"/>
      <w:numFmt w:val="lowerLetter"/>
      <w:lvlText w:val="%5."/>
      <w:lvlJc w:val="left"/>
      <w:pPr>
        <w:ind w:left="5016" w:hanging="360"/>
      </w:pPr>
    </w:lvl>
    <w:lvl w:ilvl="5" w:tplc="300A001B" w:tentative="1">
      <w:start w:val="1"/>
      <w:numFmt w:val="lowerRoman"/>
      <w:lvlText w:val="%6."/>
      <w:lvlJc w:val="right"/>
      <w:pPr>
        <w:ind w:left="5736" w:hanging="180"/>
      </w:pPr>
    </w:lvl>
    <w:lvl w:ilvl="6" w:tplc="300A000F" w:tentative="1">
      <w:start w:val="1"/>
      <w:numFmt w:val="decimal"/>
      <w:lvlText w:val="%7."/>
      <w:lvlJc w:val="left"/>
      <w:pPr>
        <w:ind w:left="6456" w:hanging="360"/>
      </w:pPr>
    </w:lvl>
    <w:lvl w:ilvl="7" w:tplc="300A0019" w:tentative="1">
      <w:start w:val="1"/>
      <w:numFmt w:val="lowerLetter"/>
      <w:lvlText w:val="%8."/>
      <w:lvlJc w:val="left"/>
      <w:pPr>
        <w:ind w:left="7176" w:hanging="360"/>
      </w:pPr>
    </w:lvl>
    <w:lvl w:ilvl="8" w:tplc="300A001B" w:tentative="1">
      <w:start w:val="1"/>
      <w:numFmt w:val="lowerRoman"/>
      <w:lvlText w:val="%9."/>
      <w:lvlJc w:val="right"/>
      <w:pPr>
        <w:ind w:left="7896" w:hanging="180"/>
      </w:pPr>
    </w:lvl>
  </w:abstractNum>
  <w:abstractNum w:abstractNumId="8">
    <w:nsid w:val="13055EB1"/>
    <w:multiLevelType w:val="multilevel"/>
    <w:tmpl w:val="086ED3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151629A1"/>
    <w:multiLevelType w:val="hybridMultilevel"/>
    <w:tmpl w:val="3EE68614"/>
    <w:lvl w:ilvl="0" w:tplc="300A000F">
      <w:start w:val="1"/>
      <w:numFmt w:val="decimal"/>
      <w:lvlText w:val="%1."/>
      <w:lvlJc w:val="left"/>
      <w:pPr>
        <w:ind w:left="1776" w:hanging="360"/>
      </w:pPr>
    </w:lvl>
    <w:lvl w:ilvl="1" w:tplc="300A0019">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10">
    <w:nsid w:val="182450BE"/>
    <w:multiLevelType w:val="hybridMultilevel"/>
    <w:tmpl w:val="A9162548"/>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11">
    <w:nsid w:val="1C8D126C"/>
    <w:multiLevelType w:val="multilevel"/>
    <w:tmpl w:val="50BEE2C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D230F72"/>
    <w:multiLevelType w:val="hybridMultilevel"/>
    <w:tmpl w:val="56543744"/>
    <w:lvl w:ilvl="0" w:tplc="300A0003">
      <w:start w:val="1"/>
      <w:numFmt w:val="bullet"/>
      <w:lvlText w:val="o"/>
      <w:lvlJc w:val="left"/>
      <w:pPr>
        <w:ind w:left="360" w:hanging="360"/>
      </w:pPr>
      <w:rPr>
        <w:rFonts w:ascii="Courier New" w:hAnsi="Courier New" w:cs="Courier New"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3">
    <w:nsid w:val="21B3184E"/>
    <w:multiLevelType w:val="multilevel"/>
    <w:tmpl w:val="4468CEB6"/>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nsid w:val="2342416C"/>
    <w:multiLevelType w:val="multilevel"/>
    <w:tmpl w:val="65561B0E"/>
    <w:lvl w:ilvl="0">
      <w:start w:val="1"/>
      <w:numFmt w:val="decimal"/>
      <w:pStyle w:val="NombreCapitulo"/>
      <w:lvlText w:val="%1."/>
      <w:lvlJc w:val="left"/>
      <w:pPr>
        <w:ind w:left="360" w:hanging="360"/>
      </w:pPr>
    </w:lvl>
    <w:lvl w:ilvl="1">
      <w:start w:val="1"/>
      <w:numFmt w:val="decimal"/>
      <w:pStyle w:val="Subtitulocapitulo"/>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3ED74AA"/>
    <w:multiLevelType w:val="multilevel"/>
    <w:tmpl w:val="C23896CC"/>
    <w:lvl w:ilvl="0">
      <w:start w:val="6"/>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23F46E85"/>
    <w:multiLevelType w:val="multilevel"/>
    <w:tmpl w:val="4B7C2C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nsid w:val="24DF35C5"/>
    <w:multiLevelType w:val="multilevel"/>
    <w:tmpl w:val="E4E0F17C"/>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nsid w:val="281E43FE"/>
    <w:multiLevelType w:val="hybridMultilevel"/>
    <w:tmpl w:val="4230A8D4"/>
    <w:lvl w:ilvl="0" w:tplc="300A0003">
      <w:start w:val="1"/>
      <w:numFmt w:val="bullet"/>
      <w:lvlText w:val="o"/>
      <w:lvlJc w:val="left"/>
      <w:pPr>
        <w:ind w:left="2136" w:hanging="360"/>
      </w:pPr>
      <w:rPr>
        <w:rFonts w:ascii="Courier New" w:hAnsi="Courier New" w:cs="Courier New"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19">
    <w:nsid w:val="2B354111"/>
    <w:multiLevelType w:val="multilevel"/>
    <w:tmpl w:val="AF8627B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
    <w:nsid w:val="2B494640"/>
    <w:multiLevelType w:val="hybridMultilevel"/>
    <w:tmpl w:val="704EEDA6"/>
    <w:lvl w:ilvl="0" w:tplc="300A0001">
      <w:start w:val="1"/>
      <w:numFmt w:val="bullet"/>
      <w:lvlText w:val=""/>
      <w:lvlJc w:val="left"/>
      <w:pPr>
        <w:ind w:left="1605" w:hanging="360"/>
      </w:pPr>
      <w:rPr>
        <w:rFonts w:ascii="Symbol" w:hAnsi="Symbol" w:hint="default"/>
      </w:rPr>
    </w:lvl>
    <w:lvl w:ilvl="1" w:tplc="300A0003" w:tentative="1">
      <w:start w:val="1"/>
      <w:numFmt w:val="bullet"/>
      <w:lvlText w:val="o"/>
      <w:lvlJc w:val="left"/>
      <w:pPr>
        <w:ind w:left="2325" w:hanging="360"/>
      </w:pPr>
      <w:rPr>
        <w:rFonts w:ascii="Courier New" w:hAnsi="Courier New" w:cs="Courier New" w:hint="default"/>
      </w:rPr>
    </w:lvl>
    <w:lvl w:ilvl="2" w:tplc="300A0005" w:tentative="1">
      <w:start w:val="1"/>
      <w:numFmt w:val="bullet"/>
      <w:lvlText w:val=""/>
      <w:lvlJc w:val="left"/>
      <w:pPr>
        <w:ind w:left="3045" w:hanging="360"/>
      </w:pPr>
      <w:rPr>
        <w:rFonts w:ascii="Wingdings" w:hAnsi="Wingdings" w:hint="default"/>
      </w:rPr>
    </w:lvl>
    <w:lvl w:ilvl="3" w:tplc="300A0001" w:tentative="1">
      <w:start w:val="1"/>
      <w:numFmt w:val="bullet"/>
      <w:lvlText w:val=""/>
      <w:lvlJc w:val="left"/>
      <w:pPr>
        <w:ind w:left="3765" w:hanging="360"/>
      </w:pPr>
      <w:rPr>
        <w:rFonts w:ascii="Symbol" w:hAnsi="Symbol" w:hint="default"/>
      </w:rPr>
    </w:lvl>
    <w:lvl w:ilvl="4" w:tplc="300A0003" w:tentative="1">
      <w:start w:val="1"/>
      <w:numFmt w:val="bullet"/>
      <w:lvlText w:val="o"/>
      <w:lvlJc w:val="left"/>
      <w:pPr>
        <w:ind w:left="4485" w:hanging="360"/>
      </w:pPr>
      <w:rPr>
        <w:rFonts w:ascii="Courier New" w:hAnsi="Courier New" w:cs="Courier New" w:hint="default"/>
      </w:rPr>
    </w:lvl>
    <w:lvl w:ilvl="5" w:tplc="300A0005" w:tentative="1">
      <w:start w:val="1"/>
      <w:numFmt w:val="bullet"/>
      <w:lvlText w:val=""/>
      <w:lvlJc w:val="left"/>
      <w:pPr>
        <w:ind w:left="5205" w:hanging="360"/>
      </w:pPr>
      <w:rPr>
        <w:rFonts w:ascii="Wingdings" w:hAnsi="Wingdings" w:hint="default"/>
      </w:rPr>
    </w:lvl>
    <w:lvl w:ilvl="6" w:tplc="300A0001" w:tentative="1">
      <w:start w:val="1"/>
      <w:numFmt w:val="bullet"/>
      <w:lvlText w:val=""/>
      <w:lvlJc w:val="left"/>
      <w:pPr>
        <w:ind w:left="5925" w:hanging="360"/>
      </w:pPr>
      <w:rPr>
        <w:rFonts w:ascii="Symbol" w:hAnsi="Symbol" w:hint="default"/>
      </w:rPr>
    </w:lvl>
    <w:lvl w:ilvl="7" w:tplc="300A0003" w:tentative="1">
      <w:start w:val="1"/>
      <w:numFmt w:val="bullet"/>
      <w:lvlText w:val="o"/>
      <w:lvlJc w:val="left"/>
      <w:pPr>
        <w:ind w:left="6645" w:hanging="360"/>
      </w:pPr>
      <w:rPr>
        <w:rFonts w:ascii="Courier New" w:hAnsi="Courier New" w:cs="Courier New" w:hint="default"/>
      </w:rPr>
    </w:lvl>
    <w:lvl w:ilvl="8" w:tplc="300A0005" w:tentative="1">
      <w:start w:val="1"/>
      <w:numFmt w:val="bullet"/>
      <w:lvlText w:val=""/>
      <w:lvlJc w:val="left"/>
      <w:pPr>
        <w:ind w:left="7365" w:hanging="360"/>
      </w:pPr>
      <w:rPr>
        <w:rFonts w:ascii="Wingdings" w:hAnsi="Wingdings" w:hint="default"/>
      </w:rPr>
    </w:lvl>
  </w:abstractNum>
  <w:abstractNum w:abstractNumId="21">
    <w:nsid w:val="2C2F514F"/>
    <w:multiLevelType w:val="hybridMultilevel"/>
    <w:tmpl w:val="85C2E44A"/>
    <w:lvl w:ilvl="0" w:tplc="300A0001">
      <w:start w:val="1"/>
      <w:numFmt w:val="bullet"/>
      <w:lvlText w:val=""/>
      <w:lvlJc w:val="left"/>
      <w:pPr>
        <w:ind w:left="1545" w:hanging="360"/>
      </w:pPr>
      <w:rPr>
        <w:rFonts w:ascii="Symbol" w:hAnsi="Symbol" w:hint="default"/>
      </w:rPr>
    </w:lvl>
    <w:lvl w:ilvl="1" w:tplc="300A0003">
      <w:start w:val="1"/>
      <w:numFmt w:val="bullet"/>
      <w:lvlText w:val="o"/>
      <w:lvlJc w:val="left"/>
      <w:pPr>
        <w:ind w:left="2265" w:hanging="360"/>
      </w:pPr>
      <w:rPr>
        <w:rFonts w:ascii="Courier New" w:hAnsi="Courier New" w:cs="Courier New" w:hint="default"/>
      </w:rPr>
    </w:lvl>
    <w:lvl w:ilvl="2" w:tplc="300A0005">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22">
    <w:nsid w:val="30C06533"/>
    <w:multiLevelType w:val="multilevel"/>
    <w:tmpl w:val="1DD278A4"/>
    <w:lvl w:ilvl="0">
      <w:start w:val="3"/>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nsid w:val="415A5C98"/>
    <w:multiLevelType w:val="hybridMultilevel"/>
    <w:tmpl w:val="6DA6E00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nsid w:val="41981750"/>
    <w:multiLevelType w:val="hybridMultilevel"/>
    <w:tmpl w:val="01D0DAB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5">
    <w:nsid w:val="42BE2F7C"/>
    <w:multiLevelType w:val="hybridMultilevel"/>
    <w:tmpl w:val="3A7E843E"/>
    <w:lvl w:ilvl="0" w:tplc="300A0001">
      <w:start w:val="1"/>
      <w:numFmt w:val="bullet"/>
      <w:lvlText w:val=""/>
      <w:lvlJc w:val="left"/>
      <w:pPr>
        <w:ind w:left="2204"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26">
    <w:nsid w:val="46641C9D"/>
    <w:multiLevelType w:val="hybridMultilevel"/>
    <w:tmpl w:val="DC846C1A"/>
    <w:lvl w:ilvl="0" w:tplc="300A000F">
      <w:start w:val="1"/>
      <w:numFmt w:val="decimal"/>
      <w:lvlText w:val="%1."/>
      <w:lvlJc w:val="left"/>
      <w:pPr>
        <w:ind w:left="2136" w:hanging="360"/>
      </w:pPr>
    </w:lvl>
    <w:lvl w:ilvl="1" w:tplc="300A0019" w:tentative="1">
      <w:start w:val="1"/>
      <w:numFmt w:val="lowerLetter"/>
      <w:lvlText w:val="%2."/>
      <w:lvlJc w:val="left"/>
      <w:pPr>
        <w:ind w:left="2856" w:hanging="360"/>
      </w:pPr>
    </w:lvl>
    <w:lvl w:ilvl="2" w:tplc="300A001B" w:tentative="1">
      <w:start w:val="1"/>
      <w:numFmt w:val="lowerRoman"/>
      <w:lvlText w:val="%3."/>
      <w:lvlJc w:val="right"/>
      <w:pPr>
        <w:ind w:left="3576" w:hanging="180"/>
      </w:pPr>
    </w:lvl>
    <w:lvl w:ilvl="3" w:tplc="300A000F" w:tentative="1">
      <w:start w:val="1"/>
      <w:numFmt w:val="decimal"/>
      <w:lvlText w:val="%4."/>
      <w:lvlJc w:val="left"/>
      <w:pPr>
        <w:ind w:left="4296" w:hanging="360"/>
      </w:pPr>
    </w:lvl>
    <w:lvl w:ilvl="4" w:tplc="300A0019" w:tentative="1">
      <w:start w:val="1"/>
      <w:numFmt w:val="lowerLetter"/>
      <w:lvlText w:val="%5."/>
      <w:lvlJc w:val="left"/>
      <w:pPr>
        <w:ind w:left="5016" w:hanging="360"/>
      </w:pPr>
    </w:lvl>
    <w:lvl w:ilvl="5" w:tplc="300A001B" w:tentative="1">
      <w:start w:val="1"/>
      <w:numFmt w:val="lowerRoman"/>
      <w:lvlText w:val="%6."/>
      <w:lvlJc w:val="right"/>
      <w:pPr>
        <w:ind w:left="5736" w:hanging="180"/>
      </w:pPr>
    </w:lvl>
    <w:lvl w:ilvl="6" w:tplc="300A000F" w:tentative="1">
      <w:start w:val="1"/>
      <w:numFmt w:val="decimal"/>
      <w:lvlText w:val="%7."/>
      <w:lvlJc w:val="left"/>
      <w:pPr>
        <w:ind w:left="6456" w:hanging="360"/>
      </w:pPr>
    </w:lvl>
    <w:lvl w:ilvl="7" w:tplc="300A0019" w:tentative="1">
      <w:start w:val="1"/>
      <w:numFmt w:val="lowerLetter"/>
      <w:lvlText w:val="%8."/>
      <w:lvlJc w:val="left"/>
      <w:pPr>
        <w:ind w:left="7176" w:hanging="360"/>
      </w:pPr>
    </w:lvl>
    <w:lvl w:ilvl="8" w:tplc="300A001B" w:tentative="1">
      <w:start w:val="1"/>
      <w:numFmt w:val="lowerRoman"/>
      <w:lvlText w:val="%9."/>
      <w:lvlJc w:val="right"/>
      <w:pPr>
        <w:ind w:left="7896" w:hanging="180"/>
      </w:pPr>
    </w:lvl>
  </w:abstractNum>
  <w:abstractNum w:abstractNumId="27">
    <w:nsid w:val="499E6E73"/>
    <w:multiLevelType w:val="hybridMultilevel"/>
    <w:tmpl w:val="1D327640"/>
    <w:lvl w:ilvl="0" w:tplc="300A0001">
      <w:start w:val="1"/>
      <w:numFmt w:val="bullet"/>
      <w:lvlText w:val=""/>
      <w:lvlJc w:val="left"/>
      <w:pPr>
        <w:ind w:left="2136" w:hanging="360"/>
      </w:pPr>
      <w:rPr>
        <w:rFonts w:ascii="Symbol" w:hAnsi="Symbol" w:hint="default"/>
      </w:rPr>
    </w:lvl>
    <w:lvl w:ilvl="1" w:tplc="300A0003">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28">
    <w:nsid w:val="4A4C07B3"/>
    <w:multiLevelType w:val="hybridMultilevel"/>
    <w:tmpl w:val="08BEA14A"/>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29">
    <w:nsid w:val="4CCD2941"/>
    <w:multiLevelType w:val="multilevel"/>
    <w:tmpl w:val="9770395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0">
    <w:nsid w:val="4E071BAB"/>
    <w:multiLevelType w:val="multilevel"/>
    <w:tmpl w:val="6AE09E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1">
    <w:nsid w:val="4F037B60"/>
    <w:multiLevelType w:val="multilevel"/>
    <w:tmpl w:val="A55C3F3C"/>
    <w:lvl w:ilvl="0">
      <w:start w:val="4"/>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nsid w:val="4F91229F"/>
    <w:multiLevelType w:val="hybridMultilevel"/>
    <w:tmpl w:val="C6BA53DC"/>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33">
    <w:nsid w:val="50701A13"/>
    <w:multiLevelType w:val="hybridMultilevel"/>
    <w:tmpl w:val="1D76A65E"/>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34">
    <w:nsid w:val="5236267A"/>
    <w:multiLevelType w:val="hybridMultilevel"/>
    <w:tmpl w:val="B89603A2"/>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35">
    <w:nsid w:val="528212B0"/>
    <w:multiLevelType w:val="multilevel"/>
    <w:tmpl w:val="38C684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6">
    <w:nsid w:val="56A36A87"/>
    <w:multiLevelType w:val="multilevel"/>
    <w:tmpl w:val="2B26BB3E"/>
    <w:lvl w:ilvl="0">
      <w:start w:val="2"/>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nsid w:val="5930617D"/>
    <w:multiLevelType w:val="multilevel"/>
    <w:tmpl w:val="967EEDC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8">
    <w:nsid w:val="5D932856"/>
    <w:multiLevelType w:val="multilevel"/>
    <w:tmpl w:val="51A6CB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nsid w:val="5E8B3305"/>
    <w:multiLevelType w:val="multilevel"/>
    <w:tmpl w:val="0B92451A"/>
    <w:lvl w:ilvl="0">
      <w:start w:val="5"/>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0">
    <w:nsid w:val="604A3FDD"/>
    <w:multiLevelType w:val="hybridMultilevel"/>
    <w:tmpl w:val="66F073BC"/>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41">
    <w:nsid w:val="63463DA0"/>
    <w:multiLevelType w:val="hybridMultilevel"/>
    <w:tmpl w:val="5E6CC68E"/>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42">
    <w:nsid w:val="6C23457B"/>
    <w:multiLevelType w:val="multilevel"/>
    <w:tmpl w:val="127A21E0"/>
    <w:lvl w:ilvl="0">
      <w:start w:val="5"/>
      <w:numFmt w:val="decimal"/>
      <w:lvlText w:val="%1"/>
      <w:lvlJc w:val="left"/>
      <w:pPr>
        <w:ind w:left="720" w:hanging="360"/>
      </w:pPr>
      <w:rPr>
        <w:rFonts w:ascii="Arial" w:hAnsi="Arial" w:cs="Arial" w:hint="default"/>
        <w:color w:val="000000"/>
        <w:sz w:val="23"/>
      </w:rPr>
    </w:lvl>
    <w:lvl w:ilvl="1">
      <w:start w:val="1"/>
      <w:numFmt w:val="decimal"/>
      <w:lvlText w:val="%1.%2"/>
      <w:lvlJc w:val="left"/>
      <w:pPr>
        <w:ind w:left="1440" w:hanging="360"/>
      </w:pPr>
      <w:rPr>
        <w:rFonts w:ascii="Arial" w:hAnsi="Arial" w:cs="Arial" w:hint="default"/>
        <w:color w:val="000000"/>
        <w:sz w:val="23"/>
      </w:rPr>
    </w:lvl>
    <w:lvl w:ilvl="2">
      <w:start w:val="1"/>
      <w:numFmt w:val="decimal"/>
      <w:lvlText w:val="%1.%2.%3"/>
      <w:lvlJc w:val="left"/>
      <w:pPr>
        <w:ind w:left="2520" w:hanging="720"/>
      </w:pPr>
      <w:rPr>
        <w:rFonts w:ascii="Arial" w:hAnsi="Arial" w:cs="Arial" w:hint="default"/>
        <w:color w:val="000000"/>
        <w:sz w:val="23"/>
      </w:rPr>
    </w:lvl>
    <w:lvl w:ilvl="3">
      <w:start w:val="1"/>
      <w:numFmt w:val="decimal"/>
      <w:lvlText w:val="%1.%2.%3.%4"/>
      <w:lvlJc w:val="left"/>
      <w:pPr>
        <w:ind w:left="3240" w:hanging="720"/>
      </w:pPr>
      <w:rPr>
        <w:rFonts w:ascii="Arial" w:hAnsi="Arial" w:cs="Arial" w:hint="default"/>
        <w:color w:val="000000"/>
        <w:sz w:val="23"/>
      </w:rPr>
    </w:lvl>
    <w:lvl w:ilvl="4">
      <w:start w:val="1"/>
      <w:numFmt w:val="decimal"/>
      <w:lvlText w:val="%1.%2.%3.%4.%5"/>
      <w:lvlJc w:val="left"/>
      <w:pPr>
        <w:ind w:left="4320" w:hanging="1080"/>
      </w:pPr>
      <w:rPr>
        <w:rFonts w:ascii="Arial" w:hAnsi="Arial" w:cs="Arial" w:hint="default"/>
        <w:color w:val="000000"/>
        <w:sz w:val="23"/>
      </w:rPr>
    </w:lvl>
    <w:lvl w:ilvl="5">
      <w:start w:val="1"/>
      <w:numFmt w:val="decimal"/>
      <w:lvlText w:val="%1.%2.%3.%4.%5.%6"/>
      <w:lvlJc w:val="left"/>
      <w:pPr>
        <w:ind w:left="5040" w:hanging="1080"/>
      </w:pPr>
      <w:rPr>
        <w:rFonts w:ascii="Arial" w:hAnsi="Arial" w:cs="Arial" w:hint="default"/>
        <w:color w:val="000000"/>
        <w:sz w:val="23"/>
      </w:rPr>
    </w:lvl>
    <w:lvl w:ilvl="6">
      <w:start w:val="1"/>
      <w:numFmt w:val="decimal"/>
      <w:lvlText w:val="%1.%2.%3.%4.%5.%6.%7"/>
      <w:lvlJc w:val="left"/>
      <w:pPr>
        <w:ind w:left="6120" w:hanging="1440"/>
      </w:pPr>
      <w:rPr>
        <w:rFonts w:ascii="Arial" w:hAnsi="Arial" w:cs="Arial" w:hint="default"/>
        <w:color w:val="000000"/>
        <w:sz w:val="23"/>
      </w:rPr>
    </w:lvl>
    <w:lvl w:ilvl="7">
      <w:start w:val="1"/>
      <w:numFmt w:val="decimal"/>
      <w:lvlText w:val="%1.%2.%3.%4.%5.%6.%7.%8"/>
      <w:lvlJc w:val="left"/>
      <w:pPr>
        <w:ind w:left="6840" w:hanging="1440"/>
      </w:pPr>
      <w:rPr>
        <w:rFonts w:ascii="Arial" w:hAnsi="Arial" w:cs="Arial" w:hint="default"/>
        <w:color w:val="000000"/>
        <w:sz w:val="23"/>
      </w:rPr>
    </w:lvl>
    <w:lvl w:ilvl="8">
      <w:start w:val="1"/>
      <w:numFmt w:val="decimal"/>
      <w:lvlText w:val="%1.%2.%3.%4.%5.%6.%7.%8.%9"/>
      <w:lvlJc w:val="left"/>
      <w:pPr>
        <w:ind w:left="7920" w:hanging="1800"/>
      </w:pPr>
      <w:rPr>
        <w:rFonts w:ascii="Arial" w:hAnsi="Arial" w:cs="Arial" w:hint="default"/>
        <w:color w:val="000000"/>
        <w:sz w:val="23"/>
      </w:rPr>
    </w:lvl>
  </w:abstractNum>
  <w:abstractNum w:abstractNumId="43">
    <w:nsid w:val="6E190AD5"/>
    <w:multiLevelType w:val="hybridMultilevel"/>
    <w:tmpl w:val="6DA6E00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4">
    <w:nsid w:val="6E643260"/>
    <w:multiLevelType w:val="hybridMultilevel"/>
    <w:tmpl w:val="772AE8A0"/>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45">
    <w:nsid w:val="71895B34"/>
    <w:multiLevelType w:val="hybridMultilevel"/>
    <w:tmpl w:val="F676CFD2"/>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46">
    <w:nsid w:val="759C2F71"/>
    <w:multiLevelType w:val="multilevel"/>
    <w:tmpl w:val="5E36BE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7">
    <w:nsid w:val="7BB233CF"/>
    <w:multiLevelType w:val="hybridMultilevel"/>
    <w:tmpl w:val="3B6C3098"/>
    <w:lvl w:ilvl="0" w:tplc="300A000F">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48">
    <w:nsid w:val="7E6B2D6B"/>
    <w:multiLevelType w:val="multilevel"/>
    <w:tmpl w:val="56649B3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14"/>
  </w:num>
  <w:num w:numId="2">
    <w:abstractNumId w:val="25"/>
  </w:num>
  <w:num w:numId="3">
    <w:abstractNumId w:val="24"/>
  </w:num>
  <w:num w:numId="4">
    <w:abstractNumId w:val="20"/>
  </w:num>
  <w:num w:numId="5">
    <w:abstractNumId w:val="33"/>
  </w:num>
  <w:num w:numId="6">
    <w:abstractNumId w:val="32"/>
  </w:num>
  <w:num w:numId="7">
    <w:abstractNumId w:val="11"/>
  </w:num>
  <w:num w:numId="8">
    <w:abstractNumId w:val="42"/>
  </w:num>
  <w:num w:numId="9">
    <w:abstractNumId w:val="44"/>
  </w:num>
  <w:num w:numId="10">
    <w:abstractNumId w:val="10"/>
  </w:num>
  <w:num w:numId="11">
    <w:abstractNumId w:val="34"/>
  </w:num>
  <w:num w:numId="12">
    <w:abstractNumId w:val="9"/>
  </w:num>
  <w:num w:numId="13">
    <w:abstractNumId w:val="21"/>
  </w:num>
  <w:num w:numId="14">
    <w:abstractNumId w:val="41"/>
  </w:num>
  <w:num w:numId="15">
    <w:abstractNumId w:val="28"/>
  </w:num>
  <w:num w:numId="16">
    <w:abstractNumId w:val="45"/>
  </w:num>
  <w:num w:numId="17">
    <w:abstractNumId w:val="7"/>
  </w:num>
  <w:num w:numId="18">
    <w:abstractNumId w:val="3"/>
  </w:num>
  <w:num w:numId="19">
    <w:abstractNumId w:val="1"/>
  </w:num>
  <w:num w:numId="20">
    <w:abstractNumId w:val="26"/>
  </w:num>
  <w:num w:numId="21">
    <w:abstractNumId w:val="14"/>
  </w:num>
  <w:num w:numId="22">
    <w:abstractNumId w:val="27"/>
  </w:num>
  <w:num w:numId="23">
    <w:abstractNumId w:val="18"/>
  </w:num>
  <w:num w:numId="24">
    <w:abstractNumId w:val="12"/>
  </w:num>
  <w:num w:numId="25">
    <w:abstractNumId w:val="40"/>
  </w:num>
  <w:num w:numId="26">
    <w:abstractNumId w:val="17"/>
  </w:num>
  <w:num w:numId="27">
    <w:abstractNumId w:val="46"/>
  </w:num>
  <w:num w:numId="28">
    <w:abstractNumId w:val="35"/>
  </w:num>
  <w:num w:numId="29">
    <w:abstractNumId w:val="16"/>
  </w:num>
  <w:num w:numId="30">
    <w:abstractNumId w:val="36"/>
  </w:num>
  <w:num w:numId="31">
    <w:abstractNumId w:val="37"/>
  </w:num>
  <w:num w:numId="32">
    <w:abstractNumId w:val="0"/>
  </w:num>
  <w:num w:numId="33">
    <w:abstractNumId w:val="6"/>
  </w:num>
  <w:num w:numId="34">
    <w:abstractNumId w:val="8"/>
  </w:num>
  <w:num w:numId="35">
    <w:abstractNumId w:val="48"/>
  </w:num>
  <w:num w:numId="36">
    <w:abstractNumId w:val="13"/>
  </w:num>
  <w:num w:numId="37">
    <w:abstractNumId w:val="30"/>
  </w:num>
  <w:num w:numId="38">
    <w:abstractNumId w:val="15"/>
  </w:num>
  <w:num w:numId="39">
    <w:abstractNumId w:val="29"/>
  </w:num>
  <w:num w:numId="40">
    <w:abstractNumId w:val="31"/>
  </w:num>
  <w:num w:numId="41">
    <w:abstractNumId w:val="22"/>
  </w:num>
  <w:num w:numId="42">
    <w:abstractNumId w:val="38"/>
  </w:num>
  <w:num w:numId="43">
    <w:abstractNumId w:val="19"/>
  </w:num>
  <w:num w:numId="44">
    <w:abstractNumId w:val="39"/>
  </w:num>
  <w:num w:numId="45">
    <w:abstractNumId w:val="5"/>
  </w:num>
  <w:num w:numId="46">
    <w:abstractNumId w:val="47"/>
  </w:num>
  <w:num w:numId="47">
    <w:abstractNumId w:val="43"/>
  </w:num>
  <w:num w:numId="48">
    <w:abstractNumId w:val="2"/>
  </w:num>
  <w:num w:numId="49">
    <w:abstractNumId w:val="4"/>
  </w:num>
  <w:num w:numId="50">
    <w:abstractNumId w:val="23"/>
  </w:num>
  <w:numIdMacAtCleanup w:val="2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therine Chiluiza">
    <w15:presenceInfo w15:providerId="AD" w15:userId="S-1-5-21-4156850658-669764151-1906917767-1180"/>
  </w15:person>
  <w15:person w15:author="Roger Granda">
    <w15:presenceInfo w15:providerId="Windows Live" w15:userId="4fc026cd8925fa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ACD"/>
    <w:rsid w:val="0000422A"/>
    <w:rsid w:val="00010747"/>
    <w:rsid w:val="00012AB2"/>
    <w:rsid w:val="00016458"/>
    <w:rsid w:val="00017C31"/>
    <w:rsid w:val="000204C8"/>
    <w:rsid w:val="00020EA1"/>
    <w:rsid w:val="00020F05"/>
    <w:rsid w:val="0002190E"/>
    <w:rsid w:val="00021A7C"/>
    <w:rsid w:val="000227E0"/>
    <w:rsid w:val="000231D3"/>
    <w:rsid w:val="00023661"/>
    <w:rsid w:val="00024805"/>
    <w:rsid w:val="00025C8C"/>
    <w:rsid w:val="00026AD5"/>
    <w:rsid w:val="00026F06"/>
    <w:rsid w:val="0003496A"/>
    <w:rsid w:val="00037EF9"/>
    <w:rsid w:val="00040150"/>
    <w:rsid w:val="00041895"/>
    <w:rsid w:val="000421F9"/>
    <w:rsid w:val="00042B9B"/>
    <w:rsid w:val="00043714"/>
    <w:rsid w:val="00044391"/>
    <w:rsid w:val="000445F3"/>
    <w:rsid w:val="00044713"/>
    <w:rsid w:val="00045B62"/>
    <w:rsid w:val="00050F4D"/>
    <w:rsid w:val="000510E9"/>
    <w:rsid w:val="00053035"/>
    <w:rsid w:val="000617A4"/>
    <w:rsid w:val="0006256F"/>
    <w:rsid w:val="000634EA"/>
    <w:rsid w:val="00064CFC"/>
    <w:rsid w:val="00065CB1"/>
    <w:rsid w:val="00066B19"/>
    <w:rsid w:val="00066CD3"/>
    <w:rsid w:val="000719D2"/>
    <w:rsid w:val="000738D6"/>
    <w:rsid w:val="00074ADE"/>
    <w:rsid w:val="00077255"/>
    <w:rsid w:val="000774CA"/>
    <w:rsid w:val="0008033B"/>
    <w:rsid w:val="000817C3"/>
    <w:rsid w:val="0008294E"/>
    <w:rsid w:val="00084AE8"/>
    <w:rsid w:val="000877F4"/>
    <w:rsid w:val="00092774"/>
    <w:rsid w:val="00094848"/>
    <w:rsid w:val="000958CA"/>
    <w:rsid w:val="00095B2B"/>
    <w:rsid w:val="00097996"/>
    <w:rsid w:val="000A2AD9"/>
    <w:rsid w:val="000A55DE"/>
    <w:rsid w:val="000A62DF"/>
    <w:rsid w:val="000A6C3F"/>
    <w:rsid w:val="000A79C0"/>
    <w:rsid w:val="000B0EC4"/>
    <w:rsid w:val="000B2DAA"/>
    <w:rsid w:val="000B4D97"/>
    <w:rsid w:val="000B5C38"/>
    <w:rsid w:val="000C012E"/>
    <w:rsid w:val="000C0F17"/>
    <w:rsid w:val="000C2F08"/>
    <w:rsid w:val="000C3839"/>
    <w:rsid w:val="000C3DBE"/>
    <w:rsid w:val="000C40F1"/>
    <w:rsid w:val="000C69FA"/>
    <w:rsid w:val="000C6A8C"/>
    <w:rsid w:val="000C73D7"/>
    <w:rsid w:val="000C751A"/>
    <w:rsid w:val="000C7BCB"/>
    <w:rsid w:val="000D46B3"/>
    <w:rsid w:val="000E025D"/>
    <w:rsid w:val="000E0CA3"/>
    <w:rsid w:val="000E5E4A"/>
    <w:rsid w:val="000E7496"/>
    <w:rsid w:val="000E78E0"/>
    <w:rsid w:val="000F018B"/>
    <w:rsid w:val="000F2C19"/>
    <w:rsid w:val="000F2D8B"/>
    <w:rsid w:val="000F38C4"/>
    <w:rsid w:val="000F4022"/>
    <w:rsid w:val="000F53AE"/>
    <w:rsid w:val="000F6BEF"/>
    <w:rsid w:val="00100231"/>
    <w:rsid w:val="0010297E"/>
    <w:rsid w:val="001048AB"/>
    <w:rsid w:val="00107056"/>
    <w:rsid w:val="00107D27"/>
    <w:rsid w:val="00110027"/>
    <w:rsid w:val="00111170"/>
    <w:rsid w:val="001134D2"/>
    <w:rsid w:val="00114F99"/>
    <w:rsid w:val="001235F6"/>
    <w:rsid w:val="00124828"/>
    <w:rsid w:val="00125D60"/>
    <w:rsid w:val="00130104"/>
    <w:rsid w:val="0013078F"/>
    <w:rsid w:val="00130798"/>
    <w:rsid w:val="00131BB1"/>
    <w:rsid w:val="0013548D"/>
    <w:rsid w:val="0013713F"/>
    <w:rsid w:val="00137A8A"/>
    <w:rsid w:val="00140091"/>
    <w:rsid w:val="001409C3"/>
    <w:rsid w:val="00142BC4"/>
    <w:rsid w:val="00143B52"/>
    <w:rsid w:val="00143F18"/>
    <w:rsid w:val="00144FEC"/>
    <w:rsid w:val="0014563C"/>
    <w:rsid w:val="00145A01"/>
    <w:rsid w:val="001528B0"/>
    <w:rsid w:val="00153FAC"/>
    <w:rsid w:val="00156DD0"/>
    <w:rsid w:val="0016195A"/>
    <w:rsid w:val="001631C9"/>
    <w:rsid w:val="001704F7"/>
    <w:rsid w:val="00171B09"/>
    <w:rsid w:val="00171E6B"/>
    <w:rsid w:val="001726C4"/>
    <w:rsid w:val="00172923"/>
    <w:rsid w:val="00175679"/>
    <w:rsid w:val="00175A56"/>
    <w:rsid w:val="00181584"/>
    <w:rsid w:val="00182063"/>
    <w:rsid w:val="00182B22"/>
    <w:rsid w:val="0018321E"/>
    <w:rsid w:val="001910A1"/>
    <w:rsid w:val="00191B19"/>
    <w:rsid w:val="0019414E"/>
    <w:rsid w:val="00195342"/>
    <w:rsid w:val="0019566A"/>
    <w:rsid w:val="001974DC"/>
    <w:rsid w:val="001A4F08"/>
    <w:rsid w:val="001A6B68"/>
    <w:rsid w:val="001A6B6A"/>
    <w:rsid w:val="001A76FE"/>
    <w:rsid w:val="001B32F4"/>
    <w:rsid w:val="001B43A5"/>
    <w:rsid w:val="001B4D93"/>
    <w:rsid w:val="001B75C3"/>
    <w:rsid w:val="001C3ADF"/>
    <w:rsid w:val="001C5421"/>
    <w:rsid w:val="001C70F7"/>
    <w:rsid w:val="001D1DBD"/>
    <w:rsid w:val="001D3EF5"/>
    <w:rsid w:val="001D41CF"/>
    <w:rsid w:val="001D4201"/>
    <w:rsid w:val="001D4BF3"/>
    <w:rsid w:val="001D57E7"/>
    <w:rsid w:val="001D720F"/>
    <w:rsid w:val="001D7D9F"/>
    <w:rsid w:val="001E71F4"/>
    <w:rsid w:val="001F1B99"/>
    <w:rsid w:val="001F431F"/>
    <w:rsid w:val="001F5481"/>
    <w:rsid w:val="001F5B41"/>
    <w:rsid w:val="001F6165"/>
    <w:rsid w:val="002038A4"/>
    <w:rsid w:val="002050AB"/>
    <w:rsid w:val="00205E98"/>
    <w:rsid w:val="00206366"/>
    <w:rsid w:val="002110DC"/>
    <w:rsid w:val="00212C4E"/>
    <w:rsid w:val="00216B26"/>
    <w:rsid w:val="002177EF"/>
    <w:rsid w:val="00222E64"/>
    <w:rsid w:val="0022337D"/>
    <w:rsid w:val="00232AB1"/>
    <w:rsid w:val="00232D85"/>
    <w:rsid w:val="0023761D"/>
    <w:rsid w:val="00237F25"/>
    <w:rsid w:val="00241166"/>
    <w:rsid w:val="00242BB3"/>
    <w:rsid w:val="00243632"/>
    <w:rsid w:val="002444D6"/>
    <w:rsid w:val="00245653"/>
    <w:rsid w:val="002469B6"/>
    <w:rsid w:val="00246A43"/>
    <w:rsid w:val="00250D35"/>
    <w:rsid w:val="00252ABA"/>
    <w:rsid w:val="00252BA3"/>
    <w:rsid w:val="002543D2"/>
    <w:rsid w:val="00254D0A"/>
    <w:rsid w:val="00256F09"/>
    <w:rsid w:val="00257167"/>
    <w:rsid w:val="002608AB"/>
    <w:rsid w:val="002609FE"/>
    <w:rsid w:val="00260EE9"/>
    <w:rsid w:val="002641A6"/>
    <w:rsid w:val="00264210"/>
    <w:rsid w:val="00264C26"/>
    <w:rsid w:val="00266627"/>
    <w:rsid w:val="00266697"/>
    <w:rsid w:val="00266978"/>
    <w:rsid w:val="00266B90"/>
    <w:rsid w:val="00267ABA"/>
    <w:rsid w:val="0027058C"/>
    <w:rsid w:val="00274006"/>
    <w:rsid w:val="00274817"/>
    <w:rsid w:val="00275383"/>
    <w:rsid w:val="00276A84"/>
    <w:rsid w:val="00276C42"/>
    <w:rsid w:val="00276DC8"/>
    <w:rsid w:val="002802ED"/>
    <w:rsid w:val="00281D2F"/>
    <w:rsid w:val="002822CE"/>
    <w:rsid w:val="00287B6F"/>
    <w:rsid w:val="00291029"/>
    <w:rsid w:val="00291172"/>
    <w:rsid w:val="002916F4"/>
    <w:rsid w:val="002931EF"/>
    <w:rsid w:val="00293798"/>
    <w:rsid w:val="00294701"/>
    <w:rsid w:val="00294819"/>
    <w:rsid w:val="002A3DA9"/>
    <w:rsid w:val="002A421C"/>
    <w:rsid w:val="002A5404"/>
    <w:rsid w:val="002A6FF8"/>
    <w:rsid w:val="002B001C"/>
    <w:rsid w:val="002B3603"/>
    <w:rsid w:val="002C017F"/>
    <w:rsid w:val="002C094B"/>
    <w:rsid w:val="002C0BA7"/>
    <w:rsid w:val="002C2D57"/>
    <w:rsid w:val="002C4CCC"/>
    <w:rsid w:val="002C4CEC"/>
    <w:rsid w:val="002C5D8B"/>
    <w:rsid w:val="002C63F7"/>
    <w:rsid w:val="002C7004"/>
    <w:rsid w:val="002C727F"/>
    <w:rsid w:val="002D2F14"/>
    <w:rsid w:val="002D38DF"/>
    <w:rsid w:val="002D3CDD"/>
    <w:rsid w:val="002D46D0"/>
    <w:rsid w:val="002D594B"/>
    <w:rsid w:val="002D6D48"/>
    <w:rsid w:val="002E2AAF"/>
    <w:rsid w:val="002E39B0"/>
    <w:rsid w:val="002E47D5"/>
    <w:rsid w:val="002E5849"/>
    <w:rsid w:val="002E6E4D"/>
    <w:rsid w:val="002F307E"/>
    <w:rsid w:val="00300FDF"/>
    <w:rsid w:val="00305AB4"/>
    <w:rsid w:val="00305CFA"/>
    <w:rsid w:val="003072DC"/>
    <w:rsid w:val="00312674"/>
    <w:rsid w:val="00313CB6"/>
    <w:rsid w:val="003146D5"/>
    <w:rsid w:val="0031495D"/>
    <w:rsid w:val="00315B75"/>
    <w:rsid w:val="003206D5"/>
    <w:rsid w:val="00321129"/>
    <w:rsid w:val="0032331F"/>
    <w:rsid w:val="003256E1"/>
    <w:rsid w:val="0032609E"/>
    <w:rsid w:val="003267D7"/>
    <w:rsid w:val="0032744C"/>
    <w:rsid w:val="00327CA7"/>
    <w:rsid w:val="00327DB8"/>
    <w:rsid w:val="003309C2"/>
    <w:rsid w:val="00334B27"/>
    <w:rsid w:val="00334D6C"/>
    <w:rsid w:val="00336D3C"/>
    <w:rsid w:val="00343524"/>
    <w:rsid w:val="00347479"/>
    <w:rsid w:val="00347AAA"/>
    <w:rsid w:val="00350A5C"/>
    <w:rsid w:val="00350F1E"/>
    <w:rsid w:val="0035219A"/>
    <w:rsid w:val="00353742"/>
    <w:rsid w:val="0035653B"/>
    <w:rsid w:val="003570C3"/>
    <w:rsid w:val="0035744F"/>
    <w:rsid w:val="00360520"/>
    <w:rsid w:val="003624D1"/>
    <w:rsid w:val="00362ED4"/>
    <w:rsid w:val="00363BD2"/>
    <w:rsid w:val="003648EF"/>
    <w:rsid w:val="00367225"/>
    <w:rsid w:val="003706D5"/>
    <w:rsid w:val="003712E4"/>
    <w:rsid w:val="00371DC4"/>
    <w:rsid w:val="00372275"/>
    <w:rsid w:val="00374B0C"/>
    <w:rsid w:val="0037584F"/>
    <w:rsid w:val="00375968"/>
    <w:rsid w:val="0037661E"/>
    <w:rsid w:val="00376C6D"/>
    <w:rsid w:val="003800AD"/>
    <w:rsid w:val="00380178"/>
    <w:rsid w:val="00380B7E"/>
    <w:rsid w:val="003849C8"/>
    <w:rsid w:val="00384EC6"/>
    <w:rsid w:val="00391D62"/>
    <w:rsid w:val="0039229F"/>
    <w:rsid w:val="003927A4"/>
    <w:rsid w:val="00395422"/>
    <w:rsid w:val="00395F6B"/>
    <w:rsid w:val="003A0ADA"/>
    <w:rsid w:val="003A2438"/>
    <w:rsid w:val="003A3B30"/>
    <w:rsid w:val="003A3BA8"/>
    <w:rsid w:val="003A500D"/>
    <w:rsid w:val="003A5DED"/>
    <w:rsid w:val="003A6C87"/>
    <w:rsid w:val="003A799B"/>
    <w:rsid w:val="003A7E0B"/>
    <w:rsid w:val="003B2E61"/>
    <w:rsid w:val="003B4453"/>
    <w:rsid w:val="003B630B"/>
    <w:rsid w:val="003C359E"/>
    <w:rsid w:val="003C3C5E"/>
    <w:rsid w:val="003C43C3"/>
    <w:rsid w:val="003C47C0"/>
    <w:rsid w:val="003C5732"/>
    <w:rsid w:val="003C5D3A"/>
    <w:rsid w:val="003C7862"/>
    <w:rsid w:val="003C7971"/>
    <w:rsid w:val="003C7FA0"/>
    <w:rsid w:val="003D164D"/>
    <w:rsid w:val="003D189B"/>
    <w:rsid w:val="003D2170"/>
    <w:rsid w:val="003D246C"/>
    <w:rsid w:val="003D3FDE"/>
    <w:rsid w:val="003D5A44"/>
    <w:rsid w:val="003D5DBE"/>
    <w:rsid w:val="003D78ED"/>
    <w:rsid w:val="003E039D"/>
    <w:rsid w:val="003E1A73"/>
    <w:rsid w:val="003E3260"/>
    <w:rsid w:val="003E3AE3"/>
    <w:rsid w:val="003E572C"/>
    <w:rsid w:val="003E5F4E"/>
    <w:rsid w:val="003E7539"/>
    <w:rsid w:val="003F52B2"/>
    <w:rsid w:val="0040016F"/>
    <w:rsid w:val="00401387"/>
    <w:rsid w:val="004031EB"/>
    <w:rsid w:val="00407F22"/>
    <w:rsid w:val="004103C2"/>
    <w:rsid w:val="004139D1"/>
    <w:rsid w:val="004142E9"/>
    <w:rsid w:val="00414E81"/>
    <w:rsid w:val="00415534"/>
    <w:rsid w:val="00416F34"/>
    <w:rsid w:val="00417637"/>
    <w:rsid w:val="00422CB4"/>
    <w:rsid w:val="00423C64"/>
    <w:rsid w:val="004240A8"/>
    <w:rsid w:val="004250A9"/>
    <w:rsid w:val="00425A37"/>
    <w:rsid w:val="00426D95"/>
    <w:rsid w:val="00430455"/>
    <w:rsid w:val="00430B52"/>
    <w:rsid w:val="00432D40"/>
    <w:rsid w:val="0043460A"/>
    <w:rsid w:val="00437C75"/>
    <w:rsid w:val="00441C6F"/>
    <w:rsid w:val="00441F32"/>
    <w:rsid w:val="00447849"/>
    <w:rsid w:val="0045430B"/>
    <w:rsid w:val="00454582"/>
    <w:rsid w:val="00454EB1"/>
    <w:rsid w:val="004564D1"/>
    <w:rsid w:val="00456BE1"/>
    <w:rsid w:val="004579D6"/>
    <w:rsid w:val="00460233"/>
    <w:rsid w:val="004604FD"/>
    <w:rsid w:val="00460A76"/>
    <w:rsid w:val="0046108F"/>
    <w:rsid w:val="0046202E"/>
    <w:rsid w:val="0046414C"/>
    <w:rsid w:val="00464EBC"/>
    <w:rsid w:val="004714EE"/>
    <w:rsid w:val="0047550C"/>
    <w:rsid w:val="00475C6E"/>
    <w:rsid w:val="00483445"/>
    <w:rsid w:val="00483F3F"/>
    <w:rsid w:val="0048708A"/>
    <w:rsid w:val="004908B9"/>
    <w:rsid w:val="00492AA8"/>
    <w:rsid w:val="0049318C"/>
    <w:rsid w:val="00493960"/>
    <w:rsid w:val="00494D04"/>
    <w:rsid w:val="00496B6F"/>
    <w:rsid w:val="004A4E58"/>
    <w:rsid w:val="004A54A2"/>
    <w:rsid w:val="004A5B2D"/>
    <w:rsid w:val="004B0F10"/>
    <w:rsid w:val="004B1F98"/>
    <w:rsid w:val="004B6ADF"/>
    <w:rsid w:val="004C4743"/>
    <w:rsid w:val="004C61D4"/>
    <w:rsid w:val="004C7D29"/>
    <w:rsid w:val="004D2204"/>
    <w:rsid w:val="004D667D"/>
    <w:rsid w:val="004D6DD6"/>
    <w:rsid w:val="004E0FEC"/>
    <w:rsid w:val="004E17A3"/>
    <w:rsid w:val="004E1E55"/>
    <w:rsid w:val="004E3E38"/>
    <w:rsid w:val="004E491A"/>
    <w:rsid w:val="004E57D1"/>
    <w:rsid w:val="004E7102"/>
    <w:rsid w:val="004F2E70"/>
    <w:rsid w:val="004F3992"/>
    <w:rsid w:val="004F3BB4"/>
    <w:rsid w:val="004F52A9"/>
    <w:rsid w:val="004F775B"/>
    <w:rsid w:val="0050503B"/>
    <w:rsid w:val="0050614A"/>
    <w:rsid w:val="00507077"/>
    <w:rsid w:val="005101EB"/>
    <w:rsid w:val="00510D9C"/>
    <w:rsid w:val="0051164B"/>
    <w:rsid w:val="005123EC"/>
    <w:rsid w:val="00513EE1"/>
    <w:rsid w:val="005175CA"/>
    <w:rsid w:val="0052043E"/>
    <w:rsid w:val="00520F02"/>
    <w:rsid w:val="0052112A"/>
    <w:rsid w:val="00525F5D"/>
    <w:rsid w:val="00527484"/>
    <w:rsid w:val="0053052C"/>
    <w:rsid w:val="005313F2"/>
    <w:rsid w:val="0053250A"/>
    <w:rsid w:val="00532C3F"/>
    <w:rsid w:val="00537947"/>
    <w:rsid w:val="00540A38"/>
    <w:rsid w:val="00543C22"/>
    <w:rsid w:val="00545DF9"/>
    <w:rsid w:val="005517B8"/>
    <w:rsid w:val="00551BFB"/>
    <w:rsid w:val="00551D59"/>
    <w:rsid w:val="00551E21"/>
    <w:rsid w:val="00560E93"/>
    <w:rsid w:val="00561D33"/>
    <w:rsid w:val="0057531C"/>
    <w:rsid w:val="005801AA"/>
    <w:rsid w:val="00580FD4"/>
    <w:rsid w:val="005825E6"/>
    <w:rsid w:val="00582971"/>
    <w:rsid w:val="00583614"/>
    <w:rsid w:val="00584C8E"/>
    <w:rsid w:val="00587149"/>
    <w:rsid w:val="00591A0D"/>
    <w:rsid w:val="0059279C"/>
    <w:rsid w:val="00594742"/>
    <w:rsid w:val="005950ED"/>
    <w:rsid w:val="005960E7"/>
    <w:rsid w:val="005A01EB"/>
    <w:rsid w:val="005A0D3A"/>
    <w:rsid w:val="005A712C"/>
    <w:rsid w:val="005A7EB4"/>
    <w:rsid w:val="005B0D32"/>
    <w:rsid w:val="005B1D51"/>
    <w:rsid w:val="005B4461"/>
    <w:rsid w:val="005B7C0A"/>
    <w:rsid w:val="005C1C3A"/>
    <w:rsid w:val="005D1088"/>
    <w:rsid w:val="005D1551"/>
    <w:rsid w:val="005D2C5C"/>
    <w:rsid w:val="005E5EA9"/>
    <w:rsid w:val="005F1A9B"/>
    <w:rsid w:val="005F2422"/>
    <w:rsid w:val="005F48CD"/>
    <w:rsid w:val="005F55DA"/>
    <w:rsid w:val="005F5F2C"/>
    <w:rsid w:val="005F7364"/>
    <w:rsid w:val="005F7AF7"/>
    <w:rsid w:val="006024A1"/>
    <w:rsid w:val="00602B9D"/>
    <w:rsid w:val="00603923"/>
    <w:rsid w:val="00603E59"/>
    <w:rsid w:val="00605522"/>
    <w:rsid w:val="00605C72"/>
    <w:rsid w:val="006122BC"/>
    <w:rsid w:val="0061426F"/>
    <w:rsid w:val="00616D00"/>
    <w:rsid w:val="006208C1"/>
    <w:rsid w:val="00620976"/>
    <w:rsid w:val="00620DCD"/>
    <w:rsid w:val="0062293B"/>
    <w:rsid w:val="00622ACD"/>
    <w:rsid w:val="00622CC8"/>
    <w:rsid w:val="00624BCF"/>
    <w:rsid w:val="00625838"/>
    <w:rsid w:val="00626CB6"/>
    <w:rsid w:val="0063065B"/>
    <w:rsid w:val="00633030"/>
    <w:rsid w:val="00636C3D"/>
    <w:rsid w:val="006373B1"/>
    <w:rsid w:val="00637562"/>
    <w:rsid w:val="00637E99"/>
    <w:rsid w:val="00641529"/>
    <w:rsid w:val="006435D8"/>
    <w:rsid w:val="00643F3D"/>
    <w:rsid w:val="0064448F"/>
    <w:rsid w:val="00647293"/>
    <w:rsid w:val="0065430B"/>
    <w:rsid w:val="00661A8E"/>
    <w:rsid w:val="00662874"/>
    <w:rsid w:val="00667201"/>
    <w:rsid w:val="00667DB6"/>
    <w:rsid w:val="00670A74"/>
    <w:rsid w:val="00670B2E"/>
    <w:rsid w:val="00675709"/>
    <w:rsid w:val="00676124"/>
    <w:rsid w:val="00676203"/>
    <w:rsid w:val="00676FAD"/>
    <w:rsid w:val="00677F23"/>
    <w:rsid w:val="006819E7"/>
    <w:rsid w:val="006828D3"/>
    <w:rsid w:val="00682BD0"/>
    <w:rsid w:val="00683DF5"/>
    <w:rsid w:val="00687020"/>
    <w:rsid w:val="006879FB"/>
    <w:rsid w:val="00691DA8"/>
    <w:rsid w:val="00696565"/>
    <w:rsid w:val="006965A9"/>
    <w:rsid w:val="006A2F10"/>
    <w:rsid w:val="006A443B"/>
    <w:rsid w:val="006A48A3"/>
    <w:rsid w:val="006B1089"/>
    <w:rsid w:val="006B29C6"/>
    <w:rsid w:val="006B5717"/>
    <w:rsid w:val="006B5A81"/>
    <w:rsid w:val="006B5B4C"/>
    <w:rsid w:val="006B6CC5"/>
    <w:rsid w:val="006C0A9B"/>
    <w:rsid w:val="006C119A"/>
    <w:rsid w:val="006C1BFD"/>
    <w:rsid w:val="006C383C"/>
    <w:rsid w:val="006C5817"/>
    <w:rsid w:val="006C681D"/>
    <w:rsid w:val="006C77A4"/>
    <w:rsid w:val="006D0076"/>
    <w:rsid w:val="006D2367"/>
    <w:rsid w:val="006D481E"/>
    <w:rsid w:val="006D4CE4"/>
    <w:rsid w:val="006D6526"/>
    <w:rsid w:val="006D6611"/>
    <w:rsid w:val="006E0202"/>
    <w:rsid w:val="006E350C"/>
    <w:rsid w:val="006E3F6C"/>
    <w:rsid w:val="006E4613"/>
    <w:rsid w:val="006E5C8F"/>
    <w:rsid w:val="006E6802"/>
    <w:rsid w:val="006E6A9F"/>
    <w:rsid w:val="006E7522"/>
    <w:rsid w:val="006F1626"/>
    <w:rsid w:val="006F1BFB"/>
    <w:rsid w:val="006F2FF5"/>
    <w:rsid w:val="006F386E"/>
    <w:rsid w:val="006F40C8"/>
    <w:rsid w:val="006F4D4D"/>
    <w:rsid w:val="006F54A0"/>
    <w:rsid w:val="006F5863"/>
    <w:rsid w:val="006F70AC"/>
    <w:rsid w:val="006F7EFE"/>
    <w:rsid w:val="00700603"/>
    <w:rsid w:val="00700FFD"/>
    <w:rsid w:val="00701829"/>
    <w:rsid w:val="00701AA8"/>
    <w:rsid w:val="007059FE"/>
    <w:rsid w:val="0071041D"/>
    <w:rsid w:val="007117D7"/>
    <w:rsid w:val="00712DBC"/>
    <w:rsid w:val="0071365B"/>
    <w:rsid w:val="00714901"/>
    <w:rsid w:val="007157C1"/>
    <w:rsid w:val="00716707"/>
    <w:rsid w:val="007169FC"/>
    <w:rsid w:val="00717470"/>
    <w:rsid w:val="00722E59"/>
    <w:rsid w:val="00723197"/>
    <w:rsid w:val="007238A8"/>
    <w:rsid w:val="00725795"/>
    <w:rsid w:val="00733AA9"/>
    <w:rsid w:val="007343FC"/>
    <w:rsid w:val="00734FD9"/>
    <w:rsid w:val="00737992"/>
    <w:rsid w:val="00745744"/>
    <w:rsid w:val="00746F13"/>
    <w:rsid w:val="00752912"/>
    <w:rsid w:val="0075299C"/>
    <w:rsid w:val="0075426E"/>
    <w:rsid w:val="00762997"/>
    <w:rsid w:val="00764FD8"/>
    <w:rsid w:val="00765FA2"/>
    <w:rsid w:val="00766243"/>
    <w:rsid w:val="00767A49"/>
    <w:rsid w:val="00767BB7"/>
    <w:rsid w:val="007748F1"/>
    <w:rsid w:val="00777F62"/>
    <w:rsid w:val="0078088F"/>
    <w:rsid w:val="00781DA8"/>
    <w:rsid w:val="007853DC"/>
    <w:rsid w:val="00785546"/>
    <w:rsid w:val="007903A0"/>
    <w:rsid w:val="007904D2"/>
    <w:rsid w:val="00794DD6"/>
    <w:rsid w:val="0079544C"/>
    <w:rsid w:val="007969BC"/>
    <w:rsid w:val="0079786B"/>
    <w:rsid w:val="007A13F1"/>
    <w:rsid w:val="007A6187"/>
    <w:rsid w:val="007A6816"/>
    <w:rsid w:val="007A7792"/>
    <w:rsid w:val="007B09C2"/>
    <w:rsid w:val="007B54F1"/>
    <w:rsid w:val="007B5EB6"/>
    <w:rsid w:val="007B5F6A"/>
    <w:rsid w:val="007B71F6"/>
    <w:rsid w:val="007C0108"/>
    <w:rsid w:val="007C2D72"/>
    <w:rsid w:val="007C3882"/>
    <w:rsid w:val="007C4CF6"/>
    <w:rsid w:val="007C61F6"/>
    <w:rsid w:val="007C624D"/>
    <w:rsid w:val="007C6339"/>
    <w:rsid w:val="007C65E9"/>
    <w:rsid w:val="007C7815"/>
    <w:rsid w:val="007D14B4"/>
    <w:rsid w:val="007D3218"/>
    <w:rsid w:val="007E1896"/>
    <w:rsid w:val="007E23FF"/>
    <w:rsid w:val="007E2BC3"/>
    <w:rsid w:val="007E3207"/>
    <w:rsid w:val="007E59E1"/>
    <w:rsid w:val="007F0154"/>
    <w:rsid w:val="00801CAF"/>
    <w:rsid w:val="00802B10"/>
    <w:rsid w:val="00803B2F"/>
    <w:rsid w:val="00806DF8"/>
    <w:rsid w:val="00807019"/>
    <w:rsid w:val="00807818"/>
    <w:rsid w:val="0081054F"/>
    <w:rsid w:val="008116D2"/>
    <w:rsid w:val="00813971"/>
    <w:rsid w:val="00813C92"/>
    <w:rsid w:val="0081422D"/>
    <w:rsid w:val="00814826"/>
    <w:rsid w:val="00817204"/>
    <w:rsid w:val="008216C7"/>
    <w:rsid w:val="00821FCD"/>
    <w:rsid w:val="00823067"/>
    <w:rsid w:val="00824C7C"/>
    <w:rsid w:val="008252E4"/>
    <w:rsid w:val="008267E5"/>
    <w:rsid w:val="00827646"/>
    <w:rsid w:val="008336A8"/>
    <w:rsid w:val="008337F4"/>
    <w:rsid w:val="00836B86"/>
    <w:rsid w:val="00837A99"/>
    <w:rsid w:val="008409B9"/>
    <w:rsid w:val="00841EDE"/>
    <w:rsid w:val="0084549B"/>
    <w:rsid w:val="0084726E"/>
    <w:rsid w:val="00847F77"/>
    <w:rsid w:val="00852285"/>
    <w:rsid w:val="008558BB"/>
    <w:rsid w:val="00856103"/>
    <w:rsid w:val="00860353"/>
    <w:rsid w:val="00860920"/>
    <w:rsid w:val="00860FE9"/>
    <w:rsid w:val="00863153"/>
    <w:rsid w:val="008640A0"/>
    <w:rsid w:val="0086468E"/>
    <w:rsid w:val="00865D5B"/>
    <w:rsid w:val="00871FC8"/>
    <w:rsid w:val="00872A11"/>
    <w:rsid w:val="00873BA0"/>
    <w:rsid w:val="00873DF0"/>
    <w:rsid w:val="00876A9F"/>
    <w:rsid w:val="00876FA3"/>
    <w:rsid w:val="00877AA4"/>
    <w:rsid w:val="00880DBE"/>
    <w:rsid w:val="00882217"/>
    <w:rsid w:val="008830FF"/>
    <w:rsid w:val="00883E19"/>
    <w:rsid w:val="0088633E"/>
    <w:rsid w:val="00887A8F"/>
    <w:rsid w:val="00887DEE"/>
    <w:rsid w:val="00890E44"/>
    <w:rsid w:val="008927B1"/>
    <w:rsid w:val="008932CC"/>
    <w:rsid w:val="0089360E"/>
    <w:rsid w:val="008A04C9"/>
    <w:rsid w:val="008A1631"/>
    <w:rsid w:val="008A2178"/>
    <w:rsid w:val="008A4543"/>
    <w:rsid w:val="008A54DC"/>
    <w:rsid w:val="008A5EAC"/>
    <w:rsid w:val="008A6E9C"/>
    <w:rsid w:val="008B1E36"/>
    <w:rsid w:val="008B1F35"/>
    <w:rsid w:val="008B41B4"/>
    <w:rsid w:val="008B433D"/>
    <w:rsid w:val="008B7515"/>
    <w:rsid w:val="008B7EE6"/>
    <w:rsid w:val="008C2C39"/>
    <w:rsid w:val="008C3D52"/>
    <w:rsid w:val="008C6A54"/>
    <w:rsid w:val="008C7838"/>
    <w:rsid w:val="008D36B4"/>
    <w:rsid w:val="008D4491"/>
    <w:rsid w:val="008D4BD1"/>
    <w:rsid w:val="008D569A"/>
    <w:rsid w:val="008D6AEB"/>
    <w:rsid w:val="008D7FE7"/>
    <w:rsid w:val="008E1B27"/>
    <w:rsid w:val="008F02B3"/>
    <w:rsid w:val="008F0FA8"/>
    <w:rsid w:val="008F6B75"/>
    <w:rsid w:val="008F7300"/>
    <w:rsid w:val="0091183E"/>
    <w:rsid w:val="009134F3"/>
    <w:rsid w:val="009154D2"/>
    <w:rsid w:val="009161B5"/>
    <w:rsid w:val="00916B0C"/>
    <w:rsid w:val="00920C4E"/>
    <w:rsid w:val="00924237"/>
    <w:rsid w:val="00924C3B"/>
    <w:rsid w:val="00925354"/>
    <w:rsid w:val="00925B53"/>
    <w:rsid w:val="0092624F"/>
    <w:rsid w:val="00927727"/>
    <w:rsid w:val="0093076C"/>
    <w:rsid w:val="00930BA2"/>
    <w:rsid w:val="00931500"/>
    <w:rsid w:val="00931A5B"/>
    <w:rsid w:val="00934F89"/>
    <w:rsid w:val="009376C9"/>
    <w:rsid w:val="009376CF"/>
    <w:rsid w:val="00940469"/>
    <w:rsid w:val="00940EB2"/>
    <w:rsid w:val="009423C9"/>
    <w:rsid w:val="00943E4B"/>
    <w:rsid w:val="009472AB"/>
    <w:rsid w:val="00947705"/>
    <w:rsid w:val="0095027E"/>
    <w:rsid w:val="009503F6"/>
    <w:rsid w:val="00953048"/>
    <w:rsid w:val="00953410"/>
    <w:rsid w:val="00953F8D"/>
    <w:rsid w:val="00954261"/>
    <w:rsid w:val="0096061C"/>
    <w:rsid w:val="00961AE4"/>
    <w:rsid w:val="00964D29"/>
    <w:rsid w:val="00965C5A"/>
    <w:rsid w:val="009661A8"/>
    <w:rsid w:val="009668BB"/>
    <w:rsid w:val="009674C7"/>
    <w:rsid w:val="00967651"/>
    <w:rsid w:val="00970050"/>
    <w:rsid w:val="0097147A"/>
    <w:rsid w:val="0097160C"/>
    <w:rsid w:val="00971DBB"/>
    <w:rsid w:val="00971E58"/>
    <w:rsid w:val="009755DF"/>
    <w:rsid w:val="00977E4C"/>
    <w:rsid w:val="00980AEC"/>
    <w:rsid w:val="009833C9"/>
    <w:rsid w:val="0098430A"/>
    <w:rsid w:val="009845C3"/>
    <w:rsid w:val="00984D42"/>
    <w:rsid w:val="00985908"/>
    <w:rsid w:val="00986DBD"/>
    <w:rsid w:val="00986E44"/>
    <w:rsid w:val="009870AF"/>
    <w:rsid w:val="00994039"/>
    <w:rsid w:val="009945C0"/>
    <w:rsid w:val="00996078"/>
    <w:rsid w:val="009A63C4"/>
    <w:rsid w:val="009A6908"/>
    <w:rsid w:val="009A739A"/>
    <w:rsid w:val="009B1077"/>
    <w:rsid w:val="009C088D"/>
    <w:rsid w:val="009C380D"/>
    <w:rsid w:val="009C44AA"/>
    <w:rsid w:val="009C5647"/>
    <w:rsid w:val="009C5E8E"/>
    <w:rsid w:val="009C61F4"/>
    <w:rsid w:val="009D620E"/>
    <w:rsid w:val="009D70C6"/>
    <w:rsid w:val="009E0623"/>
    <w:rsid w:val="009E0877"/>
    <w:rsid w:val="009E245A"/>
    <w:rsid w:val="009E37DF"/>
    <w:rsid w:val="009E4AC8"/>
    <w:rsid w:val="009E6684"/>
    <w:rsid w:val="009E6A5F"/>
    <w:rsid w:val="009E7152"/>
    <w:rsid w:val="009F16F8"/>
    <w:rsid w:val="009F241F"/>
    <w:rsid w:val="009F28B3"/>
    <w:rsid w:val="009F6FDA"/>
    <w:rsid w:val="009F72AB"/>
    <w:rsid w:val="00A00119"/>
    <w:rsid w:val="00A00DEB"/>
    <w:rsid w:val="00A02BAB"/>
    <w:rsid w:val="00A077CE"/>
    <w:rsid w:val="00A11DAE"/>
    <w:rsid w:val="00A122AC"/>
    <w:rsid w:val="00A12FEA"/>
    <w:rsid w:val="00A1701F"/>
    <w:rsid w:val="00A177BD"/>
    <w:rsid w:val="00A20A0A"/>
    <w:rsid w:val="00A21215"/>
    <w:rsid w:val="00A2207C"/>
    <w:rsid w:val="00A23372"/>
    <w:rsid w:val="00A239B0"/>
    <w:rsid w:val="00A24858"/>
    <w:rsid w:val="00A30987"/>
    <w:rsid w:val="00A3258A"/>
    <w:rsid w:val="00A32FB1"/>
    <w:rsid w:val="00A33543"/>
    <w:rsid w:val="00A33954"/>
    <w:rsid w:val="00A35708"/>
    <w:rsid w:val="00A40198"/>
    <w:rsid w:val="00A45368"/>
    <w:rsid w:val="00A45EDD"/>
    <w:rsid w:val="00A4726A"/>
    <w:rsid w:val="00A47785"/>
    <w:rsid w:val="00A50273"/>
    <w:rsid w:val="00A5039D"/>
    <w:rsid w:val="00A5142E"/>
    <w:rsid w:val="00A5328A"/>
    <w:rsid w:val="00A537BA"/>
    <w:rsid w:val="00A53BA2"/>
    <w:rsid w:val="00A548D8"/>
    <w:rsid w:val="00A558DE"/>
    <w:rsid w:val="00A55C54"/>
    <w:rsid w:val="00A56E31"/>
    <w:rsid w:val="00A56F9A"/>
    <w:rsid w:val="00A57C72"/>
    <w:rsid w:val="00A60EA8"/>
    <w:rsid w:val="00A613B5"/>
    <w:rsid w:val="00A6579C"/>
    <w:rsid w:val="00A66BA2"/>
    <w:rsid w:val="00A67613"/>
    <w:rsid w:val="00A70B4A"/>
    <w:rsid w:val="00A71C73"/>
    <w:rsid w:val="00A73361"/>
    <w:rsid w:val="00A7440F"/>
    <w:rsid w:val="00A77DA7"/>
    <w:rsid w:val="00A83E65"/>
    <w:rsid w:val="00A83ED9"/>
    <w:rsid w:val="00A841F7"/>
    <w:rsid w:val="00A859C9"/>
    <w:rsid w:val="00A85B4F"/>
    <w:rsid w:val="00A87277"/>
    <w:rsid w:val="00A90C1E"/>
    <w:rsid w:val="00A918EE"/>
    <w:rsid w:val="00A9542D"/>
    <w:rsid w:val="00A957D4"/>
    <w:rsid w:val="00AA0432"/>
    <w:rsid w:val="00AA23FF"/>
    <w:rsid w:val="00AA3EDB"/>
    <w:rsid w:val="00AA5C1B"/>
    <w:rsid w:val="00AA74B0"/>
    <w:rsid w:val="00AA7DB7"/>
    <w:rsid w:val="00AB4AEB"/>
    <w:rsid w:val="00AB6D08"/>
    <w:rsid w:val="00AB70B7"/>
    <w:rsid w:val="00AB7AE4"/>
    <w:rsid w:val="00AC0383"/>
    <w:rsid w:val="00AC0AFA"/>
    <w:rsid w:val="00AC1FDE"/>
    <w:rsid w:val="00AC4BD7"/>
    <w:rsid w:val="00AC6258"/>
    <w:rsid w:val="00AC6F68"/>
    <w:rsid w:val="00AC7473"/>
    <w:rsid w:val="00AD299C"/>
    <w:rsid w:val="00AD46B6"/>
    <w:rsid w:val="00AD4F2B"/>
    <w:rsid w:val="00AD6CB6"/>
    <w:rsid w:val="00AE0518"/>
    <w:rsid w:val="00AE0E1F"/>
    <w:rsid w:val="00AE3BC0"/>
    <w:rsid w:val="00AE4033"/>
    <w:rsid w:val="00AE5C8E"/>
    <w:rsid w:val="00AE5FB2"/>
    <w:rsid w:val="00AF1BDD"/>
    <w:rsid w:val="00AF24DA"/>
    <w:rsid w:val="00AF5FDB"/>
    <w:rsid w:val="00AF6467"/>
    <w:rsid w:val="00AF65C0"/>
    <w:rsid w:val="00B0138C"/>
    <w:rsid w:val="00B01E0C"/>
    <w:rsid w:val="00B02238"/>
    <w:rsid w:val="00B1443F"/>
    <w:rsid w:val="00B14C03"/>
    <w:rsid w:val="00B21994"/>
    <w:rsid w:val="00B23072"/>
    <w:rsid w:val="00B24F6A"/>
    <w:rsid w:val="00B25B8C"/>
    <w:rsid w:val="00B25D34"/>
    <w:rsid w:val="00B27B57"/>
    <w:rsid w:val="00B3031B"/>
    <w:rsid w:val="00B34565"/>
    <w:rsid w:val="00B34A21"/>
    <w:rsid w:val="00B3548F"/>
    <w:rsid w:val="00B368EC"/>
    <w:rsid w:val="00B404A7"/>
    <w:rsid w:val="00B40BC3"/>
    <w:rsid w:val="00B43A84"/>
    <w:rsid w:val="00B44F65"/>
    <w:rsid w:val="00B47E2A"/>
    <w:rsid w:val="00B47ECB"/>
    <w:rsid w:val="00B501CE"/>
    <w:rsid w:val="00B5293C"/>
    <w:rsid w:val="00B52AB8"/>
    <w:rsid w:val="00B52E95"/>
    <w:rsid w:val="00B53C28"/>
    <w:rsid w:val="00B60A19"/>
    <w:rsid w:val="00B6190F"/>
    <w:rsid w:val="00B6382F"/>
    <w:rsid w:val="00B63A59"/>
    <w:rsid w:val="00B64D49"/>
    <w:rsid w:val="00B7081B"/>
    <w:rsid w:val="00B7087D"/>
    <w:rsid w:val="00B72108"/>
    <w:rsid w:val="00B72647"/>
    <w:rsid w:val="00B73770"/>
    <w:rsid w:val="00B73980"/>
    <w:rsid w:val="00B73B35"/>
    <w:rsid w:val="00B750F7"/>
    <w:rsid w:val="00B779E8"/>
    <w:rsid w:val="00B77A10"/>
    <w:rsid w:val="00B8211C"/>
    <w:rsid w:val="00B821F0"/>
    <w:rsid w:val="00B85BA8"/>
    <w:rsid w:val="00B8607B"/>
    <w:rsid w:val="00B8625E"/>
    <w:rsid w:val="00B87A03"/>
    <w:rsid w:val="00B90A4F"/>
    <w:rsid w:val="00B92521"/>
    <w:rsid w:val="00B92CE0"/>
    <w:rsid w:val="00B93648"/>
    <w:rsid w:val="00BA04F0"/>
    <w:rsid w:val="00BA06A8"/>
    <w:rsid w:val="00BA07B8"/>
    <w:rsid w:val="00BA3C13"/>
    <w:rsid w:val="00BA46DE"/>
    <w:rsid w:val="00BA58B1"/>
    <w:rsid w:val="00BA6354"/>
    <w:rsid w:val="00BA78AE"/>
    <w:rsid w:val="00BB148F"/>
    <w:rsid w:val="00BB19AB"/>
    <w:rsid w:val="00BB1FA4"/>
    <w:rsid w:val="00BB275D"/>
    <w:rsid w:val="00BB43C0"/>
    <w:rsid w:val="00BB5717"/>
    <w:rsid w:val="00BB5C61"/>
    <w:rsid w:val="00BB6C61"/>
    <w:rsid w:val="00BC37C4"/>
    <w:rsid w:val="00BC4ABF"/>
    <w:rsid w:val="00BC7933"/>
    <w:rsid w:val="00BC7F68"/>
    <w:rsid w:val="00BD20AE"/>
    <w:rsid w:val="00BD2885"/>
    <w:rsid w:val="00BD2AAD"/>
    <w:rsid w:val="00BD3467"/>
    <w:rsid w:val="00BD413E"/>
    <w:rsid w:val="00BD4C24"/>
    <w:rsid w:val="00BD62B3"/>
    <w:rsid w:val="00BD7A2E"/>
    <w:rsid w:val="00BE1F62"/>
    <w:rsid w:val="00BE3474"/>
    <w:rsid w:val="00BF0330"/>
    <w:rsid w:val="00BF1F18"/>
    <w:rsid w:val="00BF5607"/>
    <w:rsid w:val="00C02D7B"/>
    <w:rsid w:val="00C02FCA"/>
    <w:rsid w:val="00C05538"/>
    <w:rsid w:val="00C061B0"/>
    <w:rsid w:val="00C074A6"/>
    <w:rsid w:val="00C10DFA"/>
    <w:rsid w:val="00C14105"/>
    <w:rsid w:val="00C157C1"/>
    <w:rsid w:val="00C15A26"/>
    <w:rsid w:val="00C17BFB"/>
    <w:rsid w:val="00C23619"/>
    <w:rsid w:val="00C25118"/>
    <w:rsid w:val="00C260F1"/>
    <w:rsid w:val="00C2646C"/>
    <w:rsid w:val="00C34B8A"/>
    <w:rsid w:val="00C40FBD"/>
    <w:rsid w:val="00C41DF2"/>
    <w:rsid w:val="00C44391"/>
    <w:rsid w:val="00C46C8E"/>
    <w:rsid w:val="00C50379"/>
    <w:rsid w:val="00C50BEB"/>
    <w:rsid w:val="00C50E55"/>
    <w:rsid w:val="00C5135A"/>
    <w:rsid w:val="00C51AEB"/>
    <w:rsid w:val="00C54EFC"/>
    <w:rsid w:val="00C610EC"/>
    <w:rsid w:val="00C616A2"/>
    <w:rsid w:val="00C63F58"/>
    <w:rsid w:val="00C649A1"/>
    <w:rsid w:val="00C67E7C"/>
    <w:rsid w:val="00C70479"/>
    <w:rsid w:val="00C71752"/>
    <w:rsid w:val="00C73C91"/>
    <w:rsid w:val="00C7447E"/>
    <w:rsid w:val="00C75F78"/>
    <w:rsid w:val="00C83000"/>
    <w:rsid w:val="00C855C6"/>
    <w:rsid w:val="00C85986"/>
    <w:rsid w:val="00C86D1D"/>
    <w:rsid w:val="00C90143"/>
    <w:rsid w:val="00C9235D"/>
    <w:rsid w:val="00C93236"/>
    <w:rsid w:val="00C948EC"/>
    <w:rsid w:val="00C9701F"/>
    <w:rsid w:val="00C9734D"/>
    <w:rsid w:val="00CA72E8"/>
    <w:rsid w:val="00CA73EE"/>
    <w:rsid w:val="00CB2B24"/>
    <w:rsid w:val="00CB2F3F"/>
    <w:rsid w:val="00CB38C4"/>
    <w:rsid w:val="00CC0FBB"/>
    <w:rsid w:val="00CC18B5"/>
    <w:rsid w:val="00CC1ECD"/>
    <w:rsid w:val="00CC4CD1"/>
    <w:rsid w:val="00CC615C"/>
    <w:rsid w:val="00CD045D"/>
    <w:rsid w:val="00CD0773"/>
    <w:rsid w:val="00CD0972"/>
    <w:rsid w:val="00CD3662"/>
    <w:rsid w:val="00CD3B17"/>
    <w:rsid w:val="00CD4C29"/>
    <w:rsid w:val="00CD57CD"/>
    <w:rsid w:val="00CD5FCD"/>
    <w:rsid w:val="00CD788A"/>
    <w:rsid w:val="00CE0AC6"/>
    <w:rsid w:val="00CE0BB1"/>
    <w:rsid w:val="00CE0EDC"/>
    <w:rsid w:val="00CE1006"/>
    <w:rsid w:val="00CE3589"/>
    <w:rsid w:val="00CE373C"/>
    <w:rsid w:val="00CE4A28"/>
    <w:rsid w:val="00CE4B80"/>
    <w:rsid w:val="00CE5F1B"/>
    <w:rsid w:val="00CE67B1"/>
    <w:rsid w:val="00CF061A"/>
    <w:rsid w:val="00CF1F5B"/>
    <w:rsid w:val="00CF2EEB"/>
    <w:rsid w:val="00CF3501"/>
    <w:rsid w:val="00CF4D6B"/>
    <w:rsid w:val="00D00224"/>
    <w:rsid w:val="00D0274D"/>
    <w:rsid w:val="00D03BC0"/>
    <w:rsid w:val="00D040EF"/>
    <w:rsid w:val="00D06AA5"/>
    <w:rsid w:val="00D06CCF"/>
    <w:rsid w:val="00D07A3A"/>
    <w:rsid w:val="00D112D9"/>
    <w:rsid w:val="00D134E8"/>
    <w:rsid w:val="00D17832"/>
    <w:rsid w:val="00D20DF6"/>
    <w:rsid w:val="00D218F7"/>
    <w:rsid w:val="00D229F7"/>
    <w:rsid w:val="00D23021"/>
    <w:rsid w:val="00D23C81"/>
    <w:rsid w:val="00D25799"/>
    <w:rsid w:val="00D30B2C"/>
    <w:rsid w:val="00D350F7"/>
    <w:rsid w:val="00D371E5"/>
    <w:rsid w:val="00D37BE1"/>
    <w:rsid w:val="00D4042A"/>
    <w:rsid w:val="00D40C7D"/>
    <w:rsid w:val="00D40F86"/>
    <w:rsid w:val="00D42B15"/>
    <w:rsid w:val="00D44937"/>
    <w:rsid w:val="00D4751F"/>
    <w:rsid w:val="00D47F2A"/>
    <w:rsid w:val="00D51994"/>
    <w:rsid w:val="00D51B0A"/>
    <w:rsid w:val="00D52645"/>
    <w:rsid w:val="00D5270A"/>
    <w:rsid w:val="00D528D5"/>
    <w:rsid w:val="00D5515C"/>
    <w:rsid w:val="00D55C64"/>
    <w:rsid w:val="00D55F05"/>
    <w:rsid w:val="00D576D8"/>
    <w:rsid w:val="00D647E2"/>
    <w:rsid w:val="00D655D8"/>
    <w:rsid w:val="00D71D48"/>
    <w:rsid w:val="00D72568"/>
    <w:rsid w:val="00D7270E"/>
    <w:rsid w:val="00D81575"/>
    <w:rsid w:val="00D838A4"/>
    <w:rsid w:val="00D842FB"/>
    <w:rsid w:val="00D971C8"/>
    <w:rsid w:val="00DA18C9"/>
    <w:rsid w:val="00DA5408"/>
    <w:rsid w:val="00DA5D47"/>
    <w:rsid w:val="00DA696F"/>
    <w:rsid w:val="00DA6ADF"/>
    <w:rsid w:val="00DB29A0"/>
    <w:rsid w:val="00DB43CC"/>
    <w:rsid w:val="00DB5FF3"/>
    <w:rsid w:val="00DB674F"/>
    <w:rsid w:val="00DC616C"/>
    <w:rsid w:val="00DD1296"/>
    <w:rsid w:val="00DD1CCA"/>
    <w:rsid w:val="00DD6E86"/>
    <w:rsid w:val="00DE3B07"/>
    <w:rsid w:val="00DE438A"/>
    <w:rsid w:val="00DE6964"/>
    <w:rsid w:val="00DF0ED7"/>
    <w:rsid w:val="00DF2C27"/>
    <w:rsid w:val="00DF2F08"/>
    <w:rsid w:val="00DF5DE1"/>
    <w:rsid w:val="00DF5E88"/>
    <w:rsid w:val="00DF699D"/>
    <w:rsid w:val="00DF6EB9"/>
    <w:rsid w:val="00E01F21"/>
    <w:rsid w:val="00E06B67"/>
    <w:rsid w:val="00E0795D"/>
    <w:rsid w:val="00E114CF"/>
    <w:rsid w:val="00E1240E"/>
    <w:rsid w:val="00E13767"/>
    <w:rsid w:val="00E13F22"/>
    <w:rsid w:val="00E15BE0"/>
    <w:rsid w:val="00E16B73"/>
    <w:rsid w:val="00E1741A"/>
    <w:rsid w:val="00E20783"/>
    <w:rsid w:val="00E20D68"/>
    <w:rsid w:val="00E22415"/>
    <w:rsid w:val="00E235E5"/>
    <w:rsid w:val="00E25227"/>
    <w:rsid w:val="00E26578"/>
    <w:rsid w:val="00E269C0"/>
    <w:rsid w:val="00E26D6F"/>
    <w:rsid w:val="00E27B0D"/>
    <w:rsid w:val="00E42CC6"/>
    <w:rsid w:val="00E4348F"/>
    <w:rsid w:val="00E44A53"/>
    <w:rsid w:val="00E45E9E"/>
    <w:rsid w:val="00E469F8"/>
    <w:rsid w:val="00E50457"/>
    <w:rsid w:val="00E505DA"/>
    <w:rsid w:val="00E50C5B"/>
    <w:rsid w:val="00E523B5"/>
    <w:rsid w:val="00E5563C"/>
    <w:rsid w:val="00E56504"/>
    <w:rsid w:val="00E60734"/>
    <w:rsid w:val="00E64633"/>
    <w:rsid w:val="00E65CB1"/>
    <w:rsid w:val="00E67432"/>
    <w:rsid w:val="00E67865"/>
    <w:rsid w:val="00E67EF8"/>
    <w:rsid w:val="00E70475"/>
    <w:rsid w:val="00E7074E"/>
    <w:rsid w:val="00E71344"/>
    <w:rsid w:val="00E74780"/>
    <w:rsid w:val="00E74CC5"/>
    <w:rsid w:val="00E75FBE"/>
    <w:rsid w:val="00E81217"/>
    <w:rsid w:val="00E843CE"/>
    <w:rsid w:val="00E8458E"/>
    <w:rsid w:val="00E8576E"/>
    <w:rsid w:val="00E85E46"/>
    <w:rsid w:val="00E904AA"/>
    <w:rsid w:val="00E90759"/>
    <w:rsid w:val="00E93F3A"/>
    <w:rsid w:val="00E96575"/>
    <w:rsid w:val="00E97C8A"/>
    <w:rsid w:val="00EA10A5"/>
    <w:rsid w:val="00EA5432"/>
    <w:rsid w:val="00EA7024"/>
    <w:rsid w:val="00EB1CF0"/>
    <w:rsid w:val="00EB1E08"/>
    <w:rsid w:val="00EB322E"/>
    <w:rsid w:val="00EB4187"/>
    <w:rsid w:val="00EB6257"/>
    <w:rsid w:val="00EB776B"/>
    <w:rsid w:val="00EC0992"/>
    <w:rsid w:val="00EC2021"/>
    <w:rsid w:val="00EC5AD3"/>
    <w:rsid w:val="00ED29F4"/>
    <w:rsid w:val="00EE1E32"/>
    <w:rsid w:val="00EE790F"/>
    <w:rsid w:val="00EF7198"/>
    <w:rsid w:val="00EF7F2C"/>
    <w:rsid w:val="00F00875"/>
    <w:rsid w:val="00F00DCD"/>
    <w:rsid w:val="00F01DF8"/>
    <w:rsid w:val="00F01F87"/>
    <w:rsid w:val="00F01FCC"/>
    <w:rsid w:val="00F04394"/>
    <w:rsid w:val="00F04776"/>
    <w:rsid w:val="00F06321"/>
    <w:rsid w:val="00F0716B"/>
    <w:rsid w:val="00F07D31"/>
    <w:rsid w:val="00F12067"/>
    <w:rsid w:val="00F12C43"/>
    <w:rsid w:val="00F17B9F"/>
    <w:rsid w:val="00F20552"/>
    <w:rsid w:val="00F2096F"/>
    <w:rsid w:val="00F21AFA"/>
    <w:rsid w:val="00F22D82"/>
    <w:rsid w:val="00F26574"/>
    <w:rsid w:val="00F27E26"/>
    <w:rsid w:val="00F337C0"/>
    <w:rsid w:val="00F34A9F"/>
    <w:rsid w:val="00F36664"/>
    <w:rsid w:val="00F3668F"/>
    <w:rsid w:val="00F36B2F"/>
    <w:rsid w:val="00F37A95"/>
    <w:rsid w:val="00F41895"/>
    <w:rsid w:val="00F47772"/>
    <w:rsid w:val="00F4784A"/>
    <w:rsid w:val="00F5406E"/>
    <w:rsid w:val="00F563D3"/>
    <w:rsid w:val="00F56A2B"/>
    <w:rsid w:val="00F61CA7"/>
    <w:rsid w:val="00F636E0"/>
    <w:rsid w:val="00F64277"/>
    <w:rsid w:val="00F66242"/>
    <w:rsid w:val="00F71A23"/>
    <w:rsid w:val="00F71D4A"/>
    <w:rsid w:val="00F767E9"/>
    <w:rsid w:val="00F803F4"/>
    <w:rsid w:val="00F81637"/>
    <w:rsid w:val="00F874F1"/>
    <w:rsid w:val="00F877E3"/>
    <w:rsid w:val="00F9085F"/>
    <w:rsid w:val="00F92782"/>
    <w:rsid w:val="00F94ABB"/>
    <w:rsid w:val="00F94BC0"/>
    <w:rsid w:val="00F967D2"/>
    <w:rsid w:val="00F97D89"/>
    <w:rsid w:val="00FA55BF"/>
    <w:rsid w:val="00FA6390"/>
    <w:rsid w:val="00FB20B8"/>
    <w:rsid w:val="00FB2587"/>
    <w:rsid w:val="00FB569C"/>
    <w:rsid w:val="00FB60FD"/>
    <w:rsid w:val="00FB62DC"/>
    <w:rsid w:val="00FB701E"/>
    <w:rsid w:val="00FB74B9"/>
    <w:rsid w:val="00FB7BDA"/>
    <w:rsid w:val="00FC3AA8"/>
    <w:rsid w:val="00FC553F"/>
    <w:rsid w:val="00FC5B76"/>
    <w:rsid w:val="00FC5F75"/>
    <w:rsid w:val="00FC77F6"/>
    <w:rsid w:val="00FD0426"/>
    <w:rsid w:val="00FD1FEE"/>
    <w:rsid w:val="00FD4496"/>
    <w:rsid w:val="00FD4E3D"/>
    <w:rsid w:val="00FD5BF1"/>
    <w:rsid w:val="00FD71BE"/>
    <w:rsid w:val="00FD72A2"/>
    <w:rsid w:val="00FD792A"/>
    <w:rsid w:val="00FE004E"/>
    <w:rsid w:val="00FE2A1C"/>
    <w:rsid w:val="00FE3FA9"/>
    <w:rsid w:val="00FE46EC"/>
    <w:rsid w:val="00FE4879"/>
    <w:rsid w:val="00FF19F1"/>
    <w:rsid w:val="00FF3A78"/>
    <w:rsid w:val="00FF3F91"/>
    <w:rsid w:val="00FF40D5"/>
    <w:rsid w:val="00FF410D"/>
    <w:rsid w:val="00FF762A"/>
  </w:rsids>
  <m:mathPr>
    <m:mathFont m:val="Cambria Math"/>
    <m:brkBin m:val="before"/>
    <m:brkBinSub m:val="--"/>
    <m:smallFrac m:val="0"/>
    <m:dispDef/>
    <m:lMargin m:val="0"/>
    <m:rMargin m:val="0"/>
    <m:defJc m:val="centerGroup"/>
    <m:wrapIndent m:val="1440"/>
    <m:intLim m:val="subSup"/>
    <m:naryLim m:val="undOvr"/>
  </m:mathPr>
  <w:themeFontLang w:val="es-EC"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6BF668F"/>
  <w15:docId w15:val="{6B644208-CBC3-4276-9386-8C6D2915E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D4493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C"/>
    </w:rPr>
  </w:style>
  <w:style w:type="paragraph" w:styleId="Ttulo2">
    <w:name w:val="heading 2"/>
    <w:basedOn w:val="Normal"/>
    <w:next w:val="Normal"/>
    <w:link w:val="Ttulo2Car"/>
    <w:uiPriority w:val="9"/>
    <w:semiHidden/>
    <w:unhideWhenUsed/>
    <w:qFormat/>
    <w:rsid w:val="00506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D44937"/>
    <w:pPr>
      <w:spacing w:before="100" w:beforeAutospacing="1" w:after="100" w:afterAutospacing="1" w:line="240" w:lineRule="auto"/>
      <w:outlineLvl w:val="2"/>
    </w:pPr>
    <w:rPr>
      <w:rFonts w:ascii="Times New Roman" w:eastAsia="Times New Roman" w:hAnsi="Times New Roman" w:cs="Times New Roman"/>
      <w:b/>
      <w:bCs/>
      <w:sz w:val="27"/>
      <w:szCs w:val="27"/>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44937"/>
    <w:rPr>
      <w:rFonts w:ascii="Times New Roman" w:eastAsia="Times New Roman" w:hAnsi="Times New Roman" w:cs="Times New Roman"/>
      <w:b/>
      <w:bCs/>
      <w:kern w:val="36"/>
      <w:sz w:val="48"/>
      <w:szCs w:val="48"/>
      <w:lang w:eastAsia="es-EC"/>
    </w:rPr>
  </w:style>
  <w:style w:type="character" w:customStyle="1" w:styleId="Ttulo3Car">
    <w:name w:val="Título 3 Car"/>
    <w:basedOn w:val="Fuentedeprrafopredeter"/>
    <w:link w:val="Ttulo3"/>
    <w:uiPriority w:val="9"/>
    <w:rsid w:val="00D44937"/>
    <w:rPr>
      <w:rFonts w:ascii="Times New Roman" w:eastAsia="Times New Roman" w:hAnsi="Times New Roman" w:cs="Times New Roman"/>
      <w:b/>
      <w:bCs/>
      <w:sz w:val="27"/>
      <w:szCs w:val="27"/>
      <w:lang w:eastAsia="es-EC"/>
    </w:rPr>
  </w:style>
  <w:style w:type="paragraph" w:styleId="NormalWeb">
    <w:name w:val="Normal (Web)"/>
    <w:basedOn w:val="Normal"/>
    <w:uiPriority w:val="99"/>
    <w:unhideWhenUsed/>
    <w:rsid w:val="00D44937"/>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apple-tab-span">
    <w:name w:val="apple-tab-span"/>
    <w:basedOn w:val="Fuentedeprrafopredeter"/>
    <w:rsid w:val="00D44937"/>
  </w:style>
  <w:style w:type="character" w:styleId="Hipervnculo">
    <w:name w:val="Hyperlink"/>
    <w:basedOn w:val="Fuentedeprrafopredeter"/>
    <w:uiPriority w:val="99"/>
    <w:unhideWhenUsed/>
    <w:rsid w:val="00D44937"/>
    <w:rPr>
      <w:color w:val="0000FF"/>
      <w:u w:val="single"/>
    </w:rPr>
  </w:style>
  <w:style w:type="paragraph" w:customStyle="1" w:styleId="NumeroCapitulo">
    <w:name w:val="Numero Capitulo"/>
    <w:basedOn w:val="Normal"/>
    <w:link w:val="NumeroCapituloCar"/>
    <w:autoRedefine/>
    <w:qFormat/>
    <w:rsid w:val="0050614A"/>
    <w:pPr>
      <w:spacing w:after="0" w:line="480" w:lineRule="auto"/>
      <w:jc w:val="center"/>
    </w:pPr>
    <w:rPr>
      <w:rFonts w:ascii="Arial" w:eastAsia="Times New Roman" w:hAnsi="Arial" w:cs="Arial"/>
      <w:b/>
      <w:bCs/>
      <w:color w:val="000000"/>
      <w:sz w:val="40"/>
      <w:szCs w:val="23"/>
      <w:lang w:eastAsia="es-EC"/>
    </w:rPr>
  </w:style>
  <w:style w:type="paragraph" w:styleId="Prrafodelista">
    <w:name w:val="List Paragraph"/>
    <w:basedOn w:val="Normal"/>
    <w:uiPriority w:val="34"/>
    <w:qFormat/>
    <w:rsid w:val="00124828"/>
    <w:pPr>
      <w:ind w:left="720"/>
      <w:contextualSpacing/>
    </w:pPr>
  </w:style>
  <w:style w:type="character" w:customStyle="1" w:styleId="NumeroCapituloCar">
    <w:name w:val="Numero Capitulo Car"/>
    <w:basedOn w:val="Fuentedeprrafopredeter"/>
    <w:link w:val="NumeroCapitulo"/>
    <w:rsid w:val="0050614A"/>
    <w:rPr>
      <w:rFonts w:ascii="Arial" w:eastAsia="Times New Roman" w:hAnsi="Arial" w:cs="Arial"/>
      <w:b/>
      <w:bCs/>
      <w:color w:val="000000"/>
      <w:sz w:val="40"/>
      <w:szCs w:val="23"/>
      <w:lang w:eastAsia="es-EC"/>
    </w:rPr>
  </w:style>
  <w:style w:type="paragraph" w:customStyle="1" w:styleId="NombreCapitulo">
    <w:name w:val="Nombre Capitulo"/>
    <w:basedOn w:val="NumeroCapitulo"/>
    <w:link w:val="NombreCapituloCar"/>
    <w:qFormat/>
    <w:rsid w:val="0075426E"/>
    <w:pPr>
      <w:numPr>
        <w:numId w:val="1"/>
      </w:numPr>
      <w:jc w:val="left"/>
    </w:pPr>
    <w:rPr>
      <w:sz w:val="32"/>
      <w:szCs w:val="32"/>
    </w:rPr>
  </w:style>
  <w:style w:type="paragraph" w:customStyle="1" w:styleId="Subtitulocapitulo">
    <w:name w:val="Subtitulo capitulo"/>
    <w:basedOn w:val="NombreCapitulo"/>
    <w:link w:val="SubtitulocapituloCar"/>
    <w:qFormat/>
    <w:rsid w:val="006F70AC"/>
    <w:pPr>
      <w:numPr>
        <w:ilvl w:val="1"/>
      </w:numPr>
    </w:pPr>
    <w:rPr>
      <w:sz w:val="28"/>
      <w:szCs w:val="28"/>
    </w:rPr>
  </w:style>
  <w:style w:type="character" w:customStyle="1" w:styleId="NombreCapituloCar">
    <w:name w:val="Nombre Capitulo Car"/>
    <w:basedOn w:val="NumeroCapituloCar"/>
    <w:link w:val="NombreCapitulo"/>
    <w:rsid w:val="0075426E"/>
    <w:rPr>
      <w:rFonts w:ascii="Arial" w:eastAsia="Times New Roman" w:hAnsi="Arial" w:cs="Arial"/>
      <w:b/>
      <w:bCs/>
      <w:color w:val="000000"/>
      <w:sz w:val="32"/>
      <w:szCs w:val="32"/>
      <w:lang w:eastAsia="es-EC"/>
    </w:rPr>
  </w:style>
  <w:style w:type="paragraph" w:customStyle="1" w:styleId="Texto">
    <w:name w:val="Texto"/>
    <w:basedOn w:val="Normal"/>
    <w:link w:val="TextoCar"/>
    <w:qFormat/>
    <w:rsid w:val="003A6C87"/>
    <w:pPr>
      <w:spacing w:after="0" w:line="480" w:lineRule="auto"/>
      <w:ind w:left="825"/>
      <w:jc w:val="both"/>
    </w:pPr>
    <w:rPr>
      <w:rFonts w:ascii="Arial" w:eastAsia="Times New Roman" w:hAnsi="Arial" w:cs="Arial"/>
      <w:sz w:val="24"/>
      <w:szCs w:val="24"/>
      <w:lang w:eastAsia="es-EC"/>
    </w:rPr>
  </w:style>
  <w:style w:type="character" w:customStyle="1" w:styleId="SubtitulocapituloCar">
    <w:name w:val="Subtitulo capitulo Car"/>
    <w:basedOn w:val="NombreCapituloCar"/>
    <w:link w:val="Subtitulocapitulo"/>
    <w:rsid w:val="006F70AC"/>
    <w:rPr>
      <w:rFonts w:ascii="Arial" w:eastAsia="Times New Roman" w:hAnsi="Arial" w:cs="Arial"/>
      <w:b/>
      <w:bCs/>
      <w:color w:val="000000"/>
      <w:sz w:val="28"/>
      <w:szCs w:val="28"/>
      <w:lang w:eastAsia="es-EC"/>
    </w:rPr>
  </w:style>
  <w:style w:type="paragraph" w:styleId="TDC3">
    <w:name w:val="toc 3"/>
    <w:basedOn w:val="Normal"/>
    <w:next w:val="Normal"/>
    <w:autoRedefine/>
    <w:uiPriority w:val="39"/>
    <w:unhideWhenUsed/>
    <w:rsid w:val="00416F34"/>
    <w:pPr>
      <w:spacing w:after="100"/>
      <w:ind w:left="440"/>
    </w:pPr>
  </w:style>
  <w:style w:type="character" w:customStyle="1" w:styleId="TextoCar">
    <w:name w:val="Texto Car"/>
    <w:basedOn w:val="Fuentedeprrafopredeter"/>
    <w:link w:val="Texto"/>
    <w:rsid w:val="003A6C87"/>
    <w:rPr>
      <w:rFonts w:ascii="Arial" w:eastAsia="Times New Roman" w:hAnsi="Arial" w:cs="Arial"/>
      <w:sz w:val="24"/>
      <w:szCs w:val="24"/>
      <w:lang w:eastAsia="es-EC"/>
    </w:rPr>
  </w:style>
  <w:style w:type="paragraph" w:styleId="TDC1">
    <w:name w:val="toc 1"/>
    <w:basedOn w:val="Normal"/>
    <w:next w:val="Normal"/>
    <w:autoRedefine/>
    <w:uiPriority w:val="39"/>
    <w:unhideWhenUsed/>
    <w:rsid w:val="00416F34"/>
    <w:pPr>
      <w:spacing w:after="100"/>
    </w:pPr>
  </w:style>
  <w:style w:type="character" w:customStyle="1" w:styleId="Ttulo2Car">
    <w:name w:val="Título 2 Car"/>
    <w:basedOn w:val="Fuentedeprrafopredeter"/>
    <w:link w:val="Ttulo2"/>
    <w:uiPriority w:val="9"/>
    <w:semiHidden/>
    <w:rsid w:val="0050614A"/>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50614A"/>
    <w:pPr>
      <w:spacing w:after="100"/>
      <w:ind w:left="220"/>
    </w:pPr>
  </w:style>
  <w:style w:type="paragraph" w:styleId="Textonotaalfinal">
    <w:name w:val="endnote text"/>
    <w:basedOn w:val="Normal"/>
    <w:link w:val="TextonotaalfinalCar"/>
    <w:uiPriority w:val="99"/>
    <w:semiHidden/>
    <w:unhideWhenUsed/>
    <w:rsid w:val="009A63C4"/>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A63C4"/>
    <w:rPr>
      <w:sz w:val="20"/>
      <w:szCs w:val="20"/>
    </w:rPr>
  </w:style>
  <w:style w:type="character" w:styleId="Refdenotaalfinal">
    <w:name w:val="endnote reference"/>
    <w:basedOn w:val="Fuentedeprrafopredeter"/>
    <w:uiPriority w:val="99"/>
    <w:semiHidden/>
    <w:unhideWhenUsed/>
    <w:rsid w:val="009A63C4"/>
    <w:rPr>
      <w:vertAlign w:val="superscript"/>
    </w:rPr>
  </w:style>
  <w:style w:type="paragraph" w:styleId="Bibliografa">
    <w:name w:val="Bibliography"/>
    <w:basedOn w:val="Normal"/>
    <w:next w:val="Normal"/>
    <w:uiPriority w:val="37"/>
    <w:unhideWhenUsed/>
    <w:rsid w:val="00483F3F"/>
  </w:style>
  <w:style w:type="paragraph" w:styleId="Encabezado">
    <w:name w:val="header"/>
    <w:basedOn w:val="Normal"/>
    <w:link w:val="EncabezadoCar"/>
    <w:uiPriority w:val="99"/>
    <w:unhideWhenUsed/>
    <w:rsid w:val="002444D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444D6"/>
  </w:style>
  <w:style w:type="paragraph" w:styleId="Piedepgina">
    <w:name w:val="footer"/>
    <w:basedOn w:val="Normal"/>
    <w:link w:val="PiedepginaCar"/>
    <w:uiPriority w:val="99"/>
    <w:unhideWhenUsed/>
    <w:rsid w:val="002444D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444D6"/>
  </w:style>
  <w:style w:type="character" w:styleId="Refdecomentario">
    <w:name w:val="annotation reference"/>
    <w:basedOn w:val="Fuentedeprrafopredeter"/>
    <w:uiPriority w:val="99"/>
    <w:semiHidden/>
    <w:unhideWhenUsed/>
    <w:rsid w:val="00374B0C"/>
    <w:rPr>
      <w:sz w:val="16"/>
      <w:szCs w:val="16"/>
    </w:rPr>
  </w:style>
  <w:style w:type="paragraph" w:styleId="Textocomentario">
    <w:name w:val="annotation text"/>
    <w:basedOn w:val="Normal"/>
    <w:link w:val="TextocomentarioCar"/>
    <w:uiPriority w:val="99"/>
    <w:semiHidden/>
    <w:unhideWhenUsed/>
    <w:rsid w:val="00374B0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74B0C"/>
    <w:rPr>
      <w:sz w:val="20"/>
      <w:szCs w:val="20"/>
    </w:rPr>
  </w:style>
  <w:style w:type="paragraph" w:styleId="Asuntodelcomentario">
    <w:name w:val="annotation subject"/>
    <w:basedOn w:val="Textocomentario"/>
    <w:next w:val="Textocomentario"/>
    <w:link w:val="AsuntodelcomentarioCar"/>
    <w:uiPriority w:val="99"/>
    <w:semiHidden/>
    <w:unhideWhenUsed/>
    <w:rsid w:val="00374B0C"/>
    <w:rPr>
      <w:b/>
      <w:bCs/>
    </w:rPr>
  </w:style>
  <w:style w:type="character" w:customStyle="1" w:styleId="AsuntodelcomentarioCar">
    <w:name w:val="Asunto del comentario Car"/>
    <w:basedOn w:val="TextocomentarioCar"/>
    <w:link w:val="Asuntodelcomentario"/>
    <w:uiPriority w:val="99"/>
    <w:semiHidden/>
    <w:rsid w:val="00374B0C"/>
    <w:rPr>
      <w:b/>
      <w:bCs/>
      <w:sz w:val="20"/>
      <w:szCs w:val="20"/>
    </w:rPr>
  </w:style>
  <w:style w:type="paragraph" w:styleId="Textodeglobo">
    <w:name w:val="Balloon Text"/>
    <w:basedOn w:val="Normal"/>
    <w:link w:val="TextodegloboCar"/>
    <w:uiPriority w:val="99"/>
    <w:semiHidden/>
    <w:unhideWhenUsed/>
    <w:rsid w:val="00374B0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74B0C"/>
    <w:rPr>
      <w:rFonts w:ascii="Segoe UI" w:hAnsi="Segoe UI" w:cs="Segoe UI"/>
      <w:sz w:val="18"/>
      <w:szCs w:val="18"/>
    </w:rPr>
  </w:style>
  <w:style w:type="paragraph" w:styleId="Descripcin">
    <w:name w:val="caption"/>
    <w:basedOn w:val="Normal"/>
    <w:next w:val="Normal"/>
    <w:uiPriority w:val="35"/>
    <w:unhideWhenUsed/>
    <w:qFormat/>
    <w:rsid w:val="009833C9"/>
    <w:pPr>
      <w:spacing w:after="200" w:line="240" w:lineRule="auto"/>
    </w:pPr>
    <w:rPr>
      <w:i/>
      <w:iCs/>
      <w:color w:val="44546A" w:themeColor="text2"/>
      <w:sz w:val="18"/>
      <w:szCs w:val="18"/>
    </w:rPr>
  </w:style>
  <w:style w:type="table" w:styleId="Tablaconcuadrcula">
    <w:name w:val="Table Grid"/>
    <w:basedOn w:val="Tablanormal"/>
    <w:uiPriority w:val="39"/>
    <w:rsid w:val="001F4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BA07B8"/>
    <w:pPr>
      <w:spacing w:after="0" w:line="240" w:lineRule="auto"/>
    </w:pPr>
  </w:style>
  <w:style w:type="table" w:customStyle="1" w:styleId="Tablanormal11">
    <w:name w:val="Tabla normal 11"/>
    <w:basedOn w:val="Tablanormal"/>
    <w:uiPriority w:val="41"/>
    <w:rsid w:val="0076624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51">
    <w:name w:val="Tabla normal 51"/>
    <w:basedOn w:val="Tablanormal"/>
    <w:uiPriority w:val="45"/>
    <w:rsid w:val="008F730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41">
    <w:name w:val="Tabla normal 41"/>
    <w:basedOn w:val="Tablanormal"/>
    <w:uiPriority w:val="44"/>
    <w:rsid w:val="008F02B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21">
    <w:name w:val="Tabla normal 21"/>
    <w:basedOn w:val="Tablanormal"/>
    <w:uiPriority w:val="42"/>
    <w:rsid w:val="008F02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pple-converted-space">
    <w:name w:val="apple-converted-space"/>
    <w:basedOn w:val="Fuentedeprrafopredeter"/>
    <w:rsid w:val="0032609E"/>
  </w:style>
  <w:style w:type="character" w:styleId="Textodelmarcadordeposicin">
    <w:name w:val="Placeholder Text"/>
    <w:basedOn w:val="Fuentedeprrafopredeter"/>
    <w:uiPriority w:val="99"/>
    <w:semiHidden/>
    <w:rsid w:val="000F018B"/>
    <w:rPr>
      <w:color w:val="808080"/>
    </w:rPr>
  </w:style>
  <w:style w:type="table" w:customStyle="1" w:styleId="Tabladecuadrcula4-nfasis31">
    <w:name w:val="Tabla de cuadrícula 4 - Énfasis 31"/>
    <w:basedOn w:val="Tablanormal"/>
    <w:uiPriority w:val="49"/>
    <w:rsid w:val="0088221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Revisin">
    <w:name w:val="Revision"/>
    <w:hidden/>
    <w:uiPriority w:val="99"/>
    <w:semiHidden/>
    <w:rsid w:val="00E2522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86846">
      <w:bodyDiv w:val="1"/>
      <w:marLeft w:val="0"/>
      <w:marRight w:val="0"/>
      <w:marTop w:val="0"/>
      <w:marBottom w:val="0"/>
      <w:divBdr>
        <w:top w:val="none" w:sz="0" w:space="0" w:color="auto"/>
        <w:left w:val="none" w:sz="0" w:space="0" w:color="auto"/>
        <w:bottom w:val="none" w:sz="0" w:space="0" w:color="auto"/>
        <w:right w:val="none" w:sz="0" w:space="0" w:color="auto"/>
      </w:divBdr>
    </w:div>
    <w:div w:id="71128804">
      <w:bodyDiv w:val="1"/>
      <w:marLeft w:val="0"/>
      <w:marRight w:val="0"/>
      <w:marTop w:val="0"/>
      <w:marBottom w:val="0"/>
      <w:divBdr>
        <w:top w:val="none" w:sz="0" w:space="0" w:color="auto"/>
        <w:left w:val="none" w:sz="0" w:space="0" w:color="auto"/>
        <w:bottom w:val="none" w:sz="0" w:space="0" w:color="auto"/>
        <w:right w:val="none" w:sz="0" w:space="0" w:color="auto"/>
      </w:divBdr>
    </w:div>
    <w:div w:id="151918678">
      <w:bodyDiv w:val="1"/>
      <w:marLeft w:val="0"/>
      <w:marRight w:val="0"/>
      <w:marTop w:val="0"/>
      <w:marBottom w:val="0"/>
      <w:divBdr>
        <w:top w:val="none" w:sz="0" w:space="0" w:color="auto"/>
        <w:left w:val="none" w:sz="0" w:space="0" w:color="auto"/>
        <w:bottom w:val="none" w:sz="0" w:space="0" w:color="auto"/>
        <w:right w:val="none" w:sz="0" w:space="0" w:color="auto"/>
      </w:divBdr>
    </w:div>
    <w:div w:id="175383819">
      <w:bodyDiv w:val="1"/>
      <w:marLeft w:val="0"/>
      <w:marRight w:val="0"/>
      <w:marTop w:val="0"/>
      <w:marBottom w:val="0"/>
      <w:divBdr>
        <w:top w:val="none" w:sz="0" w:space="0" w:color="auto"/>
        <w:left w:val="none" w:sz="0" w:space="0" w:color="auto"/>
        <w:bottom w:val="none" w:sz="0" w:space="0" w:color="auto"/>
        <w:right w:val="none" w:sz="0" w:space="0" w:color="auto"/>
      </w:divBdr>
    </w:div>
    <w:div w:id="191724754">
      <w:bodyDiv w:val="1"/>
      <w:marLeft w:val="0"/>
      <w:marRight w:val="0"/>
      <w:marTop w:val="0"/>
      <w:marBottom w:val="0"/>
      <w:divBdr>
        <w:top w:val="none" w:sz="0" w:space="0" w:color="auto"/>
        <w:left w:val="none" w:sz="0" w:space="0" w:color="auto"/>
        <w:bottom w:val="none" w:sz="0" w:space="0" w:color="auto"/>
        <w:right w:val="none" w:sz="0" w:space="0" w:color="auto"/>
      </w:divBdr>
    </w:div>
    <w:div w:id="192039254">
      <w:bodyDiv w:val="1"/>
      <w:marLeft w:val="0"/>
      <w:marRight w:val="0"/>
      <w:marTop w:val="0"/>
      <w:marBottom w:val="0"/>
      <w:divBdr>
        <w:top w:val="none" w:sz="0" w:space="0" w:color="auto"/>
        <w:left w:val="none" w:sz="0" w:space="0" w:color="auto"/>
        <w:bottom w:val="none" w:sz="0" w:space="0" w:color="auto"/>
        <w:right w:val="none" w:sz="0" w:space="0" w:color="auto"/>
      </w:divBdr>
    </w:div>
    <w:div w:id="206989886">
      <w:bodyDiv w:val="1"/>
      <w:marLeft w:val="0"/>
      <w:marRight w:val="0"/>
      <w:marTop w:val="0"/>
      <w:marBottom w:val="0"/>
      <w:divBdr>
        <w:top w:val="none" w:sz="0" w:space="0" w:color="auto"/>
        <w:left w:val="none" w:sz="0" w:space="0" w:color="auto"/>
        <w:bottom w:val="none" w:sz="0" w:space="0" w:color="auto"/>
        <w:right w:val="none" w:sz="0" w:space="0" w:color="auto"/>
      </w:divBdr>
      <w:divsChild>
        <w:div w:id="22101894">
          <w:marLeft w:val="0"/>
          <w:marRight w:val="0"/>
          <w:marTop w:val="0"/>
          <w:marBottom w:val="0"/>
          <w:divBdr>
            <w:top w:val="none" w:sz="0" w:space="0" w:color="auto"/>
            <w:left w:val="none" w:sz="0" w:space="0" w:color="auto"/>
            <w:bottom w:val="none" w:sz="0" w:space="0" w:color="auto"/>
            <w:right w:val="none" w:sz="0" w:space="0" w:color="auto"/>
          </w:divBdr>
        </w:div>
      </w:divsChild>
    </w:div>
    <w:div w:id="218517358">
      <w:bodyDiv w:val="1"/>
      <w:marLeft w:val="0"/>
      <w:marRight w:val="0"/>
      <w:marTop w:val="0"/>
      <w:marBottom w:val="0"/>
      <w:divBdr>
        <w:top w:val="none" w:sz="0" w:space="0" w:color="auto"/>
        <w:left w:val="none" w:sz="0" w:space="0" w:color="auto"/>
        <w:bottom w:val="none" w:sz="0" w:space="0" w:color="auto"/>
        <w:right w:val="none" w:sz="0" w:space="0" w:color="auto"/>
      </w:divBdr>
      <w:divsChild>
        <w:div w:id="484513988">
          <w:marLeft w:val="0"/>
          <w:marRight w:val="0"/>
          <w:marTop w:val="0"/>
          <w:marBottom w:val="0"/>
          <w:divBdr>
            <w:top w:val="none" w:sz="0" w:space="0" w:color="auto"/>
            <w:left w:val="none" w:sz="0" w:space="0" w:color="auto"/>
            <w:bottom w:val="none" w:sz="0" w:space="0" w:color="auto"/>
            <w:right w:val="none" w:sz="0" w:space="0" w:color="auto"/>
          </w:divBdr>
        </w:div>
        <w:div w:id="962925375">
          <w:marLeft w:val="0"/>
          <w:marRight w:val="0"/>
          <w:marTop w:val="0"/>
          <w:marBottom w:val="0"/>
          <w:divBdr>
            <w:top w:val="none" w:sz="0" w:space="0" w:color="auto"/>
            <w:left w:val="none" w:sz="0" w:space="0" w:color="auto"/>
            <w:bottom w:val="none" w:sz="0" w:space="0" w:color="auto"/>
            <w:right w:val="none" w:sz="0" w:space="0" w:color="auto"/>
          </w:divBdr>
        </w:div>
        <w:div w:id="1705321">
          <w:marLeft w:val="0"/>
          <w:marRight w:val="0"/>
          <w:marTop w:val="0"/>
          <w:marBottom w:val="0"/>
          <w:divBdr>
            <w:top w:val="none" w:sz="0" w:space="0" w:color="auto"/>
            <w:left w:val="none" w:sz="0" w:space="0" w:color="auto"/>
            <w:bottom w:val="none" w:sz="0" w:space="0" w:color="auto"/>
            <w:right w:val="none" w:sz="0" w:space="0" w:color="auto"/>
          </w:divBdr>
        </w:div>
        <w:div w:id="1069352582">
          <w:marLeft w:val="0"/>
          <w:marRight w:val="0"/>
          <w:marTop w:val="0"/>
          <w:marBottom w:val="0"/>
          <w:divBdr>
            <w:top w:val="none" w:sz="0" w:space="0" w:color="auto"/>
            <w:left w:val="none" w:sz="0" w:space="0" w:color="auto"/>
            <w:bottom w:val="none" w:sz="0" w:space="0" w:color="auto"/>
            <w:right w:val="none" w:sz="0" w:space="0" w:color="auto"/>
          </w:divBdr>
        </w:div>
        <w:div w:id="42143940">
          <w:marLeft w:val="0"/>
          <w:marRight w:val="0"/>
          <w:marTop w:val="0"/>
          <w:marBottom w:val="0"/>
          <w:divBdr>
            <w:top w:val="none" w:sz="0" w:space="0" w:color="auto"/>
            <w:left w:val="none" w:sz="0" w:space="0" w:color="auto"/>
            <w:bottom w:val="none" w:sz="0" w:space="0" w:color="auto"/>
            <w:right w:val="none" w:sz="0" w:space="0" w:color="auto"/>
          </w:divBdr>
        </w:div>
        <w:div w:id="1035929527">
          <w:marLeft w:val="0"/>
          <w:marRight w:val="0"/>
          <w:marTop w:val="0"/>
          <w:marBottom w:val="0"/>
          <w:divBdr>
            <w:top w:val="none" w:sz="0" w:space="0" w:color="auto"/>
            <w:left w:val="none" w:sz="0" w:space="0" w:color="auto"/>
            <w:bottom w:val="none" w:sz="0" w:space="0" w:color="auto"/>
            <w:right w:val="none" w:sz="0" w:space="0" w:color="auto"/>
          </w:divBdr>
        </w:div>
        <w:div w:id="1184979378">
          <w:marLeft w:val="0"/>
          <w:marRight w:val="0"/>
          <w:marTop w:val="0"/>
          <w:marBottom w:val="0"/>
          <w:divBdr>
            <w:top w:val="none" w:sz="0" w:space="0" w:color="auto"/>
            <w:left w:val="none" w:sz="0" w:space="0" w:color="auto"/>
            <w:bottom w:val="none" w:sz="0" w:space="0" w:color="auto"/>
            <w:right w:val="none" w:sz="0" w:space="0" w:color="auto"/>
          </w:divBdr>
        </w:div>
        <w:div w:id="120349907">
          <w:marLeft w:val="0"/>
          <w:marRight w:val="0"/>
          <w:marTop w:val="0"/>
          <w:marBottom w:val="0"/>
          <w:divBdr>
            <w:top w:val="none" w:sz="0" w:space="0" w:color="auto"/>
            <w:left w:val="none" w:sz="0" w:space="0" w:color="auto"/>
            <w:bottom w:val="none" w:sz="0" w:space="0" w:color="auto"/>
            <w:right w:val="none" w:sz="0" w:space="0" w:color="auto"/>
          </w:divBdr>
        </w:div>
        <w:div w:id="1072461622">
          <w:marLeft w:val="0"/>
          <w:marRight w:val="0"/>
          <w:marTop w:val="0"/>
          <w:marBottom w:val="0"/>
          <w:divBdr>
            <w:top w:val="none" w:sz="0" w:space="0" w:color="auto"/>
            <w:left w:val="none" w:sz="0" w:space="0" w:color="auto"/>
            <w:bottom w:val="none" w:sz="0" w:space="0" w:color="auto"/>
            <w:right w:val="none" w:sz="0" w:space="0" w:color="auto"/>
          </w:divBdr>
        </w:div>
        <w:div w:id="1939630884">
          <w:marLeft w:val="0"/>
          <w:marRight w:val="0"/>
          <w:marTop w:val="0"/>
          <w:marBottom w:val="0"/>
          <w:divBdr>
            <w:top w:val="none" w:sz="0" w:space="0" w:color="auto"/>
            <w:left w:val="none" w:sz="0" w:space="0" w:color="auto"/>
            <w:bottom w:val="none" w:sz="0" w:space="0" w:color="auto"/>
            <w:right w:val="none" w:sz="0" w:space="0" w:color="auto"/>
          </w:divBdr>
        </w:div>
        <w:div w:id="100298426">
          <w:marLeft w:val="0"/>
          <w:marRight w:val="0"/>
          <w:marTop w:val="0"/>
          <w:marBottom w:val="0"/>
          <w:divBdr>
            <w:top w:val="none" w:sz="0" w:space="0" w:color="auto"/>
            <w:left w:val="none" w:sz="0" w:space="0" w:color="auto"/>
            <w:bottom w:val="none" w:sz="0" w:space="0" w:color="auto"/>
            <w:right w:val="none" w:sz="0" w:space="0" w:color="auto"/>
          </w:divBdr>
        </w:div>
        <w:div w:id="1094016824">
          <w:marLeft w:val="0"/>
          <w:marRight w:val="0"/>
          <w:marTop w:val="0"/>
          <w:marBottom w:val="0"/>
          <w:divBdr>
            <w:top w:val="none" w:sz="0" w:space="0" w:color="auto"/>
            <w:left w:val="none" w:sz="0" w:space="0" w:color="auto"/>
            <w:bottom w:val="none" w:sz="0" w:space="0" w:color="auto"/>
            <w:right w:val="none" w:sz="0" w:space="0" w:color="auto"/>
          </w:divBdr>
        </w:div>
        <w:div w:id="2034456409">
          <w:marLeft w:val="0"/>
          <w:marRight w:val="0"/>
          <w:marTop w:val="0"/>
          <w:marBottom w:val="0"/>
          <w:divBdr>
            <w:top w:val="none" w:sz="0" w:space="0" w:color="auto"/>
            <w:left w:val="none" w:sz="0" w:space="0" w:color="auto"/>
            <w:bottom w:val="none" w:sz="0" w:space="0" w:color="auto"/>
            <w:right w:val="none" w:sz="0" w:space="0" w:color="auto"/>
          </w:divBdr>
        </w:div>
      </w:divsChild>
    </w:div>
    <w:div w:id="219557674">
      <w:bodyDiv w:val="1"/>
      <w:marLeft w:val="0"/>
      <w:marRight w:val="0"/>
      <w:marTop w:val="0"/>
      <w:marBottom w:val="0"/>
      <w:divBdr>
        <w:top w:val="none" w:sz="0" w:space="0" w:color="auto"/>
        <w:left w:val="none" w:sz="0" w:space="0" w:color="auto"/>
        <w:bottom w:val="none" w:sz="0" w:space="0" w:color="auto"/>
        <w:right w:val="none" w:sz="0" w:space="0" w:color="auto"/>
      </w:divBdr>
    </w:div>
    <w:div w:id="257567062">
      <w:bodyDiv w:val="1"/>
      <w:marLeft w:val="0"/>
      <w:marRight w:val="0"/>
      <w:marTop w:val="0"/>
      <w:marBottom w:val="0"/>
      <w:divBdr>
        <w:top w:val="none" w:sz="0" w:space="0" w:color="auto"/>
        <w:left w:val="none" w:sz="0" w:space="0" w:color="auto"/>
        <w:bottom w:val="none" w:sz="0" w:space="0" w:color="auto"/>
        <w:right w:val="none" w:sz="0" w:space="0" w:color="auto"/>
      </w:divBdr>
    </w:div>
    <w:div w:id="281233636">
      <w:bodyDiv w:val="1"/>
      <w:marLeft w:val="0"/>
      <w:marRight w:val="0"/>
      <w:marTop w:val="0"/>
      <w:marBottom w:val="0"/>
      <w:divBdr>
        <w:top w:val="none" w:sz="0" w:space="0" w:color="auto"/>
        <w:left w:val="none" w:sz="0" w:space="0" w:color="auto"/>
        <w:bottom w:val="none" w:sz="0" w:space="0" w:color="auto"/>
        <w:right w:val="none" w:sz="0" w:space="0" w:color="auto"/>
      </w:divBdr>
    </w:div>
    <w:div w:id="293290283">
      <w:bodyDiv w:val="1"/>
      <w:marLeft w:val="0"/>
      <w:marRight w:val="0"/>
      <w:marTop w:val="0"/>
      <w:marBottom w:val="0"/>
      <w:divBdr>
        <w:top w:val="none" w:sz="0" w:space="0" w:color="auto"/>
        <w:left w:val="none" w:sz="0" w:space="0" w:color="auto"/>
        <w:bottom w:val="none" w:sz="0" w:space="0" w:color="auto"/>
        <w:right w:val="none" w:sz="0" w:space="0" w:color="auto"/>
      </w:divBdr>
    </w:div>
    <w:div w:id="392970564">
      <w:bodyDiv w:val="1"/>
      <w:marLeft w:val="0"/>
      <w:marRight w:val="0"/>
      <w:marTop w:val="0"/>
      <w:marBottom w:val="0"/>
      <w:divBdr>
        <w:top w:val="none" w:sz="0" w:space="0" w:color="auto"/>
        <w:left w:val="none" w:sz="0" w:space="0" w:color="auto"/>
        <w:bottom w:val="none" w:sz="0" w:space="0" w:color="auto"/>
        <w:right w:val="none" w:sz="0" w:space="0" w:color="auto"/>
      </w:divBdr>
    </w:div>
    <w:div w:id="531302744">
      <w:bodyDiv w:val="1"/>
      <w:marLeft w:val="0"/>
      <w:marRight w:val="0"/>
      <w:marTop w:val="0"/>
      <w:marBottom w:val="0"/>
      <w:divBdr>
        <w:top w:val="none" w:sz="0" w:space="0" w:color="auto"/>
        <w:left w:val="none" w:sz="0" w:space="0" w:color="auto"/>
        <w:bottom w:val="none" w:sz="0" w:space="0" w:color="auto"/>
        <w:right w:val="none" w:sz="0" w:space="0" w:color="auto"/>
      </w:divBdr>
    </w:div>
    <w:div w:id="535042454">
      <w:bodyDiv w:val="1"/>
      <w:marLeft w:val="0"/>
      <w:marRight w:val="0"/>
      <w:marTop w:val="0"/>
      <w:marBottom w:val="0"/>
      <w:divBdr>
        <w:top w:val="none" w:sz="0" w:space="0" w:color="auto"/>
        <w:left w:val="none" w:sz="0" w:space="0" w:color="auto"/>
        <w:bottom w:val="none" w:sz="0" w:space="0" w:color="auto"/>
        <w:right w:val="none" w:sz="0" w:space="0" w:color="auto"/>
      </w:divBdr>
    </w:div>
    <w:div w:id="545995288">
      <w:bodyDiv w:val="1"/>
      <w:marLeft w:val="0"/>
      <w:marRight w:val="0"/>
      <w:marTop w:val="0"/>
      <w:marBottom w:val="0"/>
      <w:divBdr>
        <w:top w:val="none" w:sz="0" w:space="0" w:color="auto"/>
        <w:left w:val="none" w:sz="0" w:space="0" w:color="auto"/>
        <w:bottom w:val="none" w:sz="0" w:space="0" w:color="auto"/>
        <w:right w:val="none" w:sz="0" w:space="0" w:color="auto"/>
      </w:divBdr>
    </w:div>
    <w:div w:id="551891838">
      <w:bodyDiv w:val="1"/>
      <w:marLeft w:val="0"/>
      <w:marRight w:val="0"/>
      <w:marTop w:val="0"/>
      <w:marBottom w:val="0"/>
      <w:divBdr>
        <w:top w:val="none" w:sz="0" w:space="0" w:color="auto"/>
        <w:left w:val="none" w:sz="0" w:space="0" w:color="auto"/>
        <w:bottom w:val="none" w:sz="0" w:space="0" w:color="auto"/>
        <w:right w:val="none" w:sz="0" w:space="0" w:color="auto"/>
      </w:divBdr>
    </w:div>
    <w:div w:id="557133484">
      <w:bodyDiv w:val="1"/>
      <w:marLeft w:val="0"/>
      <w:marRight w:val="0"/>
      <w:marTop w:val="0"/>
      <w:marBottom w:val="0"/>
      <w:divBdr>
        <w:top w:val="none" w:sz="0" w:space="0" w:color="auto"/>
        <w:left w:val="none" w:sz="0" w:space="0" w:color="auto"/>
        <w:bottom w:val="none" w:sz="0" w:space="0" w:color="auto"/>
        <w:right w:val="none" w:sz="0" w:space="0" w:color="auto"/>
      </w:divBdr>
    </w:div>
    <w:div w:id="595091191">
      <w:bodyDiv w:val="1"/>
      <w:marLeft w:val="0"/>
      <w:marRight w:val="0"/>
      <w:marTop w:val="0"/>
      <w:marBottom w:val="0"/>
      <w:divBdr>
        <w:top w:val="none" w:sz="0" w:space="0" w:color="auto"/>
        <w:left w:val="none" w:sz="0" w:space="0" w:color="auto"/>
        <w:bottom w:val="none" w:sz="0" w:space="0" w:color="auto"/>
        <w:right w:val="none" w:sz="0" w:space="0" w:color="auto"/>
      </w:divBdr>
    </w:div>
    <w:div w:id="613248529">
      <w:bodyDiv w:val="1"/>
      <w:marLeft w:val="0"/>
      <w:marRight w:val="0"/>
      <w:marTop w:val="0"/>
      <w:marBottom w:val="0"/>
      <w:divBdr>
        <w:top w:val="none" w:sz="0" w:space="0" w:color="auto"/>
        <w:left w:val="none" w:sz="0" w:space="0" w:color="auto"/>
        <w:bottom w:val="none" w:sz="0" w:space="0" w:color="auto"/>
        <w:right w:val="none" w:sz="0" w:space="0" w:color="auto"/>
      </w:divBdr>
    </w:div>
    <w:div w:id="622073608">
      <w:bodyDiv w:val="1"/>
      <w:marLeft w:val="0"/>
      <w:marRight w:val="0"/>
      <w:marTop w:val="0"/>
      <w:marBottom w:val="0"/>
      <w:divBdr>
        <w:top w:val="none" w:sz="0" w:space="0" w:color="auto"/>
        <w:left w:val="none" w:sz="0" w:space="0" w:color="auto"/>
        <w:bottom w:val="none" w:sz="0" w:space="0" w:color="auto"/>
        <w:right w:val="none" w:sz="0" w:space="0" w:color="auto"/>
      </w:divBdr>
    </w:div>
    <w:div w:id="655842056">
      <w:bodyDiv w:val="1"/>
      <w:marLeft w:val="0"/>
      <w:marRight w:val="0"/>
      <w:marTop w:val="0"/>
      <w:marBottom w:val="0"/>
      <w:divBdr>
        <w:top w:val="none" w:sz="0" w:space="0" w:color="auto"/>
        <w:left w:val="none" w:sz="0" w:space="0" w:color="auto"/>
        <w:bottom w:val="none" w:sz="0" w:space="0" w:color="auto"/>
        <w:right w:val="none" w:sz="0" w:space="0" w:color="auto"/>
      </w:divBdr>
    </w:div>
    <w:div w:id="665518679">
      <w:bodyDiv w:val="1"/>
      <w:marLeft w:val="0"/>
      <w:marRight w:val="0"/>
      <w:marTop w:val="0"/>
      <w:marBottom w:val="0"/>
      <w:divBdr>
        <w:top w:val="none" w:sz="0" w:space="0" w:color="auto"/>
        <w:left w:val="none" w:sz="0" w:space="0" w:color="auto"/>
        <w:bottom w:val="none" w:sz="0" w:space="0" w:color="auto"/>
        <w:right w:val="none" w:sz="0" w:space="0" w:color="auto"/>
      </w:divBdr>
    </w:div>
    <w:div w:id="723717925">
      <w:bodyDiv w:val="1"/>
      <w:marLeft w:val="0"/>
      <w:marRight w:val="0"/>
      <w:marTop w:val="0"/>
      <w:marBottom w:val="0"/>
      <w:divBdr>
        <w:top w:val="none" w:sz="0" w:space="0" w:color="auto"/>
        <w:left w:val="none" w:sz="0" w:space="0" w:color="auto"/>
        <w:bottom w:val="none" w:sz="0" w:space="0" w:color="auto"/>
        <w:right w:val="none" w:sz="0" w:space="0" w:color="auto"/>
      </w:divBdr>
    </w:div>
    <w:div w:id="732968374">
      <w:bodyDiv w:val="1"/>
      <w:marLeft w:val="0"/>
      <w:marRight w:val="0"/>
      <w:marTop w:val="0"/>
      <w:marBottom w:val="0"/>
      <w:divBdr>
        <w:top w:val="none" w:sz="0" w:space="0" w:color="auto"/>
        <w:left w:val="none" w:sz="0" w:space="0" w:color="auto"/>
        <w:bottom w:val="none" w:sz="0" w:space="0" w:color="auto"/>
        <w:right w:val="none" w:sz="0" w:space="0" w:color="auto"/>
      </w:divBdr>
      <w:divsChild>
        <w:div w:id="1705784788">
          <w:marLeft w:val="0"/>
          <w:marRight w:val="0"/>
          <w:marTop w:val="0"/>
          <w:marBottom w:val="0"/>
          <w:divBdr>
            <w:top w:val="none" w:sz="0" w:space="0" w:color="auto"/>
            <w:left w:val="none" w:sz="0" w:space="0" w:color="auto"/>
            <w:bottom w:val="none" w:sz="0" w:space="0" w:color="auto"/>
            <w:right w:val="none" w:sz="0" w:space="0" w:color="auto"/>
          </w:divBdr>
          <w:divsChild>
            <w:div w:id="1519663010">
              <w:marLeft w:val="0"/>
              <w:marRight w:val="0"/>
              <w:marTop w:val="0"/>
              <w:marBottom w:val="0"/>
              <w:divBdr>
                <w:top w:val="none" w:sz="0" w:space="0" w:color="auto"/>
                <w:left w:val="none" w:sz="0" w:space="0" w:color="auto"/>
                <w:bottom w:val="none" w:sz="0" w:space="0" w:color="auto"/>
                <w:right w:val="none" w:sz="0" w:space="0" w:color="auto"/>
              </w:divBdr>
              <w:divsChild>
                <w:div w:id="741294083">
                  <w:marLeft w:val="0"/>
                  <w:marRight w:val="0"/>
                  <w:marTop w:val="0"/>
                  <w:marBottom w:val="0"/>
                  <w:divBdr>
                    <w:top w:val="none" w:sz="0" w:space="0" w:color="auto"/>
                    <w:left w:val="none" w:sz="0" w:space="0" w:color="auto"/>
                    <w:bottom w:val="none" w:sz="0" w:space="0" w:color="auto"/>
                    <w:right w:val="none" w:sz="0" w:space="0" w:color="auto"/>
                  </w:divBdr>
                  <w:divsChild>
                    <w:div w:id="1173909842">
                      <w:marLeft w:val="0"/>
                      <w:marRight w:val="0"/>
                      <w:marTop w:val="0"/>
                      <w:marBottom w:val="0"/>
                      <w:divBdr>
                        <w:top w:val="none" w:sz="0" w:space="0" w:color="auto"/>
                        <w:left w:val="none" w:sz="0" w:space="0" w:color="auto"/>
                        <w:bottom w:val="none" w:sz="0" w:space="0" w:color="auto"/>
                        <w:right w:val="none" w:sz="0" w:space="0" w:color="auto"/>
                      </w:divBdr>
                      <w:divsChild>
                        <w:div w:id="787355073">
                          <w:marLeft w:val="0"/>
                          <w:marRight w:val="0"/>
                          <w:marTop w:val="0"/>
                          <w:marBottom w:val="0"/>
                          <w:divBdr>
                            <w:top w:val="none" w:sz="0" w:space="0" w:color="auto"/>
                            <w:left w:val="none" w:sz="0" w:space="0" w:color="auto"/>
                            <w:bottom w:val="none" w:sz="0" w:space="0" w:color="auto"/>
                            <w:right w:val="none" w:sz="0" w:space="0" w:color="auto"/>
                          </w:divBdr>
                          <w:divsChild>
                            <w:div w:id="396248839">
                              <w:marLeft w:val="0"/>
                              <w:marRight w:val="0"/>
                              <w:marTop w:val="0"/>
                              <w:marBottom w:val="0"/>
                              <w:divBdr>
                                <w:top w:val="none" w:sz="0" w:space="0" w:color="auto"/>
                                <w:left w:val="none" w:sz="0" w:space="0" w:color="auto"/>
                                <w:bottom w:val="none" w:sz="0" w:space="0" w:color="auto"/>
                                <w:right w:val="none" w:sz="0" w:space="0" w:color="auto"/>
                              </w:divBdr>
                              <w:divsChild>
                                <w:div w:id="802112581">
                                  <w:marLeft w:val="0"/>
                                  <w:marRight w:val="0"/>
                                  <w:marTop w:val="0"/>
                                  <w:marBottom w:val="0"/>
                                  <w:divBdr>
                                    <w:top w:val="none" w:sz="0" w:space="0" w:color="auto"/>
                                    <w:left w:val="none" w:sz="0" w:space="0" w:color="auto"/>
                                    <w:bottom w:val="none" w:sz="0" w:space="0" w:color="auto"/>
                                    <w:right w:val="none" w:sz="0" w:space="0" w:color="auto"/>
                                  </w:divBdr>
                                  <w:divsChild>
                                    <w:div w:id="2141799604">
                                      <w:marLeft w:val="0"/>
                                      <w:marRight w:val="0"/>
                                      <w:marTop w:val="0"/>
                                      <w:marBottom w:val="0"/>
                                      <w:divBdr>
                                        <w:top w:val="none" w:sz="0" w:space="0" w:color="auto"/>
                                        <w:left w:val="none" w:sz="0" w:space="0" w:color="auto"/>
                                        <w:bottom w:val="none" w:sz="0" w:space="0" w:color="auto"/>
                                        <w:right w:val="none" w:sz="0" w:space="0" w:color="auto"/>
                                      </w:divBdr>
                                      <w:divsChild>
                                        <w:div w:id="1691492211">
                                          <w:marLeft w:val="0"/>
                                          <w:marRight w:val="0"/>
                                          <w:marTop w:val="0"/>
                                          <w:marBottom w:val="0"/>
                                          <w:divBdr>
                                            <w:top w:val="none" w:sz="0" w:space="0" w:color="auto"/>
                                            <w:left w:val="none" w:sz="0" w:space="0" w:color="auto"/>
                                            <w:bottom w:val="none" w:sz="0" w:space="0" w:color="auto"/>
                                            <w:right w:val="none" w:sz="0" w:space="0" w:color="auto"/>
                                          </w:divBdr>
                                          <w:divsChild>
                                            <w:div w:id="1247226095">
                                              <w:marLeft w:val="0"/>
                                              <w:marRight w:val="0"/>
                                              <w:marTop w:val="0"/>
                                              <w:marBottom w:val="0"/>
                                              <w:divBdr>
                                                <w:top w:val="none" w:sz="0" w:space="0" w:color="auto"/>
                                                <w:left w:val="none" w:sz="0" w:space="0" w:color="auto"/>
                                                <w:bottom w:val="none" w:sz="0" w:space="0" w:color="auto"/>
                                                <w:right w:val="none" w:sz="0" w:space="0" w:color="auto"/>
                                              </w:divBdr>
                                              <w:divsChild>
                                                <w:div w:id="890700550">
                                                  <w:marLeft w:val="0"/>
                                                  <w:marRight w:val="0"/>
                                                  <w:marTop w:val="0"/>
                                                  <w:marBottom w:val="0"/>
                                                  <w:divBdr>
                                                    <w:top w:val="none" w:sz="0" w:space="0" w:color="auto"/>
                                                    <w:left w:val="none" w:sz="0" w:space="0" w:color="auto"/>
                                                    <w:bottom w:val="none" w:sz="0" w:space="0" w:color="auto"/>
                                                    <w:right w:val="none" w:sz="0" w:space="0" w:color="auto"/>
                                                  </w:divBdr>
                                                  <w:divsChild>
                                                    <w:div w:id="311299459">
                                                      <w:marLeft w:val="0"/>
                                                      <w:marRight w:val="0"/>
                                                      <w:marTop w:val="0"/>
                                                      <w:marBottom w:val="0"/>
                                                      <w:divBdr>
                                                        <w:top w:val="none" w:sz="0" w:space="0" w:color="auto"/>
                                                        <w:left w:val="none" w:sz="0" w:space="0" w:color="auto"/>
                                                        <w:bottom w:val="none" w:sz="0" w:space="0" w:color="auto"/>
                                                        <w:right w:val="none" w:sz="0" w:space="0" w:color="auto"/>
                                                      </w:divBdr>
                                                      <w:divsChild>
                                                        <w:div w:id="323969274">
                                                          <w:marLeft w:val="0"/>
                                                          <w:marRight w:val="0"/>
                                                          <w:marTop w:val="0"/>
                                                          <w:marBottom w:val="0"/>
                                                          <w:divBdr>
                                                            <w:top w:val="none" w:sz="0" w:space="0" w:color="auto"/>
                                                            <w:left w:val="none" w:sz="0" w:space="0" w:color="auto"/>
                                                            <w:bottom w:val="none" w:sz="0" w:space="0" w:color="auto"/>
                                                            <w:right w:val="none" w:sz="0" w:space="0" w:color="auto"/>
                                                          </w:divBdr>
                                                          <w:divsChild>
                                                            <w:div w:id="257979866">
                                                              <w:marLeft w:val="0"/>
                                                              <w:marRight w:val="0"/>
                                                              <w:marTop w:val="0"/>
                                                              <w:marBottom w:val="0"/>
                                                              <w:divBdr>
                                                                <w:top w:val="none" w:sz="0" w:space="0" w:color="auto"/>
                                                                <w:left w:val="none" w:sz="0" w:space="0" w:color="auto"/>
                                                                <w:bottom w:val="none" w:sz="0" w:space="0" w:color="auto"/>
                                                                <w:right w:val="none" w:sz="0" w:space="0" w:color="auto"/>
                                                              </w:divBdr>
                                                              <w:divsChild>
                                                                <w:div w:id="157235708">
                                                                  <w:marLeft w:val="0"/>
                                                                  <w:marRight w:val="0"/>
                                                                  <w:marTop w:val="0"/>
                                                                  <w:marBottom w:val="0"/>
                                                                  <w:divBdr>
                                                                    <w:top w:val="none" w:sz="0" w:space="0" w:color="auto"/>
                                                                    <w:left w:val="none" w:sz="0" w:space="0" w:color="auto"/>
                                                                    <w:bottom w:val="none" w:sz="0" w:space="0" w:color="auto"/>
                                                                    <w:right w:val="none" w:sz="0" w:space="0" w:color="auto"/>
                                                                  </w:divBdr>
                                                                  <w:divsChild>
                                                                    <w:div w:id="1610625369">
                                                                      <w:marLeft w:val="0"/>
                                                                      <w:marRight w:val="0"/>
                                                                      <w:marTop w:val="0"/>
                                                                      <w:marBottom w:val="0"/>
                                                                      <w:divBdr>
                                                                        <w:top w:val="none" w:sz="0" w:space="0" w:color="auto"/>
                                                                        <w:left w:val="none" w:sz="0" w:space="0" w:color="auto"/>
                                                                        <w:bottom w:val="none" w:sz="0" w:space="0" w:color="auto"/>
                                                                        <w:right w:val="none" w:sz="0" w:space="0" w:color="auto"/>
                                                                      </w:divBdr>
                                                                      <w:divsChild>
                                                                        <w:div w:id="213541791">
                                                                          <w:marLeft w:val="0"/>
                                                                          <w:marRight w:val="0"/>
                                                                          <w:marTop w:val="0"/>
                                                                          <w:marBottom w:val="0"/>
                                                                          <w:divBdr>
                                                                            <w:top w:val="none" w:sz="0" w:space="0" w:color="auto"/>
                                                                            <w:left w:val="none" w:sz="0" w:space="0" w:color="auto"/>
                                                                            <w:bottom w:val="none" w:sz="0" w:space="0" w:color="auto"/>
                                                                            <w:right w:val="none" w:sz="0" w:space="0" w:color="auto"/>
                                                                          </w:divBdr>
                                                                          <w:divsChild>
                                                                            <w:div w:id="102923945">
                                                                              <w:marLeft w:val="0"/>
                                                                              <w:marRight w:val="0"/>
                                                                              <w:marTop w:val="0"/>
                                                                              <w:marBottom w:val="0"/>
                                                                              <w:divBdr>
                                                                                <w:top w:val="none" w:sz="0" w:space="0" w:color="auto"/>
                                                                                <w:left w:val="none" w:sz="0" w:space="0" w:color="auto"/>
                                                                                <w:bottom w:val="none" w:sz="0" w:space="0" w:color="auto"/>
                                                                                <w:right w:val="none" w:sz="0" w:space="0" w:color="auto"/>
                                                                              </w:divBdr>
                                                                              <w:divsChild>
                                                                                <w:div w:id="2125495300">
                                                                                  <w:marLeft w:val="0"/>
                                                                                  <w:marRight w:val="0"/>
                                                                                  <w:marTop w:val="0"/>
                                                                                  <w:marBottom w:val="0"/>
                                                                                  <w:divBdr>
                                                                                    <w:top w:val="none" w:sz="0" w:space="0" w:color="auto"/>
                                                                                    <w:left w:val="none" w:sz="0" w:space="0" w:color="auto"/>
                                                                                    <w:bottom w:val="none" w:sz="0" w:space="0" w:color="auto"/>
                                                                                    <w:right w:val="none" w:sz="0" w:space="0" w:color="auto"/>
                                                                                  </w:divBdr>
                                                                                  <w:divsChild>
                                                                                    <w:div w:id="1607496504">
                                                                                      <w:marLeft w:val="0"/>
                                                                                      <w:marRight w:val="0"/>
                                                                                      <w:marTop w:val="0"/>
                                                                                      <w:marBottom w:val="0"/>
                                                                                      <w:divBdr>
                                                                                        <w:top w:val="none" w:sz="0" w:space="0" w:color="auto"/>
                                                                                        <w:left w:val="none" w:sz="0" w:space="0" w:color="auto"/>
                                                                                        <w:bottom w:val="none" w:sz="0" w:space="0" w:color="auto"/>
                                                                                        <w:right w:val="none" w:sz="0" w:space="0" w:color="auto"/>
                                                                                      </w:divBdr>
                                                                                      <w:divsChild>
                                                                                        <w:div w:id="361368220">
                                                                                          <w:marLeft w:val="0"/>
                                                                                          <w:marRight w:val="0"/>
                                                                                          <w:marTop w:val="0"/>
                                                                                          <w:marBottom w:val="0"/>
                                                                                          <w:divBdr>
                                                                                            <w:top w:val="none" w:sz="0" w:space="0" w:color="auto"/>
                                                                                            <w:left w:val="none" w:sz="0" w:space="0" w:color="auto"/>
                                                                                            <w:bottom w:val="none" w:sz="0" w:space="0" w:color="auto"/>
                                                                                            <w:right w:val="none" w:sz="0" w:space="0" w:color="auto"/>
                                                                                          </w:divBdr>
                                                                                          <w:divsChild>
                                                                                            <w:div w:id="974411115">
                                                                                              <w:marLeft w:val="0"/>
                                                                                              <w:marRight w:val="0"/>
                                                                                              <w:marTop w:val="0"/>
                                                                                              <w:marBottom w:val="0"/>
                                                                                              <w:divBdr>
                                                                                                <w:top w:val="none" w:sz="0" w:space="0" w:color="auto"/>
                                                                                                <w:left w:val="none" w:sz="0" w:space="0" w:color="auto"/>
                                                                                                <w:bottom w:val="none" w:sz="0" w:space="0" w:color="auto"/>
                                                                                                <w:right w:val="none" w:sz="0" w:space="0" w:color="auto"/>
                                                                                              </w:divBdr>
                                                                                              <w:divsChild>
                                                                                                <w:div w:id="925655409">
                                                                                                  <w:marLeft w:val="0"/>
                                                                                                  <w:marRight w:val="0"/>
                                                                                                  <w:marTop w:val="0"/>
                                                                                                  <w:marBottom w:val="0"/>
                                                                                                  <w:divBdr>
                                                                                                    <w:top w:val="none" w:sz="0" w:space="0" w:color="auto"/>
                                                                                                    <w:left w:val="none" w:sz="0" w:space="0" w:color="auto"/>
                                                                                                    <w:bottom w:val="none" w:sz="0" w:space="0" w:color="auto"/>
                                                                                                    <w:right w:val="none" w:sz="0" w:space="0" w:color="auto"/>
                                                                                                  </w:divBdr>
                                                                                                  <w:divsChild>
                                                                                                    <w:div w:id="2075736227">
                                                                                                      <w:marLeft w:val="0"/>
                                                                                                      <w:marRight w:val="0"/>
                                                                                                      <w:marTop w:val="0"/>
                                                                                                      <w:marBottom w:val="0"/>
                                                                                                      <w:divBdr>
                                                                                                        <w:top w:val="none" w:sz="0" w:space="0" w:color="auto"/>
                                                                                                        <w:left w:val="none" w:sz="0" w:space="0" w:color="auto"/>
                                                                                                        <w:bottom w:val="none" w:sz="0" w:space="0" w:color="auto"/>
                                                                                                        <w:right w:val="none" w:sz="0" w:space="0" w:color="auto"/>
                                                                                                      </w:divBdr>
                                                                                                    </w:div>
                                                                                                    <w:div w:id="217665175">
                                                                                                      <w:marLeft w:val="0"/>
                                                                                                      <w:marRight w:val="0"/>
                                                                                                      <w:marTop w:val="0"/>
                                                                                                      <w:marBottom w:val="0"/>
                                                                                                      <w:divBdr>
                                                                                                        <w:top w:val="none" w:sz="0" w:space="0" w:color="auto"/>
                                                                                                        <w:left w:val="none" w:sz="0" w:space="0" w:color="auto"/>
                                                                                                        <w:bottom w:val="none" w:sz="0" w:space="0" w:color="auto"/>
                                                                                                        <w:right w:val="none" w:sz="0" w:space="0" w:color="auto"/>
                                                                                                      </w:divBdr>
                                                                                                    </w:div>
                                                                                                    <w:div w:id="104158233">
                                                                                                      <w:marLeft w:val="0"/>
                                                                                                      <w:marRight w:val="0"/>
                                                                                                      <w:marTop w:val="0"/>
                                                                                                      <w:marBottom w:val="0"/>
                                                                                                      <w:divBdr>
                                                                                                        <w:top w:val="none" w:sz="0" w:space="0" w:color="auto"/>
                                                                                                        <w:left w:val="none" w:sz="0" w:space="0" w:color="auto"/>
                                                                                                        <w:bottom w:val="none" w:sz="0" w:space="0" w:color="auto"/>
                                                                                                        <w:right w:val="none" w:sz="0" w:space="0" w:color="auto"/>
                                                                                                      </w:divBdr>
                                                                                                    </w:div>
                                                                                                    <w:div w:id="882982319">
                                                                                                      <w:marLeft w:val="0"/>
                                                                                                      <w:marRight w:val="0"/>
                                                                                                      <w:marTop w:val="0"/>
                                                                                                      <w:marBottom w:val="0"/>
                                                                                                      <w:divBdr>
                                                                                                        <w:top w:val="none" w:sz="0" w:space="0" w:color="auto"/>
                                                                                                        <w:left w:val="none" w:sz="0" w:space="0" w:color="auto"/>
                                                                                                        <w:bottom w:val="none" w:sz="0" w:space="0" w:color="auto"/>
                                                                                                        <w:right w:val="none" w:sz="0" w:space="0" w:color="auto"/>
                                                                                                      </w:divBdr>
                                                                                                    </w:div>
                                                                                                    <w:div w:id="1006787007">
                                                                                                      <w:marLeft w:val="0"/>
                                                                                                      <w:marRight w:val="0"/>
                                                                                                      <w:marTop w:val="0"/>
                                                                                                      <w:marBottom w:val="0"/>
                                                                                                      <w:divBdr>
                                                                                                        <w:top w:val="none" w:sz="0" w:space="0" w:color="auto"/>
                                                                                                        <w:left w:val="none" w:sz="0" w:space="0" w:color="auto"/>
                                                                                                        <w:bottom w:val="none" w:sz="0" w:space="0" w:color="auto"/>
                                                                                                        <w:right w:val="none" w:sz="0" w:space="0" w:color="auto"/>
                                                                                                      </w:divBdr>
                                                                                                      <w:divsChild>
                                                                                                        <w:div w:id="746658971">
                                                                                                          <w:marLeft w:val="0"/>
                                                                                                          <w:marRight w:val="0"/>
                                                                                                          <w:marTop w:val="0"/>
                                                                                                          <w:marBottom w:val="0"/>
                                                                                                          <w:divBdr>
                                                                                                            <w:top w:val="none" w:sz="0" w:space="0" w:color="auto"/>
                                                                                                            <w:left w:val="none" w:sz="0" w:space="0" w:color="auto"/>
                                                                                                            <w:bottom w:val="none" w:sz="0" w:space="0" w:color="auto"/>
                                                                                                            <w:right w:val="none" w:sz="0" w:space="0" w:color="auto"/>
                                                                                                          </w:divBdr>
                                                                                                          <w:divsChild>
                                                                                                            <w:div w:id="1045104393">
                                                                                                              <w:marLeft w:val="0"/>
                                                                                                              <w:marRight w:val="0"/>
                                                                                                              <w:marTop w:val="0"/>
                                                                                                              <w:marBottom w:val="0"/>
                                                                                                              <w:divBdr>
                                                                                                                <w:top w:val="none" w:sz="0" w:space="0" w:color="auto"/>
                                                                                                                <w:left w:val="none" w:sz="0" w:space="0" w:color="auto"/>
                                                                                                                <w:bottom w:val="none" w:sz="0" w:space="0" w:color="auto"/>
                                                                                                                <w:right w:val="none" w:sz="0" w:space="0" w:color="auto"/>
                                                                                                              </w:divBdr>
                                                                                                              <w:divsChild>
                                                                                                                <w:div w:id="1571846015">
                                                                                                                  <w:marLeft w:val="0"/>
                                                                                                                  <w:marRight w:val="0"/>
                                                                                                                  <w:marTop w:val="0"/>
                                                                                                                  <w:marBottom w:val="0"/>
                                                                                                                  <w:divBdr>
                                                                                                                    <w:top w:val="none" w:sz="0" w:space="0" w:color="auto"/>
                                                                                                                    <w:left w:val="none" w:sz="0" w:space="0" w:color="auto"/>
                                                                                                                    <w:bottom w:val="none" w:sz="0" w:space="0" w:color="auto"/>
                                                                                                                    <w:right w:val="none" w:sz="0" w:space="0" w:color="auto"/>
                                                                                                                  </w:divBdr>
                                                                                                                  <w:divsChild>
                                                                                                                    <w:div w:id="794952744">
                                                                                                                      <w:marLeft w:val="0"/>
                                                                                                                      <w:marRight w:val="0"/>
                                                                                                                      <w:marTop w:val="0"/>
                                                                                                                      <w:marBottom w:val="0"/>
                                                                                                                      <w:divBdr>
                                                                                                                        <w:top w:val="none" w:sz="0" w:space="0" w:color="auto"/>
                                                                                                                        <w:left w:val="none" w:sz="0" w:space="0" w:color="auto"/>
                                                                                                                        <w:bottom w:val="none" w:sz="0" w:space="0" w:color="auto"/>
                                                                                                                        <w:right w:val="none" w:sz="0" w:space="0" w:color="auto"/>
                                                                                                                      </w:divBdr>
                                                                                                                      <w:divsChild>
                                                                                                                        <w:div w:id="17826852">
                                                                                                                          <w:marLeft w:val="0"/>
                                                                                                                          <w:marRight w:val="0"/>
                                                                                                                          <w:marTop w:val="0"/>
                                                                                                                          <w:marBottom w:val="0"/>
                                                                                                                          <w:divBdr>
                                                                                                                            <w:top w:val="none" w:sz="0" w:space="0" w:color="auto"/>
                                                                                                                            <w:left w:val="none" w:sz="0" w:space="0" w:color="auto"/>
                                                                                                                            <w:bottom w:val="none" w:sz="0" w:space="0" w:color="auto"/>
                                                                                                                            <w:right w:val="none" w:sz="0" w:space="0" w:color="auto"/>
                                                                                                                          </w:divBdr>
                                                                                                                          <w:divsChild>
                                                                                                                            <w:div w:id="1163735508">
                                                                                                                              <w:marLeft w:val="0"/>
                                                                                                                              <w:marRight w:val="0"/>
                                                                                                                              <w:marTop w:val="0"/>
                                                                                                                              <w:marBottom w:val="0"/>
                                                                                                                              <w:divBdr>
                                                                                                                                <w:top w:val="none" w:sz="0" w:space="0" w:color="auto"/>
                                                                                                                                <w:left w:val="none" w:sz="0" w:space="0" w:color="auto"/>
                                                                                                                                <w:bottom w:val="none" w:sz="0" w:space="0" w:color="auto"/>
                                                                                                                                <w:right w:val="none" w:sz="0" w:space="0" w:color="auto"/>
                                                                                                                              </w:divBdr>
                                                                                                                              <w:divsChild>
                                                                                                                                <w:div w:id="1484660033">
                                                                                                                                  <w:marLeft w:val="0"/>
                                                                                                                                  <w:marRight w:val="0"/>
                                                                                                                                  <w:marTop w:val="0"/>
                                                                                                                                  <w:marBottom w:val="0"/>
                                                                                                                                  <w:divBdr>
                                                                                                                                    <w:top w:val="none" w:sz="0" w:space="0" w:color="auto"/>
                                                                                                                                    <w:left w:val="none" w:sz="0" w:space="0" w:color="auto"/>
                                                                                                                                    <w:bottom w:val="none" w:sz="0" w:space="0" w:color="auto"/>
                                                                                                                                    <w:right w:val="none" w:sz="0" w:space="0" w:color="auto"/>
                                                                                                                                  </w:divBdr>
                                                                                                                                  <w:divsChild>
                                                                                                                                    <w:div w:id="892277535">
                                                                                                                                      <w:marLeft w:val="0"/>
                                                                                                                                      <w:marRight w:val="0"/>
                                                                                                                                      <w:marTop w:val="0"/>
                                                                                                                                      <w:marBottom w:val="0"/>
                                                                                                                                      <w:divBdr>
                                                                                                                                        <w:top w:val="none" w:sz="0" w:space="0" w:color="auto"/>
                                                                                                                                        <w:left w:val="none" w:sz="0" w:space="0" w:color="auto"/>
                                                                                                                                        <w:bottom w:val="none" w:sz="0" w:space="0" w:color="auto"/>
                                                                                                                                        <w:right w:val="none" w:sz="0" w:space="0" w:color="auto"/>
                                                                                                                                      </w:divBdr>
                                                                                                                                      <w:divsChild>
                                                                                                                                        <w:div w:id="328413915">
                                                                                                                                          <w:marLeft w:val="0"/>
                                                                                                                                          <w:marRight w:val="0"/>
                                                                                                                                          <w:marTop w:val="0"/>
                                                                                                                                          <w:marBottom w:val="0"/>
                                                                                                                                          <w:divBdr>
                                                                                                                                            <w:top w:val="none" w:sz="0" w:space="0" w:color="auto"/>
                                                                                                                                            <w:left w:val="none" w:sz="0" w:space="0" w:color="auto"/>
                                                                                                                                            <w:bottom w:val="none" w:sz="0" w:space="0" w:color="auto"/>
                                                                                                                                            <w:right w:val="none" w:sz="0" w:space="0" w:color="auto"/>
                                                                                                                                          </w:divBdr>
                                                                                                                                          <w:divsChild>
                                                                                                                                            <w:div w:id="892689768">
                                                                                                                                              <w:marLeft w:val="0"/>
                                                                                                                                              <w:marRight w:val="0"/>
                                                                                                                                              <w:marTop w:val="0"/>
                                                                                                                                              <w:marBottom w:val="0"/>
                                                                                                                                              <w:divBdr>
                                                                                                                                                <w:top w:val="none" w:sz="0" w:space="0" w:color="auto"/>
                                                                                                                                                <w:left w:val="none" w:sz="0" w:space="0" w:color="auto"/>
                                                                                                                                                <w:bottom w:val="none" w:sz="0" w:space="0" w:color="auto"/>
                                                                                                                                                <w:right w:val="none" w:sz="0" w:space="0" w:color="auto"/>
                                                                                                                                              </w:divBdr>
                                                                                                                                              <w:divsChild>
                                                                                                                                                <w:div w:id="494613841">
                                                                                                                                                  <w:marLeft w:val="0"/>
                                                                                                                                                  <w:marRight w:val="0"/>
                                                                                                                                                  <w:marTop w:val="0"/>
                                                                                                                                                  <w:marBottom w:val="0"/>
                                                                                                                                                  <w:divBdr>
                                                                                                                                                    <w:top w:val="none" w:sz="0" w:space="0" w:color="auto"/>
                                                                                                                                                    <w:left w:val="none" w:sz="0" w:space="0" w:color="auto"/>
                                                                                                                                                    <w:bottom w:val="none" w:sz="0" w:space="0" w:color="auto"/>
                                                                                                                                                    <w:right w:val="none" w:sz="0" w:space="0" w:color="auto"/>
                                                                                                                                                  </w:divBdr>
                                                                                                                                                  <w:divsChild>
                                                                                                                                                    <w:div w:id="1436175916">
                                                                                                                                                      <w:marLeft w:val="0"/>
                                                                                                                                                      <w:marRight w:val="0"/>
                                                                                                                                                      <w:marTop w:val="0"/>
                                                                                                                                                      <w:marBottom w:val="0"/>
                                                                                                                                                      <w:divBdr>
                                                                                                                                                        <w:top w:val="none" w:sz="0" w:space="0" w:color="auto"/>
                                                                                                                                                        <w:left w:val="none" w:sz="0" w:space="0" w:color="auto"/>
                                                                                                                                                        <w:bottom w:val="none" w:sz="0" w:space="0" w:color="auto"/>
                                                                                                                                                        <w:right w:val="none" w:sz="0" w:space="0" w:color="auto"/>
                                                                                                                                                      </w:divBdr>
                                                                                                                                                      <w:divsChild>
                                                                                                                                                        <w:div w:id="2097899633">
                                                                                                                                                          <w:marLeft w:val="0"/>
                                                                                                                                                          <w:marRight w:val="0"/>
                                                                                                                                                          <w:marTop w:val="0"/>
                                                                                                                                                          <w:marBottom w:val="0"/>
                                                                                                                                                          <w:divBdr>
                                                                                                                                                            <w:top w:val="none" w:sz="0" w:space="0" w:color="auto"/>
                                                                                                                                                            <w:left w:val="none" w:sz="0" w:space="0" w:color="auto"/>
                                                                                                                                                            <w:bottom w:val="none" w:sz="0" w:space="0" w:color="auto"/>
                                                                                                                                                            <w:right w:val="none" w:sz="0" w:space="0" w:color="auto"/>
                                                                                                                                                          </w:divBdr>
                                                                                                                                                          <w:divsChild>
                                                                                                                                                            <w:div w:id="615411853">
                                                                                                                                                              <w:marLeft w:val="0"/>
                                                                                                                                                              <w:marRight w:val="0"/>
                                                                                                                                                              <w:marTop w:val="0"/>
                                                                                                                                                              <w:marBottom w:val="0"/>
                                                                                                                                                              <w:divBdr>
                                                                                                                                                                <w:top w:val="none" w:sz="0" w:space="0" w:color="auto"/>
                                                                                                                                                                <w:left w:val="none" w:sz="0" w:space="0" w:color="auto"/>
                                                                                                                                                                <w:bottom w:val="none" w:sz="0" w:space="0" w:color="auto"/>
                                                                                                                                                                <w:right w:val="none" w:sz="0" w:space="0" w:color="auto"/>
                                                                                                                                                              </w:divBdr>
                                                                                                                                                              <w:divsChild>
                                                                                                                                                                <w:div w:id="1348094678">
                                                                                                                                                                  <w:marLeft w:val="0"/>
                                                                                                                                                                  <w:marRight w:val="0"/>
                                                                                                                                                                  <w:marTop w:val="0"/>
                                                                                                                                                                  <w:marBottom w:val="0"/>
                                                                                                                                                                  <w:divBdr>
                                                                                                                                                                    <w:top w:val="none" w:sz="0" w:space="0" w:color="auto"/>
                                                                                                                                                                    <w:left w:val="none" w:sz="0" w:space="0" w:color="auto"/>
                                                                                                                                                                    <w:bottom w:val="none" w:sz="0" w:space="0" w:color="auto"/>
                                                                                                                                                                    <w:right w:val="none" w:sz="0" w:space="0" w:color="auto"/>
                                                                                                                                                                  </w:divBdr>
                                                                                                                                                                  <w:divsChild>
                                                                                                                                                                    <w:div w:id="1066801322">
                                                                                                                                                                      <w:marLeft w:val="0"/>
                                                                                                                                                                      <w:marRight w:val="0"/>
                                                                                                                                                                      <w:marTop w:val="0"/>
                                                                                                                                                                      <w:marBottom w:val="0"/>
                                                                                                                                                                      <w:divBdr>
                                                                                                                                                                        <w:top w:val="none" w:sz="0" w:space="0" w:color="auto"/>
                                                                                                                                                                        <w:left w:val="none" w:sz="0" w:space="0" w:color="auto"/>
                                                                                                                                                                        <w:bottom w:val="none" w:sz="0" w:space="0" w:color="auto"/>
                                                                                                                                                                        <w:right w:val="none" w:sz="0" w:space="0" w:color="auto"/>
                                                                                                                                                                      </w:divBdr>
                                                                                                                                                                      <w:divsChild>
                                                                                                                                                                        <w:div w:id="231964312">
                                                                                                                                                                          <w:marLeft w:val="0"/>
                                                                                                                                                                          <w:marRight w:val="0"/>
                                                                                                                                                                          <w:marTop w:val="0"/>
                                                                                                                                                                          <w:marBottom w:val="0"/>
                                                                                                                                                                          <w:divBdr>
                                                                                                                                                                            <w:top w:val="none" w:sz="0" w:space="0" w:color="auto"/>
                                                                                                                                                                            <w:left w:val="none" w:sz="0" w:space="0" w:color="auto"/>
                                                                                                                                                                            <w:bottom w:val="none" w:sz="0" w:space="0" w:color="auto"/>
                                                                                                                                                                            <w:right w:val="none" w:sz="0" w:space="0" w:color="auto"/>
                                                                                                                                                                          </w:divBdr>
                                                                                                                                                                          <w:divsChild>
                                                                                                                                                                            <w:div w:id="1136483188">
                                                                                                                                                                              <w:marLeft w:val="0"/>
                                                                                                                                                                              <w:marRight w:val="0"/>
                                                                                                                                                                              <w:marTop w:val="0"/>
                                                                                                                                                                              <w:marBottom w:val="0"/>
                                                                                                                                                                              <w:divBdr>
                                                                                                                                                                                <w:top w:val="none" w:sz="0" w:space="0" w:color="auto"/>
                                                                                                                                                                                <w:left w:val="none" w:sz="0" w:space="0" w:color="auto"/>
                                                                                                                                                                                <w:bottom w:val="none" w:sz="0" w:space="0" w:color="auto"/>
                                                                                                                                                                                <w:right w:val="none" w:sz="0" w:space="0" w:color="auto"/>
                                                                                                                                                                              </w:divBdr>
                                                                                                                                                                              <w:divsChild>
                                                                                                                                                                                <w:div w:id="856776473">
                                                                                                                                                                                  <w:marLeft w:val="0"/>
                                                                                                                                                                                  <w:marRight w:val="0"/>
                                                                                                                                                                                  <w:marTop w:val="0"/>
                                                                                                                                                                                  <w:marBottom w:val="0"/>
                                                                                                                                                                                  <w:divBdr>
                                                                                                                                                                                    <w:top w:val="none" w:sz="0" w:space="0" w:color="auto"/>
                                                                                                                                                                                    <w:left w:val="none" w:sz="0" w:space="0" w:color="auto"/>
                                                                                                                                                                                    <w:bottom w:val="none" w:sz="0" w:space="0" w:color="auto"/>
                                                                                                                                                                                    <w:right w:val="none" w:sz="0" w:space="0" w:color="auto"/>
                                                                                                                                                                                  </w:divBdr>
                                                                                                                                                                                  <w:divsChild>
                                                                                                                                                                                    <w:div w:id="136455876">
                                                                                                                                                                                      <w:marLeft w:val="0"/>
                                                                                                                                                                                      <w:marRight w:val="0"/>
                                                                                                                                                                                      <w:marTop w:val="0"/>
                                                                                                                                                                                      <w:marBottom w:val="0"/>
                                                                                                                                                                                      <w:divBdr>
                                                                                                                                                                                        <w:top w:val="none" w:sz="0" w:space="0" w:color="auto"/>
                                                                                                                                                                                        <w:left w:val="none" w:sz="0" w:space="0" w:color="auto"/>
                                                                                                                                                                                        <w:bottom w:val="none" w:sz="0" w:space="0" w:color="auto"/>
                                                                                                                                                                                        <w:right w:val="none" w:sz="0" w:space="0" w:color="auto"/>
                                                                                                                                                                                      </w:divBdr>
                                                                                                                                                                                      <w:divsChild>
                                                                                                                                                                                        <w:div w:id="1333725547">
                                                                                                                                                                                          <w:marLeft w:val="0"/>
                                                                                                                                                                                          <w:marRight w:val="0"/>
                                                                                                                                                                                          <w:marTop w:val="0"/>
                                                                                                                                                                                          <w:marBottom w:val="0"/>
                                                                                                                                                                                          <w:divBdr>
                                                                                                                                                                                            <w:top w:val="none" w:sz="0" w:space="0" w:color="auto"/>
                                                                                                                                                                                            <w:left w:val="none" w:sz="0" w:space="0" w:color="auto"/>
                                                                                                                                                                                            <w:bottom w:val="none" w:sz="0" w:space="0" w:color="auto"/>
                                                                                                                                                                                            <w:right w:val="none" w:sz="0" w:space="0" w:color="auto"/>
                                                                                                                                                                                          </w:divBdr>
                                                                                                                                                                                          <w:divsChild>
                                                                                                                                                                                            <w:div w:id="507790278">
                                                                                                                                                                                              <w:marLeft w:val="0"/>
                                                                                                                                                                                              <w:marRight w:val="0"/>
                                                                                                                                                                                              <w:marTop w:val="0"/>
                                                                                                                                                                                              <w:marBottom w:val="0"/>
                                                                                                                                                                                              <w:divBdr>
                                                                                                                                                                                                <w:top w:val="none" w:sz="0" w:space="0" w:color="auto"/>
                                                                                                                                                                                                <w:left w:val="none" w:sz="0" w:space="0" w:color="auto"/>
                                                                                                                                                                                                <w:bottom w:val="none" w:sz="0" w:space="0" w:color="auto"/>
                                                                                                                                                                                                <w:right w:val="none" w:sz="0" w:space="0" w:color="auto"/>
                                                                                                                                                                                              </w:divBdr>
                                                                                                                                                                                              <w:divsChild>
                                                                                                                                                                                                <w:div w:id="1760826545">
                                                                                                                                                                                                  <w:marLeft w:val="0"/>
                                                                                                                                                                                                  <w:marRight w:val="0"/>
                                                                                                                                                                                                  <w:marTop w:val="0"/>
                                                                                                                                                                                                  <w:marBottom w:val="0"/>
                                                                                                                                                                                                  <w:divBdr>
                                                                                                                                                                                                    <w:top w:val="none" w:sz="0" w:space="0" w:color="auto"/>
                                                                                                                                                                                                    <w:left w:val="none" w:sz="0" w:space="0" w:color="auto"/>
                                                                                                                                                                                                    <w:bottom w:val="none" w:sz="0" w:space="0" w:color="auto"/>
                                                                                                                                                                                                    <w:right w:val="none" w:sz="0" w:space="0" w:color="auto"/>
                                                                                                                                                                                                  </w:divBdr>
                                                                                                                                                                                                  <w:divsChild>
                                                                                                                                                                                                    <w:div w:id="441923294">
                                                                                                                                                                                                      <w:marLeft w:val="0"/>
                                                                                                                                                                                                      <w:marRight w:val="0"/>
                                                                                                                                                                                                      <w:marTop w:val="0"/>
                                                                                                                                                                                                      <w:marBottom w:val="0"/>
                                                                                                                                                                                                      <w:divBdr>
                                                                                                                                                                                                        <w:top w:val="none" w:sz="0" w:space="0" w:color="auto"/>
                                                                                                                                                                                                        <w:left w:val="none" w:sz="0" w:space="0" w:color="auto"/>
                                                                                                                                                                                                        <w:bottom w:val="none" w:sz="0" w:space="0" w:color="auto"/>
                                                                                                                                                                                                        <w:right w:val="none" w:sz="0" w:space="0" w:color="auto"/>
                                                                                                                                                                                                      </w:divBdr>
                                                                                                                                                                                                      <w:divsChild>
                                                                                                                                                                                                        <w:div w:id="1137454059">
                                                                                                                                                                                                          <w:marLeft w:val="0"/>
                                                                                                                                                                                                          <w:marRight w:val="0"/>
                                                                                                                                                                                                          <w:marTop w:val="0"/>
                                                                                                                                                                                                          <w:marBottom w:val="0"/>
                                                                                                                                                                                                          <w:divBdr>
                                                                                                                                                                                                            <w:top w:val="none" w:sz="0" w:space="0" w:color="auto"/>
                                                                                                                                                                                                            <w:left w:val="none" w:sz="0" w:space="0" w:color="auto"/>
                                                                                                                                                                                                            <w:bottom w:val="none" w:sz="0" w:space="0" w:color="auto"/>
                                                                                                                                                                                                            <w:right w:val="none" w:sz="0" w:space="0" w:color="auto"/>
                                                                                                                                                                                                          </w:divBdr>
                                                                                                                                                                                                          <w:divsChild>
                                                                                                                                                                                                            <w:div w:id="278610247">
                                                                                                                                                                                                              <w:marLeft w:val="0"/>
                                                                                                                                                                                                              <w:marRight w:val="0"/>
                                                                                                                                                                                                              <w:marTop w:val="0"/>
                                                                                                                                                                                                              <w:marBottom w:val="0"/>
                                                                                                                                                                                                              <w:divBdr>
                                                                                                                                                                                                                <w:top w:val="none" w:sz="0" w:space="0" w:color="auto"/>
                                                                                                                                                                                                                <w:left w:val="none" w:sz="0" w:space="0" w:color="auto"/>
                                                                                                                                                                                                                <w:bottom w:val="none" w:sz="0" w:space="0" w:color="auto"/>
                                                                                                                                                                                                                <w:right w:val="none" w:sz="0" w:space="0" w:color="auto"/>
                                                                                                                                                                                                              </w:divBdr>
                                                                                                                                                                                                              <w:divsChild>
                                                                                                                                                                                                                <w:div w:id="553396232">
                                                                                                                                                                                                                  <w:marLeft w:val="0"/>
                                                                                                                                                                                                                  <w:marRight w:val="0"/>
                                                                                                                                                                                                                  <w:marTop w:val="0"/>
                                                                                                                                                                                                                  <w:marBottom w:val="0"/>
                                                                                                                                                                                                                  <w:divBdr>
                                                                                                                                                                                                                    <w:top w:val="none" w:sz="0" w:space="0" w:color="auto"/>
                                                                                                                                                                                                                    <w:left w:val="none" w:sz="0" w:space="0" w:color="auto"/>
                                                                                                                                                                                                                    <w:bottom w:val="none" w:sz="0" w:space="0" w:color="auto"/>
                                                                                                                                                                                                                    <w:right w:val="none" w:sz="0" w:space="0" w:color="auto"/>
                                                                                                                                                                                                                  </w:divBdr>
                                                                                                                                                                                                                  <w:divsChild>
                                                                                                                                                                                                                    <w:div w:id="5060612">
                                                                                                                                                                                                                      <w:marLeft w:val="0"/>
                                                                                                                                                                                                                      <w:marRight w:val="0"/>
                                                                                                                                                                                                                      <w:marTop w:val="0"/>
                                                                                                                                                                                                                      <w:marBottom w:val="0"/>
                                                                                                                                                                                                                      <w:divBdr>
                                                                                                                                                                                                                        <w:top w:val="none" w:sz="0" w:space="0" w:color="auto"/>
                                                                                                                                                                                                                        <w:left w:val="none" w:sz="0" w:space="0" w:color="auto"/>
                                                                                                                                                                                                                        <w:bottom w:val="none" w:sz="0" w:space="0" w:color="auto"/>
                                                                                                                                                                                                                        <w:right w:val="none" w:sz="0" w:space="0" w:color="auto"/>
                                                                                                                                                                                                                      </w:divBdr>
                                                                                                                                                                                                                      <w:divsChild>
                                                                                                                                                                                                                        <w:div w:id="790560967">
                                                                                                                                                                                                                          <w:marLeft w:val="0"/>
                                                                                                                                                                                                                          <w:marRight w:val="0"/>
                                                                                                                                                                                                                          <w:marTop w:val="0"/>
                                                                                                                                                                                                                          <w:marBottom w:val="0"/>
                                                                                                                                                                                                                          <w:divBdr>
                                                                                                                                                                                                                            <w:top w:val="none" w:sz="0" w:space="0" w:color="auto"/>
                                                                                                                                                                                                                            <w:left w:val="none" w:sz="0" w:space="0" w:color="auto"/>
                                                                                                                                                                                                                            <w:bottom w:val="none" w:sz="0" w:space="0" w:color="auto"/>
                                                                                                                                                                                                                            <w:right w:val="none" w:sz="0" w:space="0" w:color="auto"/>
                                                                                                                                                                                                                          </w:divBdr>
                                                                                                                                                                                                                          <w:divsChild>
                                                                                                                                                                                                                            <w:div w:id="1171023641">
                                                                                                                                                                                                                              <w:marLeft w:val="0"/>
                                                                                                                                                                                                                              <w:marRight w:val="0"/>
                                                                                                                                                                                                                              <w:marTop w:val="0"/>
                                                                                                                                                                                                                              <w:marBottom w:val="0"/>
                                                                                                                                                                                                                              <w:divBdr>
                                                                                                                                                                                                                                <w:top w:val="none" w:sz="0" w:space="0" w:color="auto"/>
                                                                                                                                                                                                                                <w:left w:val="none" w:sz="0" w:space="0" w:color="auto"/>
                                                                                                                                                                                                                                <w:bottom w:val="none" w:sz="0" w:space="0" w:color="auto"/>
                                                                                                                                                                                                                                <w:right w:val="none" w:sz="0" w:space="0" w:color="auto"/>
                                                                                                                                                                                                                              </w:divBdr>
                                                                                                                                                                                                                              <w:divsChild>
                                                                                                                                                                                                                                <w:div w:id="1596354470">
                                                                                                                                                                                                                                  <w:marLeft w:val="0"/>
                                                                                                                                                                                                                                  <w:marRight w:val="0"/>
                                                                                                                                                                                                                                  <w:marTop w:val="0"/>
                                                                                                                                                                                                                                  <w:marBottom w:val="0"/>
                                                                                                                                                                                                                                  <w:divBdr>
                                                                                                                                                                                                                                    <w:top w:val="none" w:sz="0" w:space="0" w:color="auto"/>
                                                                                                                                                                                                                                    <w:left w:val="none" w:sz="0" w:space="0" w:color="auto"/>
                                                                                                                                                                                                                                    <w:bottom w:val="none" w:sz="0" w:space="0" w:color="auto"/>
                                                                                                                                                                                                                                    <w:right w:val="none" w:sz="0" w:space="0" w:color="auto"/>
                                                                                                                                                                                                                                  </w:divBdr>
                                                                                                                                                                                                                                  <w:divsChild>
                                                                                                                                                                                                                                    <w:div w:id="1805080827">
                                                                                                                                                                                                                                      <w:marLeft w:val="0"/>
                                                                                                                                                                                                                                      <w:marRight w:val="0"/>
                                                                                                                                                                                                                                      <w:marTop w:val="0"/>
                                                                                                                                                                                                                                      <w:marBottom w:val="0"/>
                                                                                                                                                                                                                                      <w:divBdr>
                                                                                                                                                                                                                                        <w:top w:val="none" w:sz="0" w:space="0" w:color="auto"/>
                                                                                                                                                                                                                                        <w:left w:val="none" w:sz="0" w:space="0" w:color="auto"/>
                                                                                                                                                                                                                                        <w:bottom w:val="none" w:sz="0" w:space="0" w:color="auto"/>
                                                                                                                                                                                                                                        <w:right w:val="none" w:sz="0" w:space="0" w:color="auto"/>
                                                                                                                                                                                                                                      </w:divBdr>
                                                                                                                                                                                                                                      <w:divsChild>
                                                                                                                                                                                                                                        <w:div w:id="1408264134">
                                                                                                                                                                                                                                          <w:marLeft w:val="0"/>
                                                                                                                                                                                                                                          <w:marRight w:val="0"/>
                                                                                                                                                                                                                                          <w:marTop w:val="0"/>
                                                                                                                                                                                                                                          <w:marBottom w:val="0"/>
                                                                                                                                                                                                                                          <w:divBdr>
                                                                                                                                                                                                                                            <w:top w:val="none" w:sz="0" w:space="0" w:color="auto"/>
                                                                                                                                                                                                                                            <w:left w:val="none" w:sz="0" w:space="0" w:color="auto"/>
                                                                                                                                                                                                                                            <w:bottom w:val="none" w:sz="0" w:space="0" w:color="auto"/>
                                                                                                                                                                                                                                            <w:right w:val="none" w:sz="0" w:space="0" w:color="auto"/>
                                                                                                                                                                                                                                          </w:divBdr>
                                                                                                                                                                                                                                          <w:divsChild>
                                                                                                                                                                                                                                            <w:div w:id="244843091">
                                                                                                                                                                                                                                              <w:marLeft w:val="0"/>
                                                                                                                                                                                                                                              <w:marRight w:val="0"/>
                                                                                                                                                                                                                                              <w:marTop w:val="0"/>
                                                                                                                                                                                                                                              <w:marBottom w:val="0"/>
                                                                                                                                                                                                                                              <w:divBdr>
                                                                                                                                                                                                                                                <w:top w:val="none" w:sz="0" w:space="0" w:color="auto"/>
                                                                                                                                                                                                                                                <w:left w:val="none" w:sz="0" w:space="0" w:color="auto"/>
                                                                                                                                                                                                                                                <w:bottom w:val="none" w:sz="0" w:space="0" w:color="auto"/>
                                                                                                                                                                                                                                                <w:right w:val="none" w:sz="0" w:space="0" w:color="auto"/>
                                                                                                                                                                                                                                              </w:divBdr>
                                                                                                                                                                                                                                              <w:divsChild>
                                                                                                                                                                                                                                                <w:div w:id="620843596">
                                                                                                                                                                                                                                                  <w:marLeft w:val="0"/>
                                                                                                                                                                                                                                                  <w:marRight w:val="0"/>
                                                                                                                                                                                                                                                  <w:marTop w:val="0"/>
                                                                                                                                                                                                                                                  <w:marBottom w:val="0"/>
                                                                                                                                                                                                                                                  <w:divBdr>
                                                                                                                                                                                                                                                    <w:top w:val="none" w:sz="0" w:space="0" w:color="auto"/>
                                                                                                                                                                                                                                                    <w:left w:val="none" w:sz="0" w:space="0" w:color="auto"/>
                                                                                                                                                                                                                                                    <w:bottom w:val="none" w:sz="0" w:space="0" w:color="auto"/>
                                                                                                                                                                                                                                                    <w:right w:val="none" w:sz="0" w:space="0" w:color="auto"/>
                                                                                                                                                                                                                                                  </w:divBdr>
                                                                                                                                                                                                                                                  <w:divsChild>
                                                                                                                                                                                                                                                    <w:div w:id="1472673682">
                                                                                                                                                                                                                                                      <w:marLeft w:val="0"/>
                                                                                                                                                                                                                                                      <w:marRight w:val="0"/>
                                                                                                                                                                                                                                                      <w:marTop w:val="0"/>
                                                                                                                                                                                                                                                      <w:marBottom w:val="0"/>
                                                                                                                                                                                                                                                      <w:divBdr>
                                                                                                                                                                                                                                                        <w:top w:val="none" w:sz="0" w:space="0" w:color="auto"/>
                                                                                                                                                                                                                                                        <w:left w:val="none" w:sz="0" w:space="0" w:color="auto"/>
                                                                                                                                                                                                                                                        <w:bottom w:val="none" w:sz="0" w:space="0" w:color="auto"/>
                                                                                                                                                                                                                                                        <w:right w:val="none" w:sz="0" w:space="0" w:color="auto"/>
                                                                                                                                                                                                                                                      </w:divBdr>
                                                                                                                                                                                                                                                      <w:divsChild>
                                                                                                                                                                                                                                                        <w:div w:id="604970471">
                                                                                                                                                                                                                                                          <w:marLeft w:val="0"/>
                                                                                                                                                                                                                                                          <w:marRight w:val="0"/>
                                                                                                                                                                                                                                                          <w:marTop w:val="0"/>
                                                                                                                                                                                                                                                          <w:marBottom w:val="0"/>
                                                                                                                                                                                                                                                          <w:divBdr>
                                                                                                                                                                                                                                                            <w:top w:val="none" w:sz="0" w:space="0" w:color="auto"/>
                                                                                                                                                                                                                                                            <w:left w:val="none" w:sz="0" w:space="0" w:color="auto"/>
                                                                                                                                                                                                                                                            <w:bottom w:val="none" w:sz="0" w:space="0" w:color="auto"/>
                                                                                                                                                                                                                                                            <w:right w:val="none" w:sz="0" w:space="0" w:color="auto"/>
                                                                                                                                                                                                                                                          </w:divBdr>
                                                                                                                                                                                                                                                          <w:divsChild>
                                                                                                                                                                                                                                                            <w:div w:id="262155045">
                                                                                                                                                                                                                                                              <w:marLeft w:val="0"/>
                                                                                                                                                                                                                                                              <w:marRight w:val="0"/>
                                                                                                                                                                                                                                                              <w:marTop w:val="0"/>
                                                                                                                                                                                                                                                              <w:marBottom w:val="0"/>
                                                                                                                                                                                                                                                              <w:divBdr>
                                                                                                                                                                                                                                                                <w:top w:val="none" w:sz="0" w:space="0" w:color="auto"/>
                                                                                                                                                                                                                                                                <w:left w:val="none" w:sz="0" w:space="0" w:color="auto"/>
                                                                                                                                                                                                                                                                <w:bottom w:val="none" w:sz="0" w:space="0" w:color="auto"/>
                                                                                                                                                                                                                                                                <w:right w:val="none" w:sz="0" w:space="0" w:color="auto"/>
                                                                                                                                                                                                                                                              </w:divBdr>
                                                                                                                                                                                                                                                              <w:divsChild>
                                                                                                                                                                                                                                                                <w:div w:id="401414203">
                                                                                                                                                                                                                                                                  <w:marLeft w:val="0"/>
                                                                                                                                                                                                                                                                  <w:marRight w:val="0"/>
                                                                                                                                                                                                                                                                  <w:marTop w:val="0"/>
                                                                                                                                                                                                                                                                  <w:marBottom w:val="0"/>
                                                                                                                                                                                                                                                                  <w:divBdr>
                                                                                                                                                                                                                                                                    <w:top w:val="none" w:sz="0" w:space="0" w:color="auto"/>
                                                                                                                                                                                                                                                                    <w:left w:val="none" w:sz="0" w:space="0" w:color="auto"/>
                                                                                                                                                                                                                                                                    <w:bottom w:val="none" w:sz="0" w:space="0" w:color="auto"/>
                                                                                                                                                                                                                                                                    <w:right w:val="none" w:sz="0" w:space="0" w:color="auto"/>
                                                                                                                                                                                                                                                                  </w:divBdr>
                                                                                                                                                                                                                                                                  <w:divsChild>
                                                                                                                                                                                                                                                                    <w:div w:id="548423991">
                                                                                                                                                                                                                                                                      <w:marLeft w:val="0"/>
                                                                                                                                                                                                                                                                      <w:marRight w:val="0"/>
                                                                                                                                                                                                                                                                      <w:marTop w:val="0"/>
                                                                                                                                                                                                                                                                      <w:marBottom w:val="0"/>
                                                                                                                                                                                                                                                                      <w:divBdr>
                                                                                                                                                                                                                                                                        <w:top w:val="none" w:sz="0" w:space="0" w:color="auto"/>
                                                                                                                                                                                                                                                                        <w:left w:val="none" w:sz="0" w:space="0" w:color="auto"/>
                                                                                                                                                                                                                                                                        <w:bottom w:val="none" w:sz="0" w:space="0" w:color="auto"/>
                                                                                                                                                                                                                                                                        <w:right w:val="none" w:sz="0" w:space="0" w:color="auto"/>
                                                                                                                                                                                                                                                                      </w:divBdr>
                                                                                                                                                                                                                                                                      <w:divsChild>
                                                                                                                                                                                                                                                                        <w:div w:id="390084601">
                                                                                                                                                                                                                                                                          <w:marLeft w:val="0"/>
                                                                                                                                                                                                                                                                          <w:marRight w:val="0"/>
                                                                                                                                                                                                                                                                          <w:marTop w:val="0"/>
                                                                                                                                                                                                                                                                          <w:marBottom w:val="0"/>
                                                                                                                                                                                                                                                                          <w:divBdr>
                                                                                                                                                                                                                                                                            <w:top w:val="none" w:sz="0" w:space="0" w:color="auto"/>
                                                                                                                                                                                                                                                                            <w:left w:val="none" w:sz="0" w:space="0" w:color="auto"/>
                                                                                                                                                                                                                                                                            <w:bottom w:val="none" w:sz="0" w:space="0" w:color="auto"/>
                                                                                                                                                                                                                                                                            <w:right w:val="none" w:sz="0" w:space="0" w:color="auto"/>
                                                                                                                                                                                                                                                                          </w:divBdr>
                                                                                                                                                                                                                                                                          <w:divsChild>
                                                                                                                                                                                                                                                                            <w:div w:id="2113940264">
                                                                                                                                                                                                                                                                              <w:marLeft w:val="0"/>
                                                                                                                                                                                                                                                                              <w:marRight w:val="0"/>
                                                                                                                                                                                                                                                                              <w:marTop w:val="0"/>
                                                                                                                                                                                                                                                                              <w:marBottom w:val="0"/>
                                                                                                                                                                                                                                                                              <w:divBdr>
                                                                                                                                                                                                                                                                                <w:top w:val="none" w:sz="0" w:space="0" w:color="auto"/>
                                                                                                                                                                                                                                                                                <w:left w:val="none" w:sz="0" w:space="0" w:color="auto"/>
                                                                                                                                                                                                                                                                                <w:bottom w:val="none" w:sz="0" w:space="0" w:color="auto"/>
                                                                                                                                                                                                                                                                                <w:right w:val="none" w:sz="0" w:space="0" w:color="auto"/>
                                                                                                                                                                                                                                                                              </w:divBdr>
                                                                                                                                                                                                                                                                              <w:divsChild>
                                                                                                                                                                                                                                                                                <w:div w:id="1107703113">
                                                                                                                                                                                                                                                                                  <w:marLeft w:val="0"/>
                                                                                                                                                                                                                                                                                  <w:marRight w:val="0"/>
                                                                                                                                                                                                                                                                                  <w:marTop w:val="0"/>
                                                                                                                                                                                                                                                                                  <w:marBottom w:val="0"/>
                                                                                                                                                                                                                                                                                  <w:divBdr>
                                                                                                                                                                                                                                                                                    <w:top w:val="none" w:sz="0" w:space="0" w:color="auto"/>
                                                                                                                                                                                                                                                                                    <w:left w:val="none" w:sz="0" w:space="0" w:color="auto"/>
                                                                                                                                                                                                                                                                                    <w:bottom w:val="none" w:sz="0" w:space="0" w:color="auto"/>
                                                                                                                                                                                                                                                                                    <w:right w:val="none" w:sz="0" w:space="0" w:color="auto"/>
                                                                                                                                                                                                                                                                                  </w:divBdr>
                                                                                                                                                                                                                                                                                  <w:divsChild>
                                                                                                                                                                                                                                                                                    <w:div w:id="785076028">
                                                                                                                                                                                                                                                                                      <w:marLeft w:val="0"/>
                                                                                                                                                                                                                                                                                      <w:marRight w:val="0"/>
                                                                                                                                                                                                                                                                                      <w:marTop w:val="0"/>
                                                                                                                                                                                                                                                                                      <w:marBottom w:val="0"/>
                                                                                                                                                                                                                                                                                      <w:divBdr>
                                                                                                                                                                                                                                                                                        <w:top w:val="none" w:sz="0" w:space="0" w:color="auto"/>
                                                                                                                                                                                                                                                                                        <w:left w:val="none" w:sz="0" w:space="0" w:color="auto"/>
                                                                                                                                                                                                                                                                                        <w:bottom w:val="none" w:sz="0" w:space="0" w:color="auto"/>
                                                                                                                                                                                                                                                                                        <w:right w:val="none" w:sz="0" w:space="0" w:color="auto"/>
                                                                                                                                                                                                                                                                                      </w:divBdr>
                                                                                                                                                                                                                                                                                      <w:divsChild>
                                                                                                                                                                                                                                                                                        <w:div w:id="946354857">
                                                                                                                                                                                                                                                                                          <w:marLeft w:val="0"/>
                                                                                                                                                                                                                                                                                          <w:marRight w:val="0"/>
                                                                                                                                                                                                                                                                                          <w:marTop w:val="0"/>
                                                                                                                                                                                                                                                                                          <w:marBottom w:val="0"/>
                                                                                                                                                                                                                                                                                          <w:divBdr>
                                                                                                                                                                                                                                                                                            <w:top w:val="none" w:sz="0" w:space="0" w:color="auto"/>
                                                                                                                                                                                                                                                                                            <w:left w:val="none" w:sz="0" w:space="0" w:color="auto"/>
                                                                                                                                                                                                                                                                                            <w:bottom w:val="none" w:sz="0" w:space="0" w:color="auto"/>
                                                                                                                                                                                                                                                                                            <w:right w:val="none" w:sz="0" w:space="0" w:color="auto"/>
                                                                                                                                                                                                                                                                                          </w:divBdr>
                                                                                                                                                                                                                                                                                          <w:divsChild>
                                                                                                                                                                                                                                                                                            <w:div w:id="924608001">
                                                                                                                                                                                                                                                                                              <w:marLeft w:val="0"/>
                                                                                                                                                                                                                                                                                              <w:marRight w:val="0"/>
                                                                                                                                                                                                                                                                                              <w:marTop w:val="0"/>
                                                                                                                                                                                                                                                                                              <w:marBottom w:val="0"/>
                                                                                                                                                                                                                                                                                              <w:divBdr>
                                                                                                                                                                                                                                                                                                <w:top w:val="none" w:sz="0" w:space="0" w:color="auto"/>
                                                                                                                                                                                                                                                                                                <w:left w:val="none" w:sz="0" w:space="0" w:color="auto"/>
                                                                                                                                                                                                                                                                                                <w:bottom w:val="none" w:sz="0" w:space="0" w:color="auto"/>
                                                                                                                                                                                                                                                                                                <w:right w:val="none" w:sz="0" w:space="0" w:color="auto"/>
                                                                                                                                                                                                                                                                                              </w:divBdr>
                                                                                                                                                                                                                                                                                              <w:divsChild>
                                                                                                                                                                                                                                                                                                <w:div w:id="733088100">
                                                                                                                                                                                                                                                                                                  <w:marLeft w:val="0"/>
                                                                                                                                                                                                                                                                                                  <w:marRight w:val="0"/>
                                                                                                                                                                                                                                                                                                  <w:marTop w:val="0"/>
                                                                                                                                                                                                                                                                                                  <w:marBottom w:val="0"/>
                                                                                                                                                                                                                                                                                                  <w:divBdr>
                                                                                                                                                                                                                                                                                                    <w:top w:val="none" w:sz="0" w:space="0" w:color="auto"/>
                                                                                                                                                                                                                                                                                                    <w:left w:val="none" w:sz="0" w:space="0" w:color="auto"/>
                                                                                                                                                                                                                                                                                                    <w:bottom w:val="none" w:sz="0" w:space="0" w:color="auto"/>
                                                                                                                                                                                                                                                                                                    <w:right w:val="none" w:sz="0" w:space="0" w:color="auto"/>
                                                                                                                                                                                                                                                                                                  </w:divBdr>
                                                                                                                                                                                                                                                                                                  <w:divsChild>
                                                                                                                                                                                                                                                                                                    <w:div w:id="1957102981">
                                                                                                                                                                                                                                                                                                      <w:marLeft w:val="0"/>
                                                                                                                                                                                                                                                                                                      <w:marRight w:val="0"/>
                                                                                                                                                                                                                                                                                                      <w:marTop w:val="0"/>
                                                                                                                                                                                                                                                                                                      <w:marBottom w:val="0"/>
                                                                                                                                                                                                                                                                                                      <w:divBdr>
                                                                                                                                                                                                                                                                                                        <w:top w:val="none" w:sz="0" w:space="0" w:color="auto"/>
                                                                                                                                                                                                                                                                                                        <w:left w:val="none" w:sz="0" w:space="0" w:color="auto"/>
                                                                                                                                                                                                                                                                                                        <w:bottom w:val="none" w:sz="0" w:space="0" w:color="auto"/>
                                                                                                                                                                                                                                                                                                        <w:right w:val="none" w:sz="0" w:space="0" w:color="auto"/>
                                                                                                                                                                                                                                                                                                      </w:divBdr>
                                                                                                                                                                                                                                                                                                      <w:divsChild>
                                                                                                                                                                                                                                                                                                        <w:div w:id="1704289197">
                                                                                                                                                                                                                                                                                                          <w:marLeft w:val="0"/>
                                                                                                                                                                                                                                                                                                          <w:marRight w:val="0"/>
                                                                                                                                                                                                                                                                                                          <w:marTop w:val="0"/>
                                                                                                                                                                                                                                                                                                          <w:marBottom w:val="0"/>
                                                                                                                                                                                                                                                                                                          <w:divBdr>
                                                                                                                                                                                                                                                                                                            <w:top w:val="none" w:sz="0" w:space="0" w:color="auto"/>
                                                                                                                                                                                                                                                                                                            <w:left w:val="none" w:sz="0" w:space="0" w:color="auto"/>
                                                                                                                                                                                                                                                                                                            <w:bottom w:val="none" w:sz="0" w:space="0" w:color="auto"/>
                                                                                                                                                                                                                                                                                                            <w:right w:val="none" w:sz="0" w:space="0" w:color="auto"/>
                                                                                                                                                                                                                                                                                                          </w:divBdr>
                                                                                                                                                                                                                                                                                                          <w:divsChild>
                                                                                                                                                                                                                                                                                                            <w:div w:id="1007095980">
                                                                                                                                                                                                                                                                                                              <w:marLeft w:val="0"/>
                                                                                                                                                                                                                                                                                                              <w:marRight w:val="0"/>
                                                                                                                                                                                                                                                                                                              <w:marTop w:val="0"/>
                                                                                                                                                                                                                                                                                                              <w:marBottom w:val="0"/>
                                                                                                                                                                                                                                                                                                              <w:divBdr>
                                                                                                                                                                                                                                                                                                                <w:top w:val="none" w:sz="0" w:space="0" w:color="auto"/>
                                                                                                                                                                                                                                                                                                                <w:left w:val="none" w:sz="0" w:space="0" w:color="auto"/>
                                                                                                                                                                                                                                                                                                                <w:bottom w:val="none" w:sz="0" w:space="0" w:color="auto"/>
                                                                                                                                                                                                                                                                                                                <w:right w:val="none" w:sz="0" w:space="0" w:color="auto"/>
                                                                                                                                                                                                                                                                                                              </w:divBdr>
                                                                                                                                                                                                                                                                                                              <w:divsChild>
                                                                                                                                                                                                                                                                                                                <w:div w:id="1059137203">
                                                                                                                                                                                                                                                                                                                  <w:marLeft w:val="0"/>
                                                                                                                                                                                                                                                                                                                  <w:marRight w:val="0"/>
                                                                                                                                                                                                                                                                                                                  <w:marTop w:val="0"/>
                                                                                                                                                                                                                                                                                                                  <w:marBottom w:val="0"/>
                                                                                                                                                                                                                                                                                                                  <w:divBdr>
                                                                                                                                                                                                                                                                                                                    <w:top w:val="none" w:sz="0" w:space="0" w:color="auto"/>
                                                                                                                                                                                                                                                                                                                    <w:left w:val="none" w:sz="0" w:space="0" w:color="auto"/>
                                                                                                                                                                                                                                                                                                                    <w:bottom w:val="none" w:sz="0" w:space="0" w:color="auto"/>
                                                                                                                                                                                                                                                                                                                    <w:right w:val="none" w:sz="0" w:space="0" w:color="auto"/>
                                                                                                                                                                                                                                                                                                                  </w:divBdr>
                                                                                                                                                                                                                                                                                                                  <w:divsChild>
                                                                                                                                                                                                                                                                                                                    <w:div w:id="1378774397">
                                                                                                                                                                                                                                                                                                                      <w:marLeft w:val="0"/>
                                                                                                                                                                                                                                                                                                                      <w:marRight w:val="0"/>
                                                                                                                                                                                                                                                                                                                      <w:marTop w:val="0"/>
                                                                                                                                                                                                                                                                                                                      <w:marBottom w:val="0"/>
                                                                                                                                                                                                                                                                                                                      <w:divBdr>
                                                                                                                                                                                                                                                                                                                        <w:top w:val="none" w:sz="0" w:space="0" w:color="auto"/>
                                                                                                                                                                                                                                                                                                                        <w:left w:val="none" w:sz="0" w:space="0" w:color="auto"/>
                                                                                                                                                                                                                                                                                                                        <w:bottom w:val="none" w:sz="0" w:space="0" w:color="auto"/>
                                                                                                                                                                                                                                                                                                                        <w:right w:val="none" w:sz="0" w:space="0" w:color="auto"/>
                                                                                                                                                                                                                                                                                                                      </w:divBdr>
                                                                                                                                                                                                                                                                                                                      <w:divsChild>
                                                                                                                                                                                                                                                                                                                        <w:div w:id="2070305703">
                                                                                                                                                                                                                                                                                                                          <w:marLeft w:val="0"/>
                                                                                                                                                                                                                                                                                                                          <w:marRight w:val="0"/>
                                                                                                                                                                                                                                                                                                                          <w:marTop w:val="0"/>
                                                                                                                                                                                                                                                                                                                          <w:marBottom w:val="0"/>
                                                                                                                                                                                                                                                                                                                          <w:divBdr>
                                                                                                                                                                                                                                                                                                                            <w:top w:val="none" w:sz="0" w:space="0" w:color="auto"/>
                                                                                                                                                                                                                                                                                                                            <w:left w:val="none" w:sz="0" w:space="0" w:color="auto"/>
                                                                                                                                                                                                                                                                                                                            <w:bottom w:val="none" w:sz="0" w:space="0" w:color="auto"/>
                                                                                                                                                                                                                                                                                                                            <w:right w:val="none" w:sz="0" w:space="0" w:color="auto"/>
                                                                                                                                                                                                                                                                                                                          </w:divBdr>
                                                                                                                                                                                                                                                                                                                          <w:divsChild>
                                                                                                                                                                                                                                                                                                                            <w:div w:id="474495876">
                                                                                                                                                                                                                                                                                                                              <w:marLeft w:val="0"/>
                                                                                                                                                                                                                                                                                                                              <w:marRight w:val="0"/>
                                                                                                                                                                                                                                                                                                                              <w:marTop w:val="0"/>
                                                                                                                                                                                                                                                                                                                              <w:marBottom w:val="0"/>
                                                                                                                                                                                                                                                                                                                              <w:divBdr>
                                                                                                                                                                                                                                                                                                                                <w:top w:val="none" w:sz="0" w:space="0" w:color="auto"/>
                                                                                                                                                                                                                                                                                                                                <w:left w:val="none" w:sz="0" w:space="0" w:color="auto"/>
                                                                                                                                                                                                                                                                                                                                <w:bottom w:val="none" w:sz="0" w:space="0" w:color="auto"/>
                                                                                                                                                                                                                                                                                                                                <w:right w:val="none" w:sz="0" w:space="0" w:color="auto"/>
                                                                                                                                                                                                                                                                                                                              </w:divBdr>
                                                                                                                                                                                                                                                                                                                              <w:divsChild>
                                                                                                                                                                                                                                                                                                                                <w:div w:id="216284668">
                                                                                                                                                                                                                                                                                                                                  <w:marLeft w:val="0"/>
                                                                                                                                                                                                                                                                                                                                  <w:marRight w:val="0"/>
                                                                                                                                                                                                                                                                                                                                  <w:marTop w:val="0"/>
                                                                                                                                                                                                                                                                                                                                  <w:marBottom w:val="0"/>
                                                                                                                                                                                                                                                                                                                                  <w:divBdr>
                                                                                                                                                                                                                                                                                                                                    <w:top w:val="none" w:sz="0" w:space="0" w:color="auto"/>
                                                                                                                                                                                                                                                                                                                                    <w:left w:val="none" w:sz="0" w:space="0" w:color="auto"/>
                                                                                                                                                                                                                                                                                                                                    <w:bottom w:val="none" w:sz="0" w:space="0" w:color="auto"/>
                                                                                                                                                                                                                                                                                                                                    <w:right w:val="none" w:sz="0" w:space="0" w:color="auto"/>
                                                                                                                                                                                                                                                                                                                                  </w:divBdr>
                                                                                                                                                                                                                                                                                                                                  <w:divsChild>
                                                                                                                                                                                                                                                                                                                                    <w:div w:id="1969626654">
                                                                                                                                                                                                                                                                                                                                      <w:marLeft w:val="0"/>
                                                                                                                                                                                                                                                                                                                                      <w:marRight w:val="0"/>
                                                                                                                                                                                                                                                                                                                                      <w:marTop w:val="0"/>
                                                                                                                                                                                                                                                                                                                                      <w:marBottom w:val="0"/>
                                                                                                                                                                                                                                                                                                                                      <w:divBdr>
                                                                                                                                                                                                                                                                                                                                        <w:top w:val="none" w:sz="0" w:space="0" w:color="auto"/>
                                                                                                                                                                                                                                                                                                                                        <w:left w:val="none" w:sz="0" w:space="0" w:color="auto"/>
                                                                                                                                                                                                                                                                                                                                        <w:bottom w:val="none" w:sz="0" w:space="0" w:color="auto"/>
                                                                                                                                                                                                                                                                                                                                        <w:right w:val="none" w:sz="0" w:space="0" w:color="auto"/>
                                                                                                                                                                                                                                                                                                                                      </w:divBdr>
                                                                                                                                                                                                                                                                                                                                      <w:divsChild>
                                                                                                                                                                                                                                                                                                                                        <w:div w:id="1890726180">
                                                                                                                                                                                                                                                                                                                                          <w:marLeft w:val="0"/>
                                                                                                                                                                                                                                                                                                                                          <w:marRight w:val="0"/>
                                                                                                                                                                                                                                                                                                                                          <w:marTop w:val="0"/>
                                                                                                                                                                                                                                                                                                                                          <w:marBottom w:val="0"/>
                                                                                                                                                                                                                                                                                                                                          <w:divBdr>
                                                                                                                                                                                                                                                                                                                                            <w:top w:val="none" w:sz="0" w:space="0" w:color="auto"/>
                                                                                                                                                                                                                                                                                                                                            <w:left w:val="none" w:sz="0" w:space="0" w:color="auto"/>
                                                                                                                                                                                                                                                                                                                                            <w:bottom w:val="none" w:sz="0" w:space="0" w:color="auto"/>
                                                                                                                                                                                                                                                                                                                                            <w:right w:val="none" w:sz="0" w:space="0" w:color="auto"/>
                                                                                                                                                                                                                                                                                                                                          </w:divBdr>
                                                                                                                                                                                                                                                                                                                                          <w:divsChild>
                                                                                                                                                                                                                                                                                                                                            <w:div w:id="1794858599">
                                                                                                                                                                                                                                                                                                                                              <w:marLeft w:val="0"/>
                                                                                                                                                                                                                                                                                                                                              <w:marRight w:val="0"/>
                                                                                                                                                                                                                                                                                                                                              <w:marTop w:val="0"/>
                                                                                                                                                                                                                                                                                                                                              <w:marBottom w:val="0"/>
                                                                                                                                                                                                                                                                                                                                              <w:divBdr>
                                                                                                                                                                                                                                                                                                                                                <w:top w:val="none" w:sz="0" w:space="0" w:color="auto"/>
                                                                                                                                                                                                                                                                                                                                                <w:left w:val="none" w:sz="0" w:space="0" w:color="auto"/>
                                                                                                                                                                                                                                                                                                                                                <w:bottom w:val="none" w:sz="0" w:space="0" w:color="auto"/>
                                                                                                                                                                                                                                                                                                                                                <w:right w:val="none" w:sz="0" w:space="0" w:color="auto"/>
                                                                                                                                                                                                                                                                                                                                              </w:divBdr>
                                                                                                                                                                                                                                                                                                                                              <w:divsChild>
                                                                                                                                                                                                                                                                                                                                                <w:div w:id="469904968">
                                                                                                                                                                                                                                                                                                                                                  <w:marLeft w:val="0"/>
                                                                                                                                                                                                                                                                                                                                                  <w:marRight w:val="0"/>
                                                                                                                                                                                                                                                                                                                                                  <w:marTop w:val="0"/>
                                                                                                                                                                                                                                                                                                                                                  <w:marBottom w:val="0"/>
                                                                                                                                                                                                                                                                                                                                                  <w:divBdr>
                                                                                                                                                                                                                                                                                                                                                    <w:top w:val="none" w:sz="0" w:space="0" w:color="auto"/>
                                                                                                                                                                                                                                                                                                                                                    <w:left w:val="none" w:sz="0" w:space="0" w:color="auto"/>
                                                                                                                                                                                                                                                                                                                                                    <w:bottom w:val="none" w:sz="0" w:space="0" w:color="auto"/>
                                                                                                                                                                                                                                                                                                                                                    <w:right w:val="none" w:sz="0" w:space="0" w:color="auto"/>
                                                                                                                                                                                                                                                                                                                                                  </w:divBdr>
                                                                                                                                                                                                                                                                                                                                                  <w:divsChild>
                                                                                                                                                                                                                                                                                                                                                    <w:div w:id="789662759">
                                                                                                                                                                                                                                                                                                                                                      <w:marLeft w:val="0"/>
                                                                                                                                                                                                                                                                                                                                                      <w:marRight w:val="0"/>
                                                                                                                                                                                                                                                                                                                                                      <w:marTop w:val="0"/>
                                                                                                                                                                                                                                                                                                                                                      <w:marBottom w:val="0"/>
                                                                                                                                                                                                                                                                                                                                                      <w:divBdr>
                                                                                                                                                                                                                                                                                                                                                        <w:top w:val="none" w:sz="0" w:space="0" w:color="auto"/>
                                                                                                                                                                                                                                                                                                                                                        <w:left w:val="none" w:sz="0" w:space="0" w:color="auto"/>
                                                                                                                                                                                                                                                                                                                                                        <w:bottom w:val="none" w:sz="0" w:space="0" w:color="auto"/>
                                                                                                                                                                                                                                                                                                                                                        <w:right w:val="none" w:sz="0" w:space="0" w:color="auto"/>
                                                                                                                                                                                                                                                                                                                                                      </w:divBdr>
                                                                                                                                                                                                                                                                                                                                                      <w:divsChild>
                                                                                                                                                                                                                                                                                                                                                        <w:div w:id="1220705689">
                                                                                                                                                                                                                                                                                                                                                          <w:marLeft w:val="0"/>
                                                                                                                                                                                                                                                                                                                                                          <w:marRight w:val="0"/>
                                                                                                                                                                                                                                                                                                                                                          <w:marTop w:val="0"/>
                                                                                                                                                                                                                                                                                                                                                          <w:marBottom w:val="0"/>
                                                                                                                                                                                                                                                                                                                                                          <w:divBdr>
                                                                                                                                                                                                                                                                                                                                                            <w:top w:val="none" w:sz="0" w:space="0" w:color="auto"/>
                                                                                                                                                                                                                                                                                                                                                            <w:left w:val="none" w:sz="0" w:space="0" w:color="auto"/>
                                                                                                                                                                                                                                                                                                                                                            <w:bottom w:val="none" w:sz="0" w:space="0" w:color="auto"/>
                                                                                                                                                                                                                                                                                                                                                            <w:right w:val="none" w:sz="0" w:space="0" w:color="auto"/>
                                                                                                                                                                                                                                                                                                                                                          </w:divBdr>
                                                                                                                                                                                                                                                                                                                                                          <w:divsChild>
                                                                                                                                                                                                                                                                                                                                                            <w:div w:id="1125655323">
                                                                                                                                                                                                                                                                                                                                                              <w:marLeft w:val="0"/>
                                                                                                                                                                                                                                                                                                                                                              <w:marRight w:val="0"/>
                                                                                                                                                                                                                                                                                                                                                              <w:marTop w:val="0"/>
                                                                                                                                                                                                                                                                                                                                                              <w:marBottom w:val="0"/>
                                                                                                                                                                                                                                                                                                                                                              <w:divBdr>
                                                                                                                                                                                                                                                                                                                                                                <w:top w:val="none" w:sz="0" w:space="0" w:color="auto"/>
                                                                                                                                                                                                                                                                                                                                                                <w:left w:val="none" w:sz="0" w:space="0" w:color="auto"/>
                                                                                                                                                                                                                                                                                                                                                                <w:bottom w:val="none" w:sz="0" w:space="0" w:color="auto"/>
                                                                                                                                                                                                                                                                                                                                                                <w:right w:val="none" w:sz="0" w:space="0" w:color="auto"/>
                                                                                                                                                                                                                                                                                                                                                              </w:divBdr>
                                                                                                                                                                                                                                                                                                                                                              <w:divsChild>
                                                                                                                                                                                                                                                                                                                                                                <w:div w:id="671177936">
                                                                                                                                                                                                                                                                                                                                                                  <w:marLeft w:val="0"/>
                                                                                                                                                                                                                                                                                                                                                                  <w:marRight w:val="0"/>
                                                                                                                                                                                                                                                                                                                                                                  <w:marTop w:val="0"/>
                                                                                                                                                                                                                                                                                                                                                                  <w:marBottom w:val="0"/>
                                                                                                                                                                                                                                                                                                                                                                  <w:divBdr>
                                                                                                                                                                                                                                                                                                                                                                    <w:top w:val="none" w:sz="0" w:space="0" w:color="auto"/>
                                                                                                                                                                                                                                                                                                                                                                    <w:left w:val="none" w:sz="0" w:space="0" w:color="auto"/>
                                                                                                                                                                                                                                                                                                                                                                    <w:bottom w:val="none" w:sz="0" w:space="0" w:color="auto"/>
                                                                                                                                                                                                                                                                                                                                                                    <w:right w:val="none" w:sz="0" w:space="0" w:color="auto"/>
                                                                                                                                                                                                                                                                                                                                                                  </w:divBdr>
                                                                                                                                                                                                                                                                                                                                                                  <w:divsChild>
                                                                                                                                                                                                                                                                                                                                                                    <w:div w:id="643046328">
                                                                                                                                                                                                                                                                                                                                                                      <w:marLeft w:val="0"/>
                                                                                                                                                                                                                                                                                                                                                                      <w:marRight w:val="0"/>
                                                                                                                                                                                                                                                                                                                                                                      <w:marTop w:val="0"/>
                                                                                                                                                                                                                                                                                                                                                                      <w:marBottom w:val="0"/>
                                                                                                                                                                                                                                                                                                                                                                      <w:divBdr>
                                                                                                                                                                                                                                                                                                                                                                        <w:top w:val="none" w:sz="0" w:space="0" w:color="auto"/>
                                                                                                                                                                                                                                                                                                                                                                        <w:left w:val="none" w:sz="0" w:space="0" w:color="auto"/>
                                                                                                                                                                                                                                                                                                                                                                        <w:bottom w:val="none" w:sz="0" w:space="0" w:color="auto"/>
                                                                                                                                                                                                                                                                                                                                                                        <w:right w:val="none" w:sz="0" w:space="0" w:color="auto"/>
                                                                                                                                                                                                                                                                                                                                                                      </w:divBdr>
                                                                                                                                                                                                                                                                                                                                                                      <w:divsChild>
                                                                                                                                                                                                                                                                                                                                                                        <w:div w:id="1709528539">
                                                                                                                                                                                                                                                                                                                                                                          <w:marLeft w:val="0"/>
                                                                                                                                                                                                                                                                                                                                                                          <w:marRight w:val="0"/>
                                                                                                                                                                                                                                                                                                                                                                          <w:marTop w:val="0"/>
                                                                                                                                                                                                                                                                                                                                                                          <w:marBottom w:val="0"/>
                                                                                                                                                                                                                                                                                                                                                                          <w:divBdr>
                                                                                                                                                                                                                                                                                                                                                                            <w:top w:val="none" w:sz="0" w:space="0" w:color="auto"/>
                                                                                                                                                                                                                                                                                                                                                                            <w:left w:val="none" w:sz="0" w:space="0" w:color="auto"/>
                                                                                                                                                                                                                                                                                                                                                                            <w:bottom w:val="none" w:sz="0" w:space="0" w:color="auto"/>
                                                                                                                                                                                                                                                                                                                                                                            <w:right w:val="none" w:sz="0" w:space="0" w:color="auto"/>
                                                                                                                                                                                                                                                                                                                                                                          </w:divBdr>
                                                                                                                                                                                                                                                                                                                                                                          <w:divsChild>
                                                                                                                                                                                                                                                                                                                                                                            <w:div w:id="1000542844">
                                                                                                                                                                                                                                                                                                                                                                              <w:marLeft w:val="0"/>
                                                                                                                                                                                                                                                                                                                                                                              <w:marRight w:val="0"/>
                                                                                                                                                                                                                                                                                                                                                                              <w:marTop w:val="0"/>
                                                                                                                                                                                                                                                                                                                                                                              <w:marBottom w:val="0"/>
                                                                                                                                                                                                                                                                                                                                                                              <w:divBdr>
                                                                                                                                                                                                                                                                                                                                                                                <w:top w:val="none" w:sz="0" w:space="0" w:color="auto"/>
                                                                                                                                                                                                                                                                                                                                                                                <w:left w:val="none" w:sz="0" w:space="0" w:color="auto"/>
                                                                                                                                                                                                                                                                                                                                                                                <w:bottom w:val="none" w:sz="0" w:space="0" w:color="auto"/>
                                                                                                                                                                                                                                                                                                                                                                                <w:right w:val="none" w:sz="0" w:space="0" w:color="auto"/>
                                                                                                                                                                                                                                                                                                                                                                              </w:divBdr>
                                                                                                                                                                                                                                                                                                                                                                              <w:divsChild>
                                                                                                                                                                                                                                                                                                                                                                                <w:div w:id="79913733">
                                                                                                                                                                                                                                                                                                                                                                                  <w:marLeft w:val="0"/>
                                                                                                                                                                                                                                                                                                                                                                                  <w:marRight w:val="0"/>
                                                                                                                                                                                                                                                                                                                                                                                  <w:marTop w:val="0"/>
                                                                                                                                                                                                                                                                                                                                                                                  <w:marBottom w:val="0"/>
                                                                                                                                                                                                                                                                                                                                                                                  <w:divBdr>
                                                                                                                                                                                                                                                                                                                                                                                    <w:top w:val="none" w:sz="0" w:space="0" w:color="auto"/>
                                                                                                                                                                                                                                                                                                                                                                                    <w:left w:val="none" w:sz="0" w:space="0" w:color="auto"/>
                                                                                                                                                                                                                                                                                                                                                                                    <w:bottom w:val="none" w:sz="0" w:space="0" w:color="auto"/>
                                                                                                                                                                                                                                                                                                                                                                                    <w:right w:val="none" w:sz="0" w:space="0" w:color="auto"/>
                                                                                                                                                                                                                                                                                                                                                                                  </w:divBdr>
                                                                                                                                                                                                                                                                                                                                                                                  <w:divsChild>
                                                                                                                                                                                                                                                                                                                                                                                    <w:div w:id="179224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84542153">
      <w:bodyDiv w:val="1"/>
      <w:marLeft w:val="0"/>
      <w:marRight w:val="0"/>
      <w:marTop w:val="0"/>
      <w:marBottom w:val="0"/>
      <w:divBdr>
        <w:top w:val="none" w:sz="0" w:space="0" w:color="auto"/>
        <w:left w:val="none" w:sz="0" w:space="0" w:color="auto"/>
        <w:bottom w:val="none" w:sz="0" w:space="0" w:color="auto"/>
        <w:right w:val="none" w:sz="0" w:space="0" w:color="auto"/>
      </w:divBdr>
    </w:div>
    <w:div w:id="825557719">
      <w:bodyDiv w:val="1"/>
      <w:marLeft w:val="0"/>
      <w:marRight w:val="0"/>
      <w:marTop w:val="0"/>
      <w:marBottom w:val="0"/>
      <w:divBdr>
        <w:top w:val="none" w:sz="0" w:space="0" w:color="auto"/>
        <w:left w:val="none" w:sz="0" w:space="0" w:color="auto"/>
        <w:bottom w:val="none" w:sz="0" w:space="0" w:color="auto"/>
        <w:right w:val="none" w:sz="0" w:space="0" w:color="auto"/>
      </w:divBdr>
    </w:div>
    <w:div w:id="837958677">
      <w:bodyDiv w:val="1"/>
      <w:marLeft w:val="0"/>
      <w:marRight w:val="0"/>
      <w:marTop w:val="0"/>
      <w:marBottom w:val="0"/>
      <w:divBdr>
        <w:top w:val="none" w:sz="0" w:space="0" w:color="auto"/>
        <w:left w:val="none" w:sz="0" w:space="0" w:color="auto"/>
        <w:bottom w:val="none" w:sz="0" w:space="0" w:color="auto"/>
        <w:right w:val="none" w:sz="0" w:space="0" w:color="auto"/>
      </w:divBdr>
    </w:div>
    <w:div w:id="865287377">
      <w:bodyDiv w:val="1"/>
      <w:marLeft w:val="0"/>
      <w:marRight w:val="0"/>
      <w:marTop w:val="0"/>
      <w:marBottom w:val="0"/>
      <w:divBdr>
        <w:top w:val="none" w:sz="0" w:space="0" w:color="auto"/>
        <w:left w:val="none" w:sz="0" w:space="0" w:color="auto"/>
        <w:bottom w:val="none" w:sz="0" w:space="0" w:color="auto"/>
        <w:right w:val="none" w:sz="0" w:space="0" w:color="auto"/>
      </w:divBdr>
    </w:div>
    <w:div w:id="893353144">
      <w:bodyDiv w:val="1"/>
      <w:marLeft w:val="0"/>
      <w:marRight w:val="0"/>
      <w:marTop w:val="0"/>
      <w:marBottom w:val="0"/>
      <w:divBdr>
        <w:top w:val="none" w:sz="0" w:space="0" w:color="auto"/>
        <w:left w:val="none" w:sz="0" w:space="0" w:color="auto"/>
        <w:bottom w:val="none" w:sz="0" w:space="0" w:color="auto"/>
        <w:right w:val="none" w:sz="0" w:space="0" w:color="auto"/>
      </w:divBdr>
    </w:div>
    <w:div w:id="898132666">
      <w:bodyDiv w:val="1"/>
      <w:marLeft w:val="0"/>
      <w:marRight w:val="0"/>
      <w:marTop w:val="0"/>
      <w:marBottom w:val="0"/>
      <w:divBdr>
        <w:top w:val="none" w:sz="0" w:space="0" w:color="auto"/>
        <w:left w:val="none" w:sz="0" w:space="0" w:color="auto"/>
        <w:bottom w:val="none" w:sz="0" w:space="0" w:color="auto"/>
        <w:right w:val="none" w:sz="0" w:space="0" w:color="auto"/>
      </w:divBdr>
    </w:div>
    <w:div w:id="901522991">
      <w:bodyDiv w:val="1"/>
      <w:marLeft w:val="0"/>
      <w:marRight w:val="0"/>
      <w:marTop w:val="0"/>
      <w:marBottom w:val="0"/>
      <w:divBdr>
        <w:top w:val="none" w:sz="0" w:space="0" w:color="auto"/>
        <w:left w:val="none" w:sz="0" w:space="0" w:color="auto"/>
        <w:bottom w:val="none" w:sz="0" w:space="0" w:color="auto"/>
        <w:right w:val="none" w:sz="0" w:space="0" w:color="auto"/>
      </w:divBdr>
    </w:div>
    <w:div w:id="909272613">
      <w:bodyDiv w:val="1"/>
      <w:marLeft w:val="0"/>
      <w:marRight w:val="0"/>
      <w:marTop w:val="0"/>
      <w:marBottom w:val="0"/>
      <w:divBdr>
        <w:top w:val="none" w:sz="0" w:space="0" w:color="auto"/>
        <w:left w:val="none" w:sz="0" w:space="0" w:color="auto"/>
        <w:bottom w:val="none" w:sz="0" w:space="0" w:color="auto"/>
        <w:right w:val="none" w:sz="0" w:space="0" w:color="auto"/>
      </w:divBdr>
    </w:div>
    <w:div w:id="922682975">
      <w:bodyDiv w:val="1"/>
      <w:marLeft w:val="0"/>
      <w:marRight w:val="0"/>
      <w:marTop w:val="0"/>
      <w:marBottom w:val="0"/>
      <w:divBdr>
        <w:top w:val="none" w:sz="0" w:space="0" w:color="auto"/>
        <w:left w:val="none" w:sz="0" w:space="0" w:color="auto"/>
        <w:bottom w:val="none" w:sz="0" w:space="0" w:color="auto"/>
        <w:right w:val="none" w:sz="0" w:space="0" w:color="auto"/>
      </w:divBdr>
    </w:div>
    <w:div w:id="974683509">
      <w:bodyDiv w:val="1"/>
      <w:marLeft w:val="0"/>
      <w:marRight w:val="0"/>
      <w:marTop w:val="0"/>
      <w:marBottom w:val="0"/>
      <w:divBdr>
        <w:top w:val="none" w:sz="0" w:space="0" w:color="auto"/>
        <w:left w:val="none" w:sz="0" w:space="0" w:color="auto"/>
        <w:bottom w:val="none" w:sz="0" w:space="0" w:color="auto"/>
        <w:right w:val="none" w:sz="0" w:space="0" w:color="auto"/>
      </w:divBdr>
    </w:div>
    <w:div w:id="991375290">
      <w:bodyDiv w:val="1"/>
      <w:marLeft w:val="0"/>
      <w:marRight w:val="0"/>
      <w:marTop w:val="0"/>
      <w:marBottom w:val="0"/>
      <w:divBdr>
        <w:top w:val="none" w:sz="0" w:space="0" w:color="auto"/>
        <w:left w:val="none" w:sz="0" w:space="0" w:color="auto"/>
        <w:bottom w:val="none" w:sz="0" w:space="0" w:color="auto"/>
        <w:right w:val="none" w:sz="0" w:space="0" w:color="auto"/>
      </w:divBdr>
    </w:div>
    <w:div w:id="1002701582">
      <w:bodyDiv w:val="1"/>
      <w:marLeft w:val="0"/>
      <w:marRight w:val="0"/>
      <w:marTop w:val="0"/>
      <w:marBottom w:val="0"/>
      <w:divBdr>
        <w:top w:val="none" w:sz="0" w:space="0" w:color="auto"/>
        <w:left w:val="none" w:sz="0" w:space="0" w:color="auto"/>
        <w:bottom w:val="none" w:sz="0" w:space="0" w:color="auto"/>
        <w:right w:val="none" w:sz="0" w:space="0" w:color="auto"/>
      </w:divBdr>
    </w:div>
    <w:div w:id="1008481431">
      <w:bodyDiv w:val="1"/>
      <w:marLeft w:val="0"/>
      <w:marRight w:val="0"/>
      <w:marTop w:val="0"/>
      <w:marBottom w:val="0"/>
      <w:divBdr>
        <w:top w:val="none" w:sz="0" w:space="0" w:color="auto"/>
        <w:left w:val="none" w:sz="0" w:space="0" w:color="auto"/>
        <w:bottom w:val="none" w:sz="0" w:space="0" w:color="auto"/>
        <w:right w:val="none" w:sz="0" w:space="0" w:color="auto"/>
      </w:divBdr>
    </w:div>
    <w:div w:id="1020279750">
      <w:bodyDiv w:val="1"/>
      <w:marLeft w:val="0"/>
      <w:marRight w:val="0"/>
      <w:marTop w:val="0"/>
      <w:marBottom w:val="0"/>
      <w:divBdr>
        <w:top w:val="none" w:sz="0" w:space="0" w:color="auto"/>
        <w:left w:val="none" w:sz="0" w:space="0" w:color="auto"/>
        <w:bottom w:val="none" w:sz="0" w:space="0" w:color="auto"/>
        <w:right w:val="none" w:sz="0" w:space="0" w:color="auto"/>
      </w:divBdr>
    </w:div>
    <w:div w:id="1037437668">
      <w:bodyDiv w:val="1"/>
      <w:marLeft w:val="0"/>
      <w:marRight w:val="0"/>
      <w:marTop w:val="0"/>
      <w:marBottom w:val="0"/>
      <w:divBdr>
        <w:top w:val="none" w:sz="0" w:space="0" w:color="auto"/>
        <w:left w:val="none" w:sz="0" w:space="0" w:color="auto"/>
        <w:bottom w:val="none" w:sz="0" w:space="0" w:color="auto"/>
        <w:right w:val="none" w:sz="0" w:space="0" w:color="auto"/>
      </w:divBdr>
    </w:div>
    <w:div w:id="1060863049">
      <w:bodyDiv w:val="1"/>
      <w:marLeft w:val="0"/>
      <w:marRight w:val="0"/>
      <w:marTop w:val="0"/>
      <w:marBottom w:val="0"/>
      <w:divBdr>
        <w:top w:val="none" w:sz="0" w:space="0" w:color="auto"/>
        <w:left w:val="none" w:sz="0" w:space="0" w:color="auto"/>
        <w:bottom w:val="none" w:sz="0" w:space="0" w:color="auto"/>
        <w:right w:val="none" w:sz="0" w:space="0" w:color="auto"/>
      </w:divBdr>
    </w:div>
    <w:div w:id="1079669853">
      <w:bodyDiv w:val="1"/>
      <w:marLeft w:val="0"/>
      <w:marRight w:val="0"/>
      <w:marTop w:val="0"/>
      <w:marBottom w:val="0"/>
      <w:divBdr>
        <w:top w:val="none" w:sz="0" w:space="0" w:color="auto"/>
        <w:left w:val="none" w:sz="0" w:space="0" w:color="auto"/>
        <w:bottom w:val="none" w:sz="0" w:space="0" w:color="auto"/>
        <w:right w:val="none" w:sz="0" w:space="0" w:color="auto"/>
      </w:divBdr>
    </w:div>
    <w:div w:id="1104108144">
      <w:bodyDiv w:val="1"/>
      <w:marLeft w:val="0"/>
      <w:marRight w:val="0"/>
      <w:marTop w:val="0"/>
      <w:marBottom w:val="0"/>
      <w:divBdr>
        <w:top w:val="none" w:sz="0" w:space="0" w:color="auto"/>
        <w:left w:val="none" w:sz="0" w:space="0" w:color="auto"/>
        <w:bottom w:val="none" w:sz="0" w:space="0" w:color="auto"/>
        <w:right w:val="none" w:sz="0" w:space="0" w:color="auto"/>
      </w:divBdr>
    </w:div>
    <w:div w:id="1148327065">
      <w:bodyDiv w:val="1"/>
      <w:marLeft w:val="0"/>
      <w:marRight w:val="0"/>
      <w:marTop w:val="0"/>
      <w:marBottom w:val="0"/>
      <w:divBdr>
        <w:top w:val="none" w:sz="0" w:space="0" w:color="auto"/>
        <w:left w:val="none" w:sz="0" w:space="0" w:color="auto"/>
        <w:bottom w:val="none" w:sz="0" w:space="0" w:color="auto"/>
        <w:right w:val="none" w:sz="0" w:space="0" w:color="auto"/>
      </w:divBdr>
    </w:div>
    <w:div w:id="1199972576">
      <w:bodyDiv w:val="1"/>
      <w:marLeft w:val="0"/>
      <w:marRight w:val="0"/>
      <w:marTop w:val="0"/>
      <w:marBottom w:val="0"/>
      <w:divBdr>
        <w:top w:val="none" w:sz="0" w:space="0" w:color="auto"/>
        <w:left w:val="none" w:sz="0" w:space="0" w:color="auto"/>
        <w:bottom w:val="none" w:sz="0" w:space="0" w:color="auto"/>
        <w:right w:val="none" w:sz="0" w:space="0" w:color="auto"/>
      </w:divBdr>
    </w:div>
    <w:div w:id="1206408025">
      <w:bodyDiv w:val="1"/>
      <w:marLeft w:val="0"/>
      <w:marRight w:val="0"/>
      <w:marTop w:val="0"/>
      <w:marBottom w:val="0"/>
      <w:divBdr>
        <w:top w:val="none" w:sz="0" w:space="0" w:color="auto"/>
        <w:left w:val="none" w:sz="0" w:space="0" w:color="auto"/>
        <w:bottom w:val="none" w:sz="0" w:space="0" w:color="auto"/>
        <w:right w:val="none" w:sz="0" w:space="0" w:color="auto"/>
      </w:divBdr>
    </w:div>
    <w:div w:id="1208683266">
      <w:bodyDiv w:val="1"/>
      <w:marLeft w:val="0"/>
      <w:marRight w:val="0"/>
      <w:marTop w:val="0"/>
      <w:marBottom w:val="0"/>
      <w:divBdr>
        <w:top w:val="none" w:sz="0" w:space="0" w:color="auto"/>
        <w:left w:val="none" w:sz="0" w:space="0" w:color="auto"/>
        <w:bottom w:val="none" w:sz="0" w:space="0" w:color="auto"/>
        <w:right w:val="none" w:sz="0" w:space="0" w:color="auto"/>
      </w:divBdr>
    </w:div>
    <w:div w:id="1216354195">
      <w:bodyDiv w:val="1"/>
      <w:marLeft w:val="0"/>
      <w:marRight w:val="0"/>
      <w:marTop w:val="0"/>
      <w:marBottom w:val="0"/>
      <w:divBdr>
        <w:top w:val="none" w:sz="0" w:space="0" w:color="auto"/>
        <w:left w:val="none" w:sz="0" w:space="0" w:color="auto"/>
        <w:bottom w:val="none" w:sz="0" w:space="0" w:color="auto"/>
        <w:right w:val="none" w:sz="0" w:space="0" w:color="auto"/>
      </w:divBdr>
    </w:div>
    <w:div w:id="1247885183">
      <w:bodyDiv w:val="1"/>
      <w:marLeft w:val="0"/>
      <w:marRight w:val="0"/>
      <w:marTop w:val="0"/>
      <w:marBottom w:val="0"/>
      <w:divBdr>
        <w:top w:val="none" w:sz="0" w:space="0" w:color="auto"/>
        <w:left w:val="none" w:sz="0" w:space="0" w:color="auto"/>
        <w:bottom w:val="none" w:sz="0" w:space="0" w:color="auto"/>
        <w:right w:val="none" w:sz="0" w:space="0" w:color="auto"/>
      </w:divBdr>
    </w:div>
    <w:div w:id="1267889006">
      <w:bodyDiv w:val="1"/>
      <w:marLeft w:val="0"/>
      <w:marRight w:val="0"/>
      <w:marTop w:val="0"/>
      <w:marBottom w:val="0"/>
      <w:divBdr>
        <w:top w:val="none" w:sz="0" w:space="0" w:color="auto"/>
        <w:left w:val="none" w:sz="0" w:space="0" w:color="auto"/>
        <w:bottom w:val="none" w:sz="0" w:space="0" w:color="auto"/>
        <w:right w:val="none" w:sz="0" w:space="0" w:color="auto"/>
      </w:divBdr>
    </w:div>
    <w:div w:id="1279987204">
      <w:bodyDiv w:val="1"/>
      <w:marLeft w:val="0"/>
      <w:marRight w:val="0"/>
      <w:marTop w:val="0"/>
      <w:marBottom w:val="0"/>
      <w:divBdr>
        <w:top w:val="none" w:sz="0" w:space="0" w:color="auto"/>
        <w:left w:val="none" w:sz="0" w:space="0" w:color="auto"/>
        <w:bottom w:val="none" w:sz="0" w:space="0" w:color="auto"/>
        <w:right w:val="none" w:sz="0" w:space="0" w:color="auto"/>
      </w:divBdr>
    </w:div>
    <w:div w:id="1316257012">
      <w:bodyDiv w:val="1"/>
      <w:marLeft w:val="0"/>
      <w:marRight w:val="0"/>
      <w:marTop w:val="0"/>
      <w:marBottom w:val="0"/>
      <w:divBdr>
        <w:top w:val="none" w:sz="0" w:space="0" w:color="auto"/>
        <w:left w:val="none" w:sz="0" w:space="0" w:color="auto"/>
        <w:bottom w:val="none" w:sz="0" w:space="0" w:color="auto"/>
        <w:right w:val="none" w:sz="0" w:space="0" w:color="auto"/>
      </w:divBdr>
    </w:div>
    <w:div w:id="1351491281">
      <w:bodyDiv w:val="1"/>
      <w:marLeft w:val="0"/>
      <w:marRight w:val="0"/>
      <w:marTop w:val="0"/>
      <w:marBottom w:val="0"/>
      <w:divBdr>
        <w:top w:val="none" w:sz="0" w:space="0" w:color="auto"/>
        <w:left w:val="none" w:sz="0" w:space="0" w:color="auto"/>
        <w:bottom w:val="none" w:sz="0" w:space="0" w:color="auto"/>
        <w:right w:val="none" w:sz="0" w:space="0" w:color="auto"/>
      </w:divBdr>
    </w:div>
    <w:div w:id="1435636212">
      <w:bodyDiv w:val="1"/>
      <w:marLeft w:val="0"/>
      <w:marRight w:val="0"/>
      <w:marTop w:val="0"/>
      <w:marBottom w:val="0"/>
      <w:divBdr>
        <w:top w:val="none" w:sz="0" w:space="0" w:color="auto"/>
        <w:left w:val="none" w:sz="0" w:space="0" w:color="auto"/>
        <w:bottom w:val="none" w:sz="0" w:space="0" w:color="auto"/>
        <w:right w:val="none" w:sz="0" w:space="0" w:color="auto"/>
      </w:divBdr>
    </w:div>
    <w:div w:id="1529836874">
      <w:bodyDiv w:val="1"/>
      <w:marLeft w:val="0"/>
      <w:marRight w:val="0"/>
      <w:marTop w:val="0"/>
      <w:marBottom w:val="0"/>
      <w:divBdr>
        <w:top w:val="none" w:sz="0" w:space="0" w:color="auto"/>
        <w:left w:val="none" w:sz="0" w:space="0" w:color="auto"/>
        <w:bottom w:val="none" w:sz="0" w:space="0" w:color="auto"/>
        <w:right w:val="none" w:sz="0" w:space="0" w:color="auto"/>
      </w:divBdr>
    </w:div>
    <w:div w:id="1551915983">
      <w:bodyDiv w:val="1"/>
      <w:marLeft w:val="0"/>
      <w:marRight w:val="0"/>
      <w:marTop w:val="0"/>
      <w:marBottom w:val="0"/>
      <w:divBdr>
        <w:top w:val="none" w:sz="0" w:space="0" w:color="auto"/>
        <w:left w:val="none" w:sz="0" w:space="0" w:color="auto"/>
        <w:bottom w:val="none" w:sz="0" w:space="0" w:color="auto"/>
        <w:right w:val="none" w:sz="0" w:space="0" w:color="auto"/>
      </w:divBdr>
    </w:div>
    <w:div w:id="1583022382">
      <w:bodyDiv w:val="1"/>
      <w:marLeft w:val="0"/>
      <w:marRight w:val="0"/>
      <w:marTop w:val="0"/>
      <w:marBottom w:val="0"/>
      <w:divBdr>
        <w:top w:val="none" w:sz="0" w:space="0" w:color="auto"/>
        <w:left w:val="none" w:sz="0" w:space="0" w:color="auto"/>
        <w:bottom w:val="none" w:sz="0" w:space="0" w:color="auto"/>
        <w:right w:val="none" w:sz="0" w:space="0" w:color="auto"/>
      </w:divBdr>
    </w:div>
    <w:div w:id="1588925757">
      <w:bodyDiv w:val="1"/>
      <w:marLeft w:val="0"/>
      <w:marRight w:val="0"/>
      <w:marTop w:val="0"/>
      <w:marBottom w:val="0"/>
      <w:divBdr>
        <w:top w:val="none" w:sz="0" w:space="0" w:color="auto"/>
        <w:left w:val="none" w:sz="0" w:space="0" w:color="auto"/>
        <w:bottom w:val="none" w:sz="0" w:space="0" w:color="auto"/>
        <w:right w:val="none" w:sz="0" w:space="0" w:color="auto"/>
      </w:divBdr>
    </w:div>
    <w:div w:id="1610236646">
      <w:bodyDiv w:val="1"/>
      <w:marLeft w:val="0"/>
      <w:marRight w:val="0"/>
      <w:marTop w:val="0"/>
      <w:marBottom w:val="0"/>
      <w:divBdr>
        <w:top w:val="none" w:sz="0" w:space="0" w:color="auto"/>
        <w:left w:val="none" w:sz="0" w:space="0" w:color="auto"/>
        <w:bottom w:val="none" w:sz="0" w:space="0" w:color="auto"/>
        <w:right w:val="none" w:sz="0" w:space="0" w:color="auto"/>
      </w:divBdr>
    </w:div>
    <w:div w:id="1615479378">
      <w:bodyDiv w:val="1"/>
      <w:marLeft w:val="0"/>
      <w:marRight w:val="0"/>
      <w:marTop w:val="0"/>
      <w:marBottom w:val="0"/>
      <w:divBdr>
        <w:top w:val="none" w:sz="0" w:space="0" w:color="auto"/>
        <w:left w:val="none" w:sz="0" w:space="0" w:color="auto"/>
        <w:bottom w:val="none" w:sz="0" w:space="0" w:color="auto"/>
        <w:right w:val="none" w:sz="0" w:space="0" w:color="auto"/>
      </w:divBdr>
    </w:div>
    <w:div w:id="1634485842">
      <w:bodyDiv w:val="1"/>
      <w:marLeft w:val="0"/>
      <w:marRight w:val="0"/>
      <w:marTop w:val="0"/>
      <w:marBottom w:val="0"/>
      <w:divBdr>
        <w:top w:val="none" w:sz="0" w:space="0" w:color="auto"/>
        <w:left w:val="none" w:sz="0" w:space="0" w:color="auto"/>
        <w:bottom w:val="none" w:sz="0" w:space="0" w:color="auto"/>
        <w:right w:val="none" w:sz="0" w:space="0" w:color="auto"/>
      </w:divBdr>
      <w:divsChild>
        <w:div w:id="161627229">
          <w:marLeft w:val="0"/>
          <w:marRight w:val="0"/>
          <w:marTop w:val="0"/>
          <w:marBottom w:val="0"/>
          <w:divBdr>
            <w:top w:val="none" w:sz="0" w:space="0" w:color="auto"/>
            <w:left w:val="none" w:sz="0" w:space="0" w:color="auto"/>
            <w:bottom w:val="none" w:sz="0" w:space="0" w:color="auto"/>
            <w:right w:val="none" w:sz="0" w:space="0" w:color="auto"/>
          </w:divBdr>
        </w:div>
      </w:divsChild>
    </w:div>
    <w:div w:id="1677608583">
      <w:bodyDiv w:val="1"/>
      <w:marLeft w:val="0"/>
      <w:marRight w:val="0"/>
      <w:marTop w:val="0"/>
      <w:marBottom w:val="0"/>
      <w:divBdr>
        <w:top w:val="none" w:sz="0" w:space="0" w:color="auto"/>
        <w:left w:val="none" w:sz="0" w:space="0" w:color="auto"/>
        <w:bottom w:val="none" w:sz="0" w:space="0" w:color="auto"/>
        <w:right w:val="none" w:sz="0" w:space="0" w:color="auto"/>
      </w:divBdr>
    </w:div>
    <w:div w:id="1717897808">
      <w:bodyDiv w:val="1"/>
      <w:marLeft w:val="0"/>
      <w:marRight w:val="0"/>
      <w:marTop w:val="0"/>
      <w:marBottom w:val="0"/>
      <w:divBdr>
        <w:top w:val="none" w:sz="0" w:space="0" w:color="auto"/>
        <w:left w:val="none" w:sz="0" w:space="0" w:color="auto"/>
        <w:bottom w:val="none" w:sz="0" w:space="0" w:color="auto"/>
        <w:right w:val="none" w:sz="0" w:space="0" w:color="auto"/>
      </w:divBdr>
    </w:div>
    <w:div w:id="1719743075">
      <w:bodyDiv w:val="1"/>
      <w:marLeft w:val="0"/>
      <w:marRight w:val="0"/>
      <w:marTop w:val="0"/>
      <w:marBottom w:val="0"/>
      <w:divBdr>
        <w:top w:val="none" w:sz="0" w:space="0" w:color="auto"/>
        <w:left w:val="none" w:sz="0" w:space="0" w:color="auto"/>
        <w:bottom w:val="none" w:sz="0" w:space="0" w:color="auto"/>
        <w:right w:val="none" w:sz="0" w:space="0" w:color="auto"/>
      </w:divBdr>
    </w:div>
    <w:div w:id="1746415645">
      <w:bodyDiv w:val="1"/>
      <w:marLeft w:val="0"/>
      <w:marRight w:val="0"/>
      <w:marTop w:val="0"/>
      <w:marBottom w:val="0"/>
      <w:divBdr>
        <w:top w:val="none" w:sz="0" w:space="0" w:color="auto"/>
        <w:left w:val="none" w:sz="0" w:space="0" w:color="auto"/>
        <w:bottom w:val="none" w:sz="0" w:space="0" w:color="auto"/>
        <w:right w:val="none" w:sz="0" w:space="0" w:color="auto"/>
      </w:divBdr>
      <w:divsChild>
        <w:div w:id="1625817631">
          <w:marLeft w:val="0"/>
          <w:marRight w:val="0"/>
          <w:marTop w:val="0"/>
          <w:marBottom w:val="0"/>
          <w:divBdr>
            <w:top w:val="none" w:sz="0" w:space="0" w:color="auto"/>
            <w:left w:val="none" w:sz="0" w:space="0" w:color="auto"/>
            <w:bottom w:val="none" w:sz="0" w:space="0" w:color="auto"/>
            <w:right w:val="none" w:sz="0" w:space="0" w:color="auto"/>
          </w:divBdr>
        </w:div>
      </w:divsChild>
    </w:div>
    <w:div w:id="1775393783">
      <w:bodyDiv w:val="1"/>
      <w:marLeft w:val="0"/>
      <w:marRight w:val="0"/>
      <w:marTop w:val="0"/>
      <w:marBottom w:val="0"/>
      <w:divBdr>
        <w:top w:val="none" w:sz="0" w:space="0" w:color="auto"/>
        <w:left w:val="none" w:sz="0" w:space="0" w:color="auto"/>
        <w:bottom w:val="none" w:sz="0" w:space="0" w:color="auto"/>
        <w:right w:val="none" w:sz="0" w:space="0" w:color="auto"/>
      </w:divBdr>
    </w:div>
    <w:div w:id="1801724583">
      <w:bodyDiv w:val="1"/>
      <w:marLeft w:val="0"/>
      <w:marRight w:val="0"/>
      <w:marTop w:val="0"/>
      <w:marBottom w:val="0"/>
      <w:divBdr>
        <w:top w:val="none" w:sz="0" w:space="0" w:color="auto"/>
        <w:left w:val="none" w:sz="0" w:space="0" w:color="auto"/>
        <w:bottom w:val="none" w:sz="0" w:space="0" w:color="auto"/>
        <w:right w:val="none" w:sz="0" w:space="0" w:color="auto"/>
      </w:divBdr>
    </w:div>
    <w:div w:id="1809666354">
      <w:bodyDiv w:val="1"/>
      <w:marLeft w:val="0"/>
      <w:marRight w:val="0"/>
      <w:marTop w:val="0"/>
      <w:marBottom w:val="0"/>
      <w:divBdr>
        <w:top w:val="none" w:sz="0" w:space="0" w:color="auto"/>
        <w:left w:val="none" w:sz="0" w:space="0" w:color="auto"/>
        <w:bottom w:val="none" w:sz="0" w:space="0" w:color="auto"/>
        <w:right w:val="none" w:sz="0" w:space="0" w:color="auto"/>
      </w:divBdr>
    </w:div>
    <w:div w:id="1809668461">
      <w:bodyDiv w:val="1"/>
      <w:marLeft w:val="0"/>
      <w:marRight w:val="0"/>
      <w:marTop w:val="0"/>
      <w:marBottom w:val="0"/>
      <w:divBdr>
        <w:top w:val="none" w:sz="0" w:space="0" w:color="auto"/>
        <w:left w:val="none" w:sz="0" w:space="0" w:color="auto"/>
        <w:bottom w:val="none" w:sz="0" w:space="0" w:color="auto"/>
        <w:right w:val="none" w:sz="0" w:space="0" w:color="auto"/>
      </w:divBdr>
    </w:div>
    <w:div w:id="1887140265">
      <w:bodyDiv w:val="1"/>
      <w:marLeft w:val="0"/>
      <w:marRight w:val="0"/>
      <w:marTop w:val="0"/>
      <w:marBottom w:val="0"/>
      <w:divBdr>
        <w:top w:val="none" w:sz="0" w:space="0" w:color="auto"/>
        <w:left w:val="none" w:sz="0" w:space="0" w:color="auto"/>
        <w:bottom w:val="none" w:sz="0" w:space="0" w:color="auto"/>
        <w:right w:val="none" w:sz="0" w:space="0" w:color="auto"/>
      </w:divBdr>
    </w:div>
    <w:div w:id="1918245730">
      <w:bodyDiv w:val="1"/>
      <w:marLeft w:val="0"/>
      <w:marRight w:val="0"/>
      <w:marTop w:val="0"/>
      <w:marBottom w:val="0"/>
      <w:divBdr>
        <w:top w:val="none" w:sz="0" w:space="0" w:color="auto"/>
        <w:left w:val="none" w:sz="0" w:space="0" w:color="auto"/>
        <w:bottom w:val="none" w:sz="0" w:space="0" w:color="auto"/>
        <w:right w:val="none" w:sz="0" w:space="0" w:color="auto"/>
      </w:divBdr>
    </w:div>
    <w:div w:id="1919947284">
      <w:bodyDiv w:val="1"/>
      <w:marLeft w:val="0"/>
      <w:marRight w:val="0"/>
      <w:marTop w:val="0"/>
      <w:marBottom w:val="0"/>
      <w:divBdr>
        <w:top w:val="none" w:sz="0" w:space="0" w:color="auto"/>
        <w:left w:val="none" w:sz="0" w:space="0" w:color="auto"/>
        <w:bottom w:val="none" w:sz="0" w:space="0" w:color="auto"/>
        <w:right w:val="none" w:sz="0" w:space="0" w:color="auto"/>
      </w:divBdr>
    </w:div>
    <w:div w:id="1923905514">
      <w:bodyDiv w:val="1"/>
      <w:marLeft w:val="0"/>
      <w:marRight w:val="0"/>
      <w:marTop w:val="0"/>
      <w:marBottom w:val="0"/>
      <w:divBdr>
        <w:top w:val="none" w:sz="0" w:space="0" w:color="auto"/>
        <w:left w:val="none" w:sz="0" w:space="0" w:color="auto"/>
        <w:bottom w:val="none" w:sz="0" w:space="0" w:color="auto"/>
        <w:right w:val="none" w:sz="0" w:space="0" w:color="auto"/>
      </w:divBdr>
    </w:div>
    <w:div w:id="1945385594">
      <w:bodyDiv w:val="1"/>
      <w:marLeft w:val="0"/>
      <w:marRight w:val="0"/>
      <w:marTop w:val="0"/>
      <w:marBottom w:val="0"/>
      <w:divBdr>
        <w:top w:val="none" w:sz="0" w:space="0" w:color="auto"/>
        <w:left w:val="none" w:sz="0" w:space="0" w:color="auto"/>
        <w:bottom w:val="none" w:sz="0" w:space="0" w:color="auto"/>
        <w:right w:val="none" w:sz="0" w:space="0" w:color="auto"/>
      </w:divBdr>
    </w:div>
    <w:div w:id="1956211930">
      <w:bodyDiv w:val="1"/>
      <w:marLeft w:val="0"/>
      <w:marRight w:val="0"/>
      <w:marTop w:val="0"/>
      <w:marBottom w:val="0"/>
      <w:divBdr>
        <w:top w:val="none" w:sz="0" w:space="0" w:color="auto"/>
        <w:left w:val="none" w:sz="0" w:space="0" w:color="auto"/>
        <w:bottom w:val="none" w:sz="0" w:space="0" w:color="auto"/>
        <w:right w:val="none" w:sz="0" w:space="0" w:color="auto"/>
      </w:divBdr>
    </w:div>
    <w:div w:id="2009481785">
      <w:bodyDiv w:val="1"/>
      <w:marLeft w:val="0"/>
      <w:marRight w:val="0"/>
      <w:marTop w:val="0"/>
      <w:marBottom w:val="0"/>
      <w:divBdr>
        <w:top w:val="none" w:sz="0" w:space="0" w:color="auto"/>
        <w:left w:val="none" w:sz="0" w:space="0" w:color="auto"/>
        <w:bottom w:val="none" w:sz="0" w:space="0" w:color="auto"/>
        <w:right w:val="none" w:sz="0" w:space="0" w:color="auto"/>
      </w:divBdr>
    </w:div>
    <w:div w:id="2071535330">
      <w:bodyDiv w:val="1"/>
      <w:marLeft w:val="0"/>
      <w:marRight w:val="0"/>
      <w:marTop w:val="0"/>
      <w:marBottom w:val="0"/>
      <w:divBdr>
        <w:top w:val="none" w:sz="0" w:space="0" w:color="auto"/>
        <w:left w:val="none" w:sz="0" w:space="0" w:color="auto"/>
        <w:bottom w:val="none" w:sz="0" w:space="0" w:color="auto"/>
        <w:right w:val="none" w:sz="0" w:space="0" w:color="auto"/>
      </w:divBdr>
    </w:div>
    <w:div w:id="2076319300">
      <w:bodyDiv w:val="1"/>
      <w:marLeft w:val="0"/>
      <w:marRight w:val="0"/>
      <w:marTop w:val="0"/>
      <w:marBottom w:val="0"/>
      <w:divBdr>
        <w:top w:val="none" w:sz="0" w:space="0" w:color="auto"/>
        <w:left w:val="none" w:sz="0" w:space="0" w:color="auto"/>
        <w:bottom w:val="none" w:sz="0" w:space="0" w:color="auto"/>
        <w:right w:val="none" w:sz="0" w:space="0" w:color="auto"/>
      </w:divBdr>
    </w:div>
    <w:div w:id="2109735920">
      <w:bodyDiv w:val="1"/>
      <w:marLeft w:val="0"/>
      <w:marRight w:val="0"/>
      <w:marTop w:val="0"/>
      <w:marBottom w:val="0"/>
      <w:divBdr>
        <w:top w:val="none" w:sz="0" w:space="0" w:color="auto"/>
        <w:left w:val="none" w:sz="0" w:space="0" w:color="auto"/>
        <w:bottom w:val="none" w:sz="0" w:space="0" w:color="auto"/>
        <w:right w:val="none" w:sz="0" w:space="0" w:color="auto"/>
      </w:divBdr>
    </w:div>
    <w:div w:id="2138405281">
      <w:bodyDiv w:val="1"/>
      <w:marLeft w:val="0"/>
      <w:marRight w:val="0"/>
      <w:marTop w:val="0"/>
      <w:marBottom w:val="0"/>
      <w:divBdr>
        <w:top w:val="none" w:sz="0" w:space="0" w:color="auto"/>
        <w:left w:val="none" w:sz="0" w:space="0" w:color="auto"/>
        <w:bottom w:val="none" w:sz="0" w:space="0" w:color="auto"/>
        <w:right w:val="none" w:sz="0" w:space="0" w:color="auto"/>
      </w:divBdr>
    </w:div>
    <w:div w:id="2142963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chart" Target="charts/chart3.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chart" Target="charts/chart2.xml"/><Relationship Id="rId10" Type="http://schemas.microsoft.com/office/2011/relationships/commentsExtended" Target="commentsExtended.xml"/><Relationship Id="rId19" Type="http://schemas.openxmlformats.org/officeDocument/2006/relationships/image" Target="media/image10.png"/><Relationship Id="rId31" Type="http://schemas.microsoft.com/office/2007/relationships/hdphoto" Target="media/hdphoto1.wdp"/><Relationship Id="rId44" Type="http://schemas.openxmlformats.org/officeDocument/2006/relationships/image" Target="media/image34.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chart" Target="charts/chart1.xml"/><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oger\Downloads\Resultados%20Surface%20Diciembre%20(6).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oger\Downloads\Resultados%20Surface%20Diciembre%20(6).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'[Resultados Surface Diciembre (6).xlsx]Hoja2'!$D$30</c:f>
              <c:strCache>
                <c:ptCount val="1"/>
                <c:pt idx="0">
                  <c:v>Facilidad de Uso</c:v>
                </c:pt>
              </c:strCache>
            </c:strRef>
          </c:tx>
          <c:spPr>
            <a:solidFill>
              <a:schemeClr val="bg1">
                <a:lumMod val="6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'[Resultados Surface Diciembre (6).xlsx]Hoja2'!$C$31:$C$35</c:f>
              <c:strCache>
                <c:ptCount val="5"/>
                <c:pt idx="0">
                  <c:v>Muy Difícil</c:v>
                </c:pt>
                <c:pt idx="1">
                  <c:v>Difícil</c:v>
                </c:pt>
                <c:pt idx="2">
                  <c:v>Posición Intermedia</c:v>
                </c:pt>
                <c:pt idx="3">
                  <c:v>Fácil</c:v>
                </c:pt>
                <c:pt idx="4">
                  <c:v>Muy Fácil</c:v>
                </c:pt>
              </c:strCache>
            </c:strRef>
          </c:cat>
          <c:val>
            <c:numRef>
              <c:f>'[Resultados Surface Diciembre (6).xlsx]Hoja2'!$D$31:$D$35</c:f>
              <c:numCache>
                <c:formatCode>0%</c:formatCode>
                <c:ptCount val="5"/>
                <c:pt idx="0">
                  <c:v>0</c:v>
                </c:pt>
                <c:pt idx="1">
                  <c:v>0</c:v>
                </c:pt>
                <c:pt idx="2">
                  <c:v>8.5227272727272693E-2</c:v>
                </c:pt>
                <c:pt idx="3">
                  <c:v>0.232954545454545</c:v>
                </c:pt>
                <c:pt idx="4">
                  <c:v>0.68181818181818199</c:v>
                </c:pt>
              </c:numCache>
            </c:numRef>
          </c:val>
        </c:ser>
        <c:dLbls>
          <c:showLegendKey val="0"/>
          <c:showVal val="0"/>
          <c:showCatName val="0"/>
          <c:showSerName val="0"/>
          <c:showPercent val="0"/>
          <c:showBubbleSize val="0"/>
        </c:dLbls>
        <c:gapWidth val="75"/>
        <c:overlap val="40"/>
        <c:axId val="326259960"/>
        <c:axId val="326257216"/>
      </c:barChart>
      <c:catAx>
        <c:axId val="326259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26257216"/>
        <c:crosses val="autoZero"/>
        <c:auto val="1"/>
        <c:lblAlgn val="ctr"/>
        <c:lblOffset val="100"/>
        <c:noMultiLvlLbl val="0"/>
      </c:catAx>
      <c:valAx>
        <c:axId val="32625721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262599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'[Resultados Surface Diciembre (6).xlsx]Hoja1'!$D$25</c:f>
              <c:strCache>
                <c:ptCount val="1"/>
                <c:pt idx="0">
                  <c:v>Satisfacción de uso de la herramienta</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'[Resultados Surface Diciembre (6).xlsx]Hoja1'!$C$26:$C$30</c:f>
              <c:strCache>
                <c:ptCount val="5"/>
                <c:pt idx="0">
                  <c:v>Nada Satisfactorio</c:v>
                </c:pt>
                <c:pt idx="1">
                  <c:v>Poco Satisfactoria</c:v>
                </c:pt>
                <c:pt idx="2">
                  <c:v>Posición Intermedia</c:v>
                </c:pt>
                <c:pt idx="3">
                  <c:v>Satisfactorio</c:v>
                </c:pt>
                <c:pt idx="4">
                  <c:v>Muy Satisfactorio</c:v>
                </c:pt>
              </c:strCache>
            </c:strRef>
          </c:cat>
          <c:val>
            <c:numRef>
              <c:f>'[Resultados Surface Diciembre (6).xlsx]Hoja1'!$D$26:$D$30</c:f>
              <c:numCache>
                <c:formatCode>0%</c:formatCode>
                <c:ptCount val="5"/>
                <c:pt idx="0">
                  <c:v>0</c:v>
                </c:pt>
                <c:pt idx="1">
                  <c:v>0</c:v>
                </c:pt>
                <c:pt idx="2">
                  <c:v>0</c:v>
                </c:pt>
                <c:pt idx="3">
                  <c:v>0.7</c:v>
                </c:pt>
                <c:pt idx="4">
                  <c:v>0.3</c:v>
                </c:pt>
              </c:numCache>
            </c:numRef>
          </c:val>
        </c:ser>
        <c:dLbls>
          <c:showLegendKey val="0"/>
          <c:showVal val="0"/>
          <c:showCatName val="0"/>
          <c:showSerName val="0"/>
          <c:showPercent val="0"/>
          <c:showBubbleSize val="0"/>
        </c:dLbls>
        <c:gapWidth val="75"/>
        <c:overlap val="40"/>
        <c:axId val="325170888"/>
        <c:axId val="325166184"/>
      </c:barChart>
      <c:catAx>
        <c:axId val="325170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25166184"/>
        <c:crosses val="autoZero"/>
        <c:auto val="1"/>
        <c:lblAlgn val="ctr"/>
        <c:lblOffset val="100"/>
        <c:noMultiLvlLbl val="0"/>
      </c:catAx>
      <c:valAx>
        <c:axId val="32516618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251708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Nivel de utilidad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Hoja1!$E$3</c:f>
              <c:strCache>
                <c:ptCount val="1"/>
                <c:pt idx="0">
                  <c:v>Nivel de conformidad</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Hoja1!$D$4:$D$8</c:f>
              <c:strCache>
                <c:ptCount val="5"/>
                <c:pt idx="0">
                  <c:v>Nada útil</c:v>
                </c:pt>
                <c:pt idx="1">
                  <c:v>Poco útil</c:v>
                </c:pt>
                <c:pt idx="2">
                  <c:v>Posición Intermedia</c:v>
                </c:pt>
                <c:pt idx="3">
                  <c:v>Útil</c:v>
                </c:pt>
                <c:pt idx="4">
                  <c:v>Muy útil</c:v>
                </c:pt>
              </c:strCache>
            </c:strRef>
          </c:cat>
          <c:val>
            <c:numRef>
              <c:f>Hoja1!$E$4:$E$8</c:f>
              <c:numCache>
                <c:formatCode>0%</c:formatCode>
                <c:ptCount val="5"/>
                <c:pt idx="0">
                  <c:v>0</c:v>
                </c:pt>
                <c:pt idx="1">
                  <c:v>0</c:v>
                </c:pt>
                <c:pt idx="2">
                  <c:v>0.1</c:v>
                </c:pt>
                <c:pt idx="3">
                  <c:v>0.5</c:v>
                </c:pt>
                <c:pt idx="4">
                  <c:v>0.4</c:v>
                </c:pt>
              </c:numCache>
            </c:numRef>
          </c:val>
        </c:ser>
        <c:dLbls>
          <c:showLegendKey val="0"/>
          <c:showVal val="0"/>
          <c:showCatName val="0"/>
          <c:showSerName val="0"/>
          <c:showPercent val="0"/>
          <c:showBubbleSize val="0"/>
        </c:dLbls>
        <c:gapWidth val="75"/>
        <c:overlap val="40"/>
        <c:axId val="243487288"/>
        <c:axId val="479640224"/>
      </c:barChart>
      <c:catAx>
        <c:axId val="243487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79640224"/>
        <c:crosses val="autoZero"/>
        <c:auto val="1"/>
        <c:lblAlgn val="ctr"/>
        <c:lblOffset val="100"/>
        <c:noMultiLvlLbl val="0"/>
      </c:catAx>
      <c:valAx>
        <c:axId val="47964022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434872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Reversed" id="23">
  <a:schemeClr val="accent3"/>
</cs:colorStyle>
</file>

<file path=word/charts/colors3.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Jos05</b:Tag>
    <b:SourceType>Book</b:SourceType>
    <b:Guid>{256F8C81-54B2-4E9C-A9FF-2292B232ADEC}</b:Guid>
    <b:Author>
      <b:Author>
        <b:NameList>
          <b:Person>
            <b:Last>Joseph</b:Last>
            <b:First>George</b:First>
          </b:Person>
        </b:NameList>
      </b:Author>
    </b:Author>
    <b:Title>Fundamentals of Remote Sensing</b:Title>
    <b:Year>2005</b:Year>
    <b:City>India</b:City>
    <b:Publisher>Universities Press</b:Publisher>
    <b:RefOrder>1</b:RefOrder>
  </b:Source>
  <b:Source>
    <b:Tag>Ham10</b:Tag>
    <b:SourceType>Book</b:SourceType>
    <b:Guid>{68894E00-3D3C-46B3-B0FA-CF17ABBB3232}</b:Guid>
    <b:Author>
      <b:Author>
        <b:NameList>
          <b:Person>
            <b:Last>Jones</b:Last>
            <b:First>Hamlyn</b:First>
            <b:Middle>G</b:Middle>
          </b:Person>
          <b:Person>
            <b:Last>Vaughan</b:Last>
            <b:First>Robin</b:First>
            <b:Middle>A</b:Middle>
          </b:Person>
        </b:NameList>
      </b:Author>
    </b:Author>
    <b:Title>Remote Sensing of Vegetation: Principles, Techniques, and Applications</b:Title>
    <b:Year>2010</b:Year>
    <b:City>New York</b:City>
    <b:Publisher>Oxford University Press</b:Publisher>
    <b:RefOrder>2</b:RefOrder>
  </b:Source>
  <b:Source>
    <b:Tag>Gua13</b:Tag>
    <b:SourceType>Book</b:SourceType>
    <b:Guid>{FCB9482A-B294-413D-B83E-9A67683EEEE4}</b:Guid>
    <b:Author>
      <b:Author>
        <b:NameList>
          <b:Person>
            <b:Last>Wang</b:Last>
            <b:First>Guangxing</b:First>
          </b:Person>
          <b:Person>
            <b:Last>Weng</b:Last>
            <b:First>Qihao</b:First>
          </b:Person>
        </b:NameList>
      </b:Author>
    </b:Author>
    <b:Title>Remote Sensing of Natural Resources</b:Title>
    <b:Year>2013</b:Year>
    <b:City>Boca Raton</b:City>
    <b:Publisher>CRC Press</b:Publisher>
    <b:RefOrder>3</b:RefOrder>
  </b:Source>
  <b:Source>
    <b:Tag>She09</b:Tag>
    <b:SourceType>JournalArticle</b:SourceType>
    <b:Guid>{297D8E07-F2DF-4E85-915E-48790CA4CEEE}</b:Guid>
    <b:Author>
      <b:Author>
        <b:NameList>
          <b:Person>
            <b:Last>Sheffield</b:Last>
            <b:First>K.J.</b:First>
          </b:Person>
          <b:Person>
            <b:Last>Jones</b:Last>
            <b:First>S.D.</b:First>
          </b:Person>
          <b:Person>
            <b:Last>Ferwerda</b:Last>
            <b:First>J.G.</b:First>
          </b:Person>
          <b:Person>
            <b:Last>Gibbons</b:Last>
            <b:First>P.</b:First>
          </b:Person>
          <b:Person>
            <b:Last>Zerger</b:Last>
            <b:First>A.</b:First>
          </b:Person>
        </b:NameList>
      </b:Author>
    </b:Author>
    <b:Title>Linking Biological Survey Information to Remote Sensing Datasets: A Case Study</b:Title>
    <b:Year>2009</b:Year>
    <b:Publisher>Springer-Verlag</b:Publisher>
    <b:JournalName>Springer</b:JournalName>
    <b:Pages>2</b:Pages>
    <b:RefOrder>4</b:RefOrder>
  </b:Source>
</b:Sources>
</file>

<file path=customXml/itemProps1.xml><?xml version="1.0" encoding="utf-8"?>
<ds:datastoreItem xmlns:ds="http://schemas.openxmlformats.org/officeDocument/2006/customXml" ds:itemID="{432F2F40-2DCF-4667-9426-B2AEC3F01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TotalTime>
  <Pages>147</Pages>
  <Words>40547</Words>
  <Characters>223010</Characters>
  <Application>Microsoft Office Word</Application>
  <DocSecurity>0</DocSecurity>
  <Lines>1858</Lines>
  <Paragraphs>526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263031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Granda</dc:creator>
  <cp:keywords/>
  <dc:description/>
  <cp:lastModifiedBy>Roger Granda</cp:lastModifiedBy>
  <cp:revision>37</cp:revision>
  <dcterms:created xsi:type="dcterms:W3CDTF">2015-03-18T17:41:00Z</dcterms:created>
  <dcterms:modified xsi:type="dcterms:W3CDTF">2015-03-22T16:30:00Z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rxgranda@gmail.com@www.mendeley.com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