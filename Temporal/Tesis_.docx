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77777777" w:rsidR="0010297E" w:rsidRDefault="0010297E" w:rsidP="0010297E">
      <w:pPr>
        <w:pStyle w:val="NumeroCapitulo"/>
      </w:pPr>
      <w:r w:rsidRPr="00D44937">
        <w:t>CAPÍTULO I</w:t>
      </w:r>
      <w:r>
        <w:t>.</w:t>
      </w:r>
      <w:bookmarkEnd w:id="0"/>
    </w:p>
    <w:p w14:paraId="288FE113" w14:textId="3FE9FA29"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017DA1D" w14:textId="1F6B3A16" w:rsidR="00182063" w:rsidRDefault="00182063" w:rsidP="00182063">
      <w:pPr>
        <w:pStyle w:val="Texto"/>
        <w:ind w:left="360"/>
      </w:pPr>
      <w:r>
        <w:t>E</w:t>
      </w:r>
      <w:ins w:id="2" w:author="Katherine Chiluiza" w:date="2015-03-10T12:18:00Z">
        <w:r w:rsidR="006C77A4">
          <w:t>n e</w:t>
        </w:r>
      </w:ins>
      <w:r>
        <w:t xml:space="preserve">ste capítulo </w:t>
      </w:r>
      <w:ins w:id="3" w:author="Katherine Chiluiza" w:date="2015-03-10T12:18:00Z">
        <w:r w:rsidR="006C77A4">
          <w:t xml:space="preserve">se incluyen </w:t>
        </w:r>
      </w:ins>
      <w:del w:id="4" w:author="Katherine Chiluiza" w:date="2015-03-10T12:19:00Z">
        <w:r w:rsidDel="006C77A4">
          <w:delText xml:space="preserve">contiene </w:delText>
        </w:r>
      </w:del>
      <w:r>
        <w:t>una revisión de los antecedentes</w:t>
      </w:r>
      <w:del w:id="5" w:author="Katherine Chiluiza" w:date="2015-03-10T12:19:00Z">
        <w:r w:rsidDel="006C77A4">
          <w:delText>,</w:delText>
        </w:r>
      </w:del>
      <w:r>
        <w:t xml:space="preserve"> y </w:t>
      </w:r>
      <w:del w:id="6" w:author="Katherine Chiluiza" w:date="2015-03-10T12:19:00Z">
        <w:r w:rsidDel="006C77A4">
          <w:delText xml:space="preserve">una </w:delText>
        </w:r>
      </w:del>
      <w:r>
        <w:t xml:space="preserve">descripción del  problema </w:t>
      </w:r>
      <w:del w:id="7" w:author="Katherine Chiluiza" w:date="2015-03-10T12:19:00Z">
        <w:r w:rsidDel="006C77A4">
          <w:delText>que considera</w:delText>
        </w:r>
      </w:del>
      <w:ins w:id="8" w:author="Katherine Chiluiza" w:date="2015-03-10T12:19:00Z">
        <w:r w:rsidR="006C77A4">
          <w:t>de</w:t>
        </w:r>
      </w:ins>
      <w:r>
        <w:t xml:space="preserve"> este estudio. Se presenta la justificación de la realización del trabajo</w:t>
      </w:r>
      <w:ins w:id="9" w:author="Katherine Chiluiza" w:date="2015-03-10T12:19:00Z">
        <w:r w:rsidR="006C77A4">
          <w:t>, así como los</w:t>
        </w:r>
      </w:ins>
      <w:del w:id="10" w:author="Katherine Chiluiza" w:date="2015-03-10T12:19:00Z">
        <w:r w:rsidDel="006C77A4">
          <w:delText>. Luego, se muestran</w:delText>
        </w:r>
      </w:del>
      <w:r>
        <w:t xml:space="preserve"> los objetivos generales y específicos</w:t>
      </w:r>
      <w:del w:id="11" w:author="Katherine Chiluiza" w:date="2015-03-10T12:19:00Z">
        <w:r w:rsidDel="006C77A4">
          <w:delText xml:space="preserve"> de este trabajo</w:delText>
        </w:r>
      </w:del>
      <w:r>
        <w:t>. Después, se presentan las preguntas de investigación e hipótesis asociadas</w:t>
      </w:r>
      <w:ins w:id="12" w:author="Katherine Chiluiza" w:date="2015-03-10T12:20:00Z">
        <w:r w:rsidR="006C77A4">
          <w:t xml:space="preserve"> y </w:t>
        </w:r>
      </w:ins>
      <w:del w:id="13" w:author="Katherine Chiluiza" w:date="2015-03-10T12:20:00Z">
        <w:r w:rsidDel="006C77A4">
          <w:delText>.</w:delText>
        </w:r>
      </w:del>
      <w:r>
        <w:t xml:space="preserve"> </w:t>
      </w:r>
      <w:ins w:id="14" w:author="Katherine Chiluiza" w:date="2015-03-10T12:20:00Z">
        <w:r w:rsidR="006C77A4">
          <w:t>f</w:t>
        </w:r>
      </w:ins>
      <w:del w:id="15" w:author="Katherine Chiluiza" w:date="2015-03-10T12:20:00Z">
        <w:r w:rsidDel="006C77A4">
          <w:delText>F</w:delText>
        </w:r>
      </w:del>
      <w:r>
        <w:t>inalmente, se</w:t>
      </w:r>
      <w:del w:id="16" w:author="Katherine Chiluiza" w:date="2015-03-10T12:20:00Z">
        <w:r w:rsidDel="006C77A4">
          <w:delText xml:space="preserve"> muestra</w:delText>
        </w:r>
      </w:del>
      <w:ins w:id="17" w:author="Katherine Chiluiza" w:date="2015-03-10T12:20:00Z">
        <w:r w:rsidR="006C77A4">
          <w:t xml:space="preserve"> presenta</w:t>
        </w:r>
      </w:ins>
      <w:r>
        <w:t xml:space="preserve"> la metodología que se seguirá en este estudio.</w:t>
      </w:r>
    </w:p>
    <w:p w14:paraId="33F3E280" w14:textId="77777777" w:rsidR="00182063" w:rsidRDefault="00182063" w:rsidP="00182063">
      <w:pPr>
        <w:pStyle w:val="Texto"/>
        <w:ind w:left="360"/>
      </w:pPr>
    </w:p>
    <w:p w14:paraId="2E451288" w14:textId="77777777" w:rsidR="00182063" w:rsidRDefault="00182063" w:rsidP="00182063">
      <w:pPr>
        <w:pStyle w:val="Texto"/>
        <w:ind w:left="360"/>
      </w:pPr>
    </w:p>
    <w:p w14:paraId="35497E9A" w14:textId="77777777" w:rsidR="0010297E" w:rsidRDefault="0010297E" w:rsidP="0010297E">
      <w:pPr>
        <w:pStyle w:val="Subtitulocapitulo"/>
        <w:rPr>
          <w:sz w:val="24"/>
        </w:rPr>
      </w:pPr>
      <w:r w:rsidRPr="006F70AC">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6496F77F"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w:t>
      </w:r>
      <w:ins w:id="18" w:author="Katherine Chiluiza" w:date="2015-03-10T12:36:00Z">
        <w:r w:rsidR="009F6FDA">
          <w:rPr>
            <w:b w:val="0"/>
            <w:sz w:val="24"/>
          </w:rPr>
          <w:t>algunos</w:t>
        </w:r>
      </w:ins>
      <w:del w:id="19" w:author="Katherine Chiluiza" w:date="2015-03-10T12:36:00Z">
        <w:r w:rsidDel="009F6FDA">
          <w:rPr>
            <w:b w:val="0"/>
            <w:sz w:val="24"/>
          </w:rPr>
          <w:delText>otr</w:delText>
        </w:r>
      </w:del>
      <w:del w:id="20" w:author="Katherine Chiluiza" w:date="2015-03-10T12:35:00Z">
        <w:r w:rsidDel="009F6FDA">
          <w:rPr>
            <w:b w:val="0"/>
            <w:sz w:val="24"/>
          </w:rPr>
          <w:delText xml:space="preserve">os </w:delText>
        </w:r>
      </w:del>
      <w:r>
        <w:rPr>
          <w:b w:val="0"/>
          <w:sz w:val="24"/>
        </w:rPr>
        <w:t>estudios muestran que la utilización de papel y lápiz aún continúa</w:t>
      </w:r>
      <w:del w:id="21" w:author="Katherine Chiluiza" w:date="2015-03-10T12:36:00Z">
        <w:r w:rsidDel="009F6FDA">
          <w:rPr>
            <w:b w:val="0"/>
            <w:sz w:val="24"/>
          </w:rPr>
          <w:delText>n</w:delText>
        </w:r>
      </w:del>
      <w:r>
        <w:rPr>
          <w:b w:val="0"/>
          <w:sz w:val="24"/>
        </w:rPr>
        <w:t xml:space="preserve"> siendo ampliamente utilizad</w:t>
      </w:r>
      <w:ins w:id="22" w:author="Katherine Chiluiza" w:date="2015-03-10T12:36:00Z">
        <w:r w:rsidR="009F6FDA">
          <w:rPr>
            <w:b w:val="0"/>
            <w:sz w:val="24"/>
          </w:rPr>
          <w:t>a</w:t>
        </w:r>
      </w:ins>
      <w:del w:id="23" w:author="Katherine Chiluiza" w:date="2015-03-10T12:36:00Z">
        <w:r w:rsidDel="009F6FDA">
          <w:rPr>
            <w:b w:val="0"/>
            <w:sz w:val="24"/>
          </w:rPr>
          <w:delText xml:space="preserve">os </w:delText>
        </w:r>
      </w:del>
      <w:r>
        <w:rPr>
          <w:b w:val="0"/>
          <w:sz w:val="24"/>
        </w:rPr>
        <w:t xml:space="preserve">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w:t>
      </w:r>
      <w:ins w:id="24" w:author="Katherine Chiluiza" w:date="2015-03-10T12:36:00Z">
        <w:r w:rsidR="009F6FDA">
          <w:rPr>
            <w:b w:val="0"/>
            <w:sz w:val="24"/>
          </w:rPr>
          <w:t xml:space="preserve">y, </w:t>
        </w:r>
      </w:ins>
      <w:del w:id="25" w:author="Katherine Chiluiza" w:date="2015-03-10T12:36:00Z">
        <w:r w:rsidDel="009F6FDA">
          <w:rPr>
            <w:b w:val="0"/>
            <w:sz w:val="24"/>
          </w:rPr>
          <w:delText xml:space="preserve">además de su </w:delText>
        </w:r>
      </w:del>
      <w:r>
        <w:rPr>
          <w:b w:val="0"/>
          <w:sz w:val="24"/>
        </w:rPr>
        <w:t xml:space="preserve">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6CEFBEE0" w:rsidR="0010297E" w:rsidRDefault="0010297E" w:rsidP="009C5E8E">
      <w:pPr>
        <w:pStyle w:val="Subtitulocapitulo"/>
        <w:numPr>
          <w:ilvl w:val="0"/>
          <w:numId w:val="0"/>
        </w:numPr>
        <w:ind w:left="1416"/>
        <w:jc w:val="both"/>
        <w:rPr>
          <w:b w:val="0"/>
          <w:sz w:val="24"/>
        </w:rPr>
      </w:pPr>
      <w:r>
        <w:rPr>
          <w:b w:val="0"/>
          <w:sz w:val="24"/>
        </w:rPr>
        <w:lastRenderedPageBreak/>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el proceso de elaboración y</w:t>
      </w:r>
      <w:del w:id="26" w:author="Katherine Chiluiza" w:date="2015-03-10T12:37:00Z">
        <w:r w:rsidDel="009F6FDA">
          <w:rPr>
            <w:b w:val="0"/>
            <w:sz w:val="24"/>
          </w:rPr>
          <w:delText xml:space="preserve"> </w:delText>
        </w:r>
        <w:r w:rsidR="00626CB6" w:rsidDel="009F6FDA">
          <w:rPr>
            <w:b w:val="0"/>
            <w:sz w:val="24"/>
          </w:rPr>
          <w:delText>una</w:delText>
        </w:r>
      </w:del>
      <w:r w:rsidR="00626CB6">
        <w:rPr>
          <w:b w:val="0"/>
          <w:sz w:val="24"/>
        </w:rPr>
        <w:t xml:space="preserve">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Esto es un problema debido a que los profesores podrían encontrar difícil  asignar una calificación, 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4A52862B"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w:t>
      </w:r>
      <w:ins w:id="27" w:author="Katherine Chiluiza" w:date="2015-03-10T12:41:00Z">
        <w:r w:rsidR="00041895">
          <w:rPr>
            <w:b w:val="0"/>
            <w:sz w:val="24"/>
          </w:rPr>
          <w:t xml:space="preserve">en el dictado de una asignatura, </w:t>
        </w:r>
      </w:ins>
      <w:del w:id="28" w:author="Katherine Chiluiza" w:date="2015-03-10T12:40:00Z">
        <w:r w:rsidR="0010297E" w:rsidDel="00041895">
          <w:rPr>
            <w:b w:val="0"/>
            <w:sz w:val="24"/>
          </w:rPr>
          <w:delText>en el curso de</w:delText>
        </w:r>
      </w:del>
      <w:del w:id="29" w:author="Katherine Chiluiza" w:date="2015-03-10T12:41:00Z">
        <w:r w:rsidR="0010297E" w:rsidDel="00041895">
          <w:rPr>
            <w:b w:val="0"/>
            <w:sz w:val="24"/>
          </w:rPr>
          <w:delText xml:space="preserve"> aprendizaje de </w:delText>
        </w:r>
        <w:r w:rsidR="0065430B" w:rsidDel="00041895">
          <w:rPr>
            <w:b w:val="0"/>
            <w:sz w:val="24"/>
          </w:rPr>
          <w:delText xml:space="preserve">los </w:delText>
        </w:r>
        <w:r w:rsidR="0010297E" w:rsidDel="00041895">
          <w:rPr>
            <w:b w:val="0"/>
            <w:sz w:val="24"/>
          </w:rPr>
          <w:delText xml:space="preserve">estudiantes, </w:delText>
        </w:r>
      </w:del>
      <w:r w:rsidR="0010297E">
        <w:rPr>
          <w:b w:val="0"/>
          <w:sz w:val="24"/>
        </w:rPr>
        <w:t xml:space="preserve">ya que </w:t>
      </w:r>
      <w:ins w:id="30" w:author="Katherine Chiluiza" w:date="2015-03-10T12:41:00Z">
        <w:r w:rsidR="00041895">
          <w:rPr>
            <w:b w:val="0"/>
            <w:sz w:val="24"/>
          </w:rPr>
          <w:t xml:space="preserve">estos </w:t>
        </w:r>
      </w:ins>
      <w:del w:id="31" w:author="Katherine Chiluiza" w:date="2015-03-10T12:41:00Z">
        <w:r w:rsidR="0010297E" w:rsidDel="00041895">
          <w:rPr>
            <w:b w:val="0"/>
            <w:sz w:val="24"/>
          </w:rPr>
          <w:delText>sus</w:delText>
        </w:r>
      </w:del>
      <w:del w:id="32" w:author="Katherine Chiluiza" w:date="2015-03-10T12:43:00Z">
        <w:r w:rsidR="0010297E" w:rsidDel="00041895">
          <w:rPr>
            <w:b w:val="0"/>
            <w:sz w:val="24"/>
          </w:rPr>
          <w:delText xml:space="preserve"> estudios sugieren que </w:delText>
        </w:r>
      </w:del>
      <w:ins w:id="33" w:author="Katherine Chiluiza" w:date="2015-03-10T12:42:00Z">
        <w:r w:rsidR="00041895">
          <w:rPr>
            <w:b w:val="0"/>
            <w:sz w:val="24"/>
          </w:rPr>
          <w:t xml:space="preserve">ésta es </w:t>
        </w:r>
      </w:ins>
      <w:del w:id="34" w:author="Katherine Chiluiza" w:date="2015-03-10T12:41:00Z">
        <w:r w:rsidR="0065430B" w:rsidDel="00041895">
          <w:rPr>
            <w:b w:val="0"/>
            <w:sz w:val="24"/>
          </w:rPr>
          <w:delText>esto</w:delText>
        </w:r>
      </w:del>
      <w:del w:id="35" w:author="Katherine Chiluiza" w:date="2015-03-10T12:42:00Z">
        <w:r w:rsidR="0065430B" w:rsidDel="00041895">
          <w:rPr>
            <w:b w:val="0"/>
            <w:sz w:val="24"/>
          </w:rPr>
          <w:delText xml:space="preserve"> es un</w:delText>
        </w:r>
        <w:r w:rsidR="0010297E" w:rsidDel="00041895">
          <w:rPr>
            <w:b w:val="0"/>
            <w:sz w:val="24"/>
          </w:rPr>
          <w:delText xml:space="preserve"> </w:delText>
        </w:r>
      </w:del>
      <w:r w:rsidR="0010297E" w:rsidRPr="00206366">
        <w:rPr>
          <w:b w:val="0"/>
          <w:sz w:val="24"/>
        </w:rPr>
        <w:lastRenderedPageBreak/>
        <w:t>predictor</w:t>
      </w:r>
      <w:ins w:id="36" w:author="Katherine Chiluiza" w:date="2015-03-10T12:42:00Z">
        <w:r w:rsidR="00041895">
          <w:rPr>
            <w:b w:val="0"/>
            <w:sz w:val="24"/>
          </w:rPr>
          <w:t>a</w:t>
        </w:r>
      </w:ins>
      <w:r w:rsidR="0010297E" w:rsidRPr="00206366">
        <w:rPr>
          <w:b w:val="0"/>
          <w:sz w:val="24"/>
        </w:rPr>
        <w:t xml:space="preserve"> de la motivación, el aprendizaje</w:t>
      </w:r>
      <w:r w:rsidR="0010297E">
        <w:rPr>
          <w:b w:val="0"/>
          <w:sz w:val="24"/>
        </w:rPr>
        <w:t>,</w:t>
      </w:r>
      <w:r w:rsidR="0010297E" w:rsidRPr="00206366">
        <w:rPr>
          <w:b w:val="0"/>
          <w:sz w:val="24"/>
        </w:rPr>
        <w:t xml:space="preserve"> y la agresi</w:t>
      </w:r>
      <w:ins w:id="37" w:author="Katherine Chiluiza" w:date="2015-03-10T12:42:00Z">
        <w:r w:rsidR="00041895">
          <w:rPr>
            <w:b w:val="0"/>
            <w:sz w:val="24"/>
          </w:rPr>
          <w:t xml:space="preserve">vidad que los estudiantes </w:t>
        </w:r>
      </w:ins>
      <w:del w:id="38" w:author="Katherine Chiluiza" w:date="2015-03-10T12:42:00Z">
        <w:r w:rsidR="0010297E" w:rsidRPr="00206366" w:rsidDel="00041895">
          <w:rPr>
            <w:b w:val="0"/>
            <w:sz w:val="24"/>
          </w:rPr>
          <w:delText>ón</w:delText>
        </w:r>
        <w:r w:rsidR="0010297E" w:rsidDel="00041895">
          <w:rPr>
            <w:b w:val="0"/>
            <w:sz w:val="24"/>
          </w:rPr>
          <w:delText xml:space="preserve"> que estos </w:delText>
        </w:r>
      </w:del>
      <w:r w:rsidR="0010297E">
        <w:rPr>
          <w:b w:val="0"/>
          <w:sz w:val="24"/>
        </w:rPr>
        <w:t>muestran hacia</w:t>
      </w:r>
      <w:del w:id="39" w:author="Katherine Chiluiza" w:date="2015-03-10T12:43:00Z">
        <w:r w:rsidR="0010297E" w:rsidDel="00041895">
          <w:rPr>
            <w:b w:val="0"/>
            <w:sz w:val="24"/>
          </w:rPr>
          <w:delText>/en una clase</w:delText>
        </w:r>
      </w:del>
      <w:ins w:id="40" w:author="Katherine Chiluiza" w:date="2015-03-10T12:43:00Z">
        <w:r w:rsidR="00041895">
          <w:rPr>
            <w:b w:val="0"/>
            <w:sz w:val="24"/>
          </w:rPr>
          <w:t xml:space="preserve"> una asignatura</w:t>
        </w:r>
      </w:ins>
      <w:r w:rsidR="0010297E">
        <w:rPr>
          <w:b w:val="0"/>
          <w:sz w:val="24"/>
        </w:rPr>
        <w:t xml:space="preserv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121B3D19"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facilitar tareas </w:t>
      </w:r>
      <w:ins w:id="41" w:author="Katherine Chiluiza" w:date="2015-03-10T12:43:00Z">
        <w:r w:rsidR="00041895">
          <w:rPr>
            <w:b w:val="0"/>
            <w:sz w:val="24"/>
          </w:rPr>
          <w:t xml:space="preserve">colaborativas </w:t>
        </w:r>
      </w:ins>
      <w:del w:id="42" w:author="Katherine Chiluiza" w:date="2015-03-10T12:43:00Z">
        <w:r w:rsidDel="00041895">
          <w:rPr>
            <w:b w:val="0"/>
            <w:sz w:val="24"/>
          </w:rPr>
          <w:delText xml:space="preserve">de esta índole </w:delText>
        </w:r>
      </w:del>
      <w:r>
        <w:rPr>
          <w:b w:val="0"/>
          <w:sz w:val="24"/>
        </w:rPr>
        <w:t xml:space="preserve">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Como el trabajo propuesto por</w:t>
      </w:r>
      <w:del w:id="43" w:author="Katherine Chiluiza" w:date="2015-03-10T12:44:00Z">
        <w:r w:rsidDel="00041895">
          <w:rPr>
            <w:b w:val="0"/>
            <w:sz w:val="24"/>
          </w:rPr>
          <w:delText xml:space="preserve"> R.</w:delText>
        </w:r>
      </w:del>
      <w:r>
        <w:rPr>
          <w:b w:val="0"/>
          <w:sz w:val="24"/>
        </w:rPr>
        <w:t xml:space="preserve">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cada persona y su interacción verbal, con el objetivo de ayudar a determinar el aporte de cada individuo (ver Figura 1</w:t>
      </w:r>
      <w:r w:rsidR="000231D3">
        <w:rPr>
          <w:b w:val="0"/>
          <w:sz w:val="24"/>
        </w:rPr>
        <w:t>.1</w:t>
      </w:r>
      <w:r>
        <w:rPr>
          <w:b w:val="0"/>
          <w:sz w:val="24"/>
        </w:rPr>
        <w:t xml:space="preserve">) y mostrar una lista de sugerencias sobre tópicos que cada usuario podría querer utilizar. Los usuarios alimentan de información a su trabajo colaborativo </w:t>
      </w:r>
      <w:del w:id="44" w:author="Katherine Chiluiza" w:date="2015-03-10T12:45:00Z">
        <w:r w:rsidDel="00041895">
          <w:rPr>
            <w:b w:val="0"/>
            <w:sz w:val="24"/>
          </w:rPr>
          <w:delText xml:space="preserve"> </w:delText>
        </w:r>
      </w:del>
      <w:r>
        <w:rPr>
          <w:b w:val="0"/>
          <w:sz w:val="24"/>
        </w:rPr>
        <w:t>en Collaid, utilizando sus dedos  para escribir sobre un teclado virtual. Esta solución viene integrada con un componente de monitoreo del trabajo colaborativo, que es utilizada por el orquestador del trabajo (</w:t>
      </w:r>
      <w:r w:rsidR="002D3CDD">
        <w:rPr>
          <w:b w:val="0"/>
          <w:sz w:val="24"/>
        </w:rPr>
        <w:t xml:space="preserve">el </w:t>
      </w:r>
      <w:r w:rsidR="002D3CDD">
        <w:rPr>
          <w:b w:val="0"/>
          <w:sz w:val="24"/>
        </w:rPr>
        <w:lastRenderedPageBreak/>
        <w:t>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02008C60" w:rsidR="0010297E" w:rsidRDefault="0010297E" w:rsidP="0010297E">
      <w:pPr>
        <w:pStyle w:val="Descripcin"/>
        <w:ind w:left="624"/>
        <w:jc w:val="center"/>
      </w:pPr>
      <w:r>
        <w:t xml:space="preserve">Figura </w:t>
      </w:r>
      <w:fldSimple w:instr=" SEQ Figura \* ARABIC ">
        <w:r>
          <w:rPr>
            <w:noProof/>
          </w:rPr>
          <w:t>1</w:t>
        </w:r>
      </w:fldSimple>
      <w:r>
        <w:t>.1: Esquema de la solución de trabajo grupal Collaid</w:t>
      </w:r>
      <w:ins w:id="45" w:author="Katherine Chiluiza" w:date="2015-03-10T12:45:00Z">
        <w:r w:rsidR="00041895">
          <w:t xml:space="preserve"> adaptada de</w:t>
        </w:r>
      </w:ins>
      <w:del w:id="46" w:author="Katherine Chiluiza" w:date="2015-03-10T12:46:00Z">
        <w:r w:rsidDel="00041895">
          <w:delText>. Fuente:</w:delText>
        </w:r>
      </w:del>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47" w:name="_Toc397264972"/>
      <w:r w:rsidRPr="00D44937">
        <w:t xml:space="preserve">Descripción del </w:t>
      </w:r>
      <w:r>
        <w:t>problema</w:t>
      </w:r>
      <w:bookmarkStart w:id="48" w:name="_Toc397264973"/>
      <w:bookmarkEnd w:id="47"/>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xml:space="preserve">. Este trabajo resulta tedioso pues implica revisar el trabajo final, hacer un reporte para cada integrante de grupo y retroalimentarlo. </w:t>
      </w:r>
      <w:r w:rsidRPr="006D4CE4">
        <w:rPr>
          <w:b w:val="0"/>
          <w:sz w:val="24"/>
        </w:rPr>
        <w:lastRenderedPageBreak/>
        <w:t>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6410799D"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ins w:id="49" w:author="Katherine Chiluiza" w:date="2015-03-10T12:47:00Z">
        <w:r w:rsidR="00041895">
          <w:rPr>
            <w:b w:val="0"/>
            <w:sz w:val="24"/>
          </w:rPr>
          <w:t xml:space="preserve"> </w:t>
        </w:r>
      </w:ins>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w:t>
      </w:r>
      <w:r>
        <w:rPr>
          <w:b w:val="0"/>
          <w:sz w:val="24"/>
        </w:rPr>
        <w:lastRenderedPageBreak/>
        <w:t>mencionar algunos ejemplos</w:t>
      </w:r>
      <w:r w:rsidR="00050F4D">
        <w:rPr>
          <w:b w:val="0"/>
          <w:sz w:val="24"/>
        </w:rPr>
        <w:t xml:space="preserve"> que utilizan pantallas capacitivas</w:t>
      </w:r>
      <w:r>
        <w:rPr>
          <w:b w:val="0"/>
          <w:sz w:val="24"/>
        </w:rPr>
        <w:t xml:space="preserve">, </w:t>
      </w:r>
      <w:ins w:id="50" w:author="Katherine Chiluiza" w:date="2015-03-10T12:49:00Z">
        <w:r w:rsidR="00041895">
          <w:rPr>
            <w:b w:val="0"/>
            <w:sz w:val="24"/>
          </w:rPr>
          <w:t xml:space="preserve">se presentan la siguientes soluciones: </w:t>
        </w:r>
      </w:ins>
      <w:del w:id="51" w:author="Katherine Chiluiza" w:date="2015-03-10T12:48:00Z">
        <w:r w:rsidDel="00041895">
          <w:rPr>
            <w:b w:val="0"/>
            <w:sz w:val="24"/>
          </w:rPr>
          <w:delText xml:space="preserve">como </w:delText>
        </w:r>
      </w:del>
      <w:r>
        <w:rPr>
          <w:b w:val="0"/>
          <w:sz w:val="24"/>
        </w:rPr>
        <w:t>la solución multitáctil Ideum Coffee Table, cuyo precio oscila alrededor de los $10.000</w:t>
      </w:r>
      <w:ins w:id="52" w:author="Katherine Chiluiza" w:date="2015-03-10T12:49:00Z">
        <w:r w:rsidR="00041895">
          <w:rPr>
            <w:b w:val="0"/>
            <w:sz w:val="24"/>
          </w:rPr>
          <w:t xml:space="preserve"> </w:t>
        </w:r>
      </w:ins>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xml:space="preserve">, </w:t>
      </w:r>
      <w:del w:id="53" w:author="Katherine Chiluiza" w:date="2015-03-10T12:49:00Z">
        <w:r w:rsidDel="00041895">
          <w:rPr>
            <w:b w:val="0"/>
            <w:sz w:val="24"/>
          </w:rPr>
          <w:delText>o</w:delText>
        </w:r>
      </w:del>
      <w:r>
        <w:rPr>
          <w:b w:val="0"/>
          <w:sz w:val="24"/>
        </w:rPr>
        <w:t xml:space="preserve"> la solución de Microsoft Surface SUR40 cuyo precio sugerido en pre-venta es de $9.000</w:t>
      </w:r>
      <w:ins w:id="54" w:author="Katherine Chiluiza" w:date="2015-03-10T12:49:00Z">
        <w:r w:rsidR="00041895">
          <w:rPr>
            <w:b w:val="0"/>
            <w:sz w:val="24"/>
          </w:rPr>
          <w:t xml:space="preserve"> </w:t>
        </w:r>
      </w:ins>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del w:id="55" w:author="Katherine Chiluiza" w:date="2015-03-10T12:50:00Z">
        <w:r w:rsidDel="00041895">
          <w:rPr>
            <w:b w:val="0"/>
            <w:sz w:val="24"/>
          </w:rPr>
          <w:delText>, por ejemplo:</w:delText>
        </w:r>
      </w:del>
      <w:ins w:id="56" w:author="Katherine Chiluiza" w:date="2015-03-10T12:50:00Z">
        <w:r w:rsidR="00041895">
          <w:rPr>
            <w:b w:val="0"/>
            <w:sz w:val="24"/>
          </w:rPr>
          <w:t xml:space="preserve"> como</w:t>
        </w:r>
      </w:ins>
      <w:r>
        <w:rPr>
          <w:b w:val="0"/>
          <w:sz w:val="24"/>
        </w:rPr>
        <w:t xml:space="preserve">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w:t>
      </w:r>
      <w:r w:rsidR="002A3DA9">
        <w:rPr>
          <w:b w:val="0"/>
          <w:sz w:val="24"/>
        </w:rPr>
        <w:t xml:space="preserve"> </w:t>
      </w:r>
      <w:del w:id="57" w:author="Katherine Chiluiza" w:date="2015-03-10T12:50:00Z">
        <w:r w:rsidR="002A3DA9" w:rsidDel="00041895">
          <w:rPr>
            <w:b w:val="0"/>
            <w:sz w:val="24"/>
          </w:rPr>
          <w:delText xml:space="preserve"> </w:delText>
        </w:r>
      </w:del>
      <w:r w:rsidR="002A3DA9">
        <w:rPr>
          <w:b w:val="0"/>
          <w:sz w:val="24"/>
        </w:rPr>
        <w:t xml:space="preserve">el </w:t>
      </w:r>
      <w:r w:rsidRPr="006D4CE4">
        <w:rPr>
          <w:b w:val="0"/>
          <w:sz w:val="24"/>
        </w:rPr>
        <w:t>potencial</w:t>
      </w:r>
      <w:r w:rsidR="00050F4D">
        <w:rPr>
          <w:b w:val="0"/>
          <w:sz w:val="24"/>
        </w:rPr>
        <w:t xml:space="preserve"> </w:t>
      </w:r>
      <w:r w:rsidR="002A3DA9">
        <w:rPr>
          <w:b w:val="0"/>
          <w:sz w:val="24"/>
        </w:rPr>
        <w:t>de las superficies colaborativas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05119C87" w:rsidR="0010297E" w:rsidRPr="006D4CE4" w:rsidRDefault="0010297E" w:rsidP="0010297E">
      <w:pPr>
        <w:pStyle w:val="Subtitulocapitulo"/>
        <w:numPr>
          <w:ilvl w:val="0"/>
          <w:numId w:val="0"/>
        </w:numPr>
        <w:ind w:left="1416"/>
        <w:jc w:val="both"/>
        <w:rPr>
          <w:b w:val="0"/>
          <w:sz w:val="24"/>
        </w:rPr>
      </w:pPr>
      <w:r>
        <w:rPr>
          <w:b w:val="0"/>
          <w:sz w:val="24"/>
        </w:rPr>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w:t>
      </w:r>
      <w:ins w:id="58" w:author="Katherine Chiluiza" w:date="2015-03-10T12:50:00Z">
        <w:r w:rsidR="000204C8">
          <w:rPr>
            <w:b w:val="0"/>
            <w:sz w:val="24"/>
          </w:rPr>
          <w:t xml:space="preserve">base de </w:t>
        </w:r>
      </w:ins>
      <w:r w:rsidR="00CE0BB1">
        <w:rPr>
          <w:b w:val="0"/>
          <w:sz w:val="24"/>
        </w:rPr>
        <w:t xml:space="preserve">datos, </w:t>
      </w:r>
      <w:r>
        <w:rPr>
          <w:b w:val="0"/>
          <w:sz w:val="24"/>
        </w:rPr>
        <w:t xml:space="preserve">utilizando una solución que considere superficies colaborativas. Para luego </w:t>
      </w:r>
      <w:r>
        <w:rPr>
          <w:b w:val="0"/>
          <w:sz w:val="24"/>
        </w:rPr>
        <w:lastRenderedPageBreak/>
        <w:t xml:space="preserve">conducir un experimento </w:t>
      </w:r>
      <w:del w:id="59" w:author="Katherine Chiluiza" w:date="2015-03-10T12:51:00Z">
        <w:r w:rsidDel="000204C8">
          <w:rPr>
            <w:b w:val="0"/>
            <w:sz w:val="24"/>
          </w:rPr>
          <w:delText>con la utilización de</w:delText>
        </w:r>
      </w:del>
      <w:ins w:id="60" w:author="Katherine Chiluiza" w:date="2015-03-10T12:51:00Z">
        <w:r w:rsidR="000204C8">
          <w:rPr>
            <w:b w:val="0"/>
            <w:sz w:val="24"/>
          </w:rPr>
          <w:t>que use</w:t>
        </w:r>
      </w:ins>
      <w:r>
        <w:rPr>
          <w:b w:val="0"/>
          <w:sz w:val="24"/>
        </w:rPr>
        <w:t xml:space="preserv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61"/>
      <w:r w:rsidRPr="00BC7933">
        <w:t>Justificación</w:t>
      </w:r>
      <w:commentRangeEnd w:id="61"/>
      <w:r>
        <w:rPr>
          <w:rStyle w:val="Refdecomentario"/>
          <w:rFonts w:asciiTheme="minorHAnsi" w:eastAsiaTheme="minorHAnsi" w:hAnsiTheme="minorHAnsi" w:cstheme="minorBidi"/>
          <w:b w:val="0"/>
          <w:bCs w:val="0"/>
          <w:color w:val="auto"/>
          <w:lang w:eastAsia="en-US"/>
        </w:rPr>
        <w:commentReference w:id="61"/>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lastRenderedPageBreak/>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42D6D717" w:rsidR="0010297E" w:rsidRPr="006D4CE4" w:rsidRDefault="0010297E" w:rsidP="0010297E">
      <w:pPr>
        <w:pStyle w:val="Subtitulocapitulo"/>
        <w:numPr>
          <w:ilvl w:val="0"/>
          <w:numId w:val="0"/>
        </w:numPr>
        <w:ind w:left="1416" w:hanging="432"/>
        <w:jc w:val="both"/>
        <w:rPr>
          <w:b w:val="0"/>
          <w:sz w:val="24"/>
        </w:rPr>
      </w:pPr>
      <w:r>
        <w:rPr>
          <w:b w:val="0"/>
          <w:sz w:val="24"/>
        </w:rPr>
        <w:tab/>
        <w:t xml:space="preserve">La solución propuesta en el presente trabajo, </w:t>
      </w:r>
      <w:ins w:id="62" w:author="Katherine Chiluiza" w:date="2015-03-10T12:55:00Z">
        <w:r w:rsidR="000204C8">
          <w:rPr>
            <w:b w:val="0"/>
            <w:sz w:val="24"/>
          </w:rPr>
          <w:t>incluir</w:t>
        </w:r>
      </w:ins>
      <w:ins w:id="63" w:author="Katherine Chiluiza" w:date="2015-03-10T12:56:00Z">
        <w:r w:rsidR="000204C8">
          <w:rPr>
            <w:b w:val="0"/>
            <w:sz w:val="24"/>
          </w:rPr>
          <w:t xml:space="preserve">á un </w:t>
        </w:r>
      </w:ins>
      <w:del w:id="64" w:author="Katherine Chiluiza" w:date="2015-03-10T12:56:00Z">
        <w:r w:rsidDel="000204C8">
          <w:rPr>
            <w:b w:val="0"/>
            <w:sz w:val="24"/>
          </w:rPr>
          <w:delText xml:space="preserve">busca el </w:delText>
        </w:r>
      </w:del>
      <w:r>
        <w:rPr>
          <w:b w:val="0"/>
          <w:sz w:val="24"/>
        </w:rPr>
        <w:t xml:space="preserve">equilibrio </w:t>
      </w:r>
      <w:ins w:id="65" w:author="Katherine Chiluiza" w:date="2015-03-10T12:56:00Z">
        <w:r w:rsidR="000204C8">
          <w:rPr>
            <w:b w:val="0"/>
            <w:sz w:val="24"/>
          </w:rPr>
          <w:t xml:space="preserve">en: </w:t>
        </w:r>
      </w:ins>
      <w:del w:id="66" w:author="Katherine Chiluiza" w:date="2015-03-10T12:56:00Z">
        <w:r w:rsidDel="000204C8">
          <w:rPr>
            <w:b w:val="0"/>
            <w:sz w:val="24"/>
          </w:rPr>
          <w:delText>entre</w:delText>
        </w:r>
      </w:del>
      <w:r>
        <w:rPr>
          <w:b w:val="0"/>
          <w:sz w:val="24"/>
        </w:rPr>
        <w:t xml:space="preserve"> costos relacionados a hardware</w:t>
      </w:r>
      <w:ins w:id="67" w:author="Katherine Chiluiza" w:date="2015-03-10T12:56:00Z">
        <w:r w:rsidR="000204C8">
          <w:rPr>
            <w:b w:val="0"/>
            <w:sz w:val="24"/>
          </w:rPr>
          <w:t>;</w:t>
        </w:r>
      </w:ins>
      <w:del w:id="68" w:author="Katherine Chiluiza" w:date="2015-03-10T12:56:00Z">
        <w:r w:rsidDel="000204C8">
          <w:rPr>
            <w:b w:val="0"/>
            <w:sz w:val="24"/>
          </w:rPr>
          <w:delText>,</w:delText>
        </w:r>
      </w:del>
      <w:r>
        <w:rPr>
          <w:b w:val="0"/>
          <w:sz w:val="24"/>
        </w:rPr>
        <w:t xml:space="preserve"> uso de software libre</w:t>
      </w:r>
      <w:ins w:id="69" w:author="Katherine Chiluiza" w:date="2015-03-10T12:56:00Z">
        <w:r w:rsidR="000204C8">
          <w:rPr>
            <w:b w:val="0"/>
            <w:sz w:val="24"/>
          </w:rPr>
          <w:t>,</w:t>
        </w:r>
      </w:ins>
      <w:r>
        <w:rPr>
          <w:b w:val="0"/>
          <w:sz w:val="24"/>
        </w:rPr>
        <w:t xml:space="preserve"> para abaratar costos de implementación</w:t>
      </w:r>
      <w:ins w:id="70" w:author="Katherine Chiluiza" w:date="2015-03-10T12:56:00Z">
        <w:r w:rsidR="000204C8">
          <w:rPr>
            <w:b w:val="0"/>
            <w:sz w:val="24"/>
          </w:rPr>
          <w:t>;</w:t>
        </w:r>
      </w:ins>
      <w:del w:id="71" w:author="Katherine Chiluiza" w:date="2015-03-10T12:56:00Z">
        <w:r w:rsidDel="000204C8">
          <w:rPr>
            <w:b w:val="0"/>
            <w:sz w:val="24"/>
          </w:rPr>
          <w:delText>,</w:delText>
        </w:r>
      </w:del>
      <w:r>
        <w:rPr>
          <w:b w:val="0"/>
          <w:sz w:val="24"/>
        </w:rPr>
        <w:t xml:space="preserve"> facilidad de configuración en un aula de clases</w:t>
      </w:r>
      <w:ins w:id="72" w:author="Katherine Chiluiza" w:date="2015-03-10T12:56:00Z">
        <w:r w:rsidR="000204C8">
          <w:rPr>
            <w:b w:val="0"/>
            <w:sz w:val="24"/>
          </w:rPr>
          <w:t>;</w:t>
        </w:r>
      </w:ins>
      <w:del w:id="73" w:author="Katherine Chiluiza" w:date="2015-03-10T12:56:00Z">
        <w:r w:rsidDel="000204C8">
          <w:rPr>
            <w:b w:val="0"/>
            <w:sz w:val="24"/>
          </w:rPr>
          <w:delText>,</w:delText>
        </w:r>
      </w:del>
      <w:r>
        <w:rPr>
          <w:b w:val="0"/>
          <w:sz w:val="24"/>
        </w:rPr>
        <w:t xml:space="preserve"> y</w:t>
      </w:r>
      <w:ins w:id="74" w:author="Katherine Chiluiza" w:date="2015-03-10T12:56:00Z">
        <w:r w:rsidR="000204C8">
          <w:rPr>
            <w:b w:val="0"/>
            <w:sz w:val="24"/>
          </w:rPr>
          <w:t>,</w:t>
        </w:r>
      </w:ins>
      <w:r>
        <w:rPr>
          <w:b w:val="0"/>
          <w:sz w:val="24"/>
        </w:rPr>
        <w:t xml:space="preserve"> portabilidad.  Revisión previa ha mostrado que las soluciones actuales están diseñadas mayoritariamente para el ámbito profesional y no</w:t>
      </w:r>
      <w:r w:rsidR="007169FC">
        <w:rPr>
          <w:b w:val="0"/>
          <w:sz w:val="24"/>
        </w:rPr>
        <w:t xml:space="preserve"> así</w:t>
      </w:r>
      <w:r>
        <w:rPr>
          <w:b w:val="0"/>
          <w:sz w:val="24"/>
        </w:rPr>
        <w:t xml:space="preserve"> </w:t>
      </w:r>
      <w:ins w:id="75" w:author="Katherine Chiluiza" w:date="2015-03-10T12:52:00Z">
        <w:r w:rsidR="000204C8">
          <w:rPr>
            <w:b w:val="0"/>
            <w:sz w:val="24"/>
          </w:rPr>
          <w:t xml:space="preserve">para </w:t>
        </w:r>
      </w:ins>
      <w:r>
        <w:rPr>
          <w:b w:val="0"/>
          <w:sz w:val="24"/>
        </w:rPr>
        <w:t>el ámbito educativo</w:t>
      </w:r>
      <w:ins w:id="76" w:author="Katherine Chiluiza" w:date="2015-03-10T12:52:00Z">
        <w:r w:rsidR="000204C8">
          <w:rPr>
            <w:b w:val="0"/>
            <w:sz w:val="24"/>
          </w:rPr>
          <w:t xml:space="preserve"> </w:t>
        </w:r>
      </w:ins>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xml:space="preserve">. Por lo que </w:t>
      </w:r>
      <w:ins w:id="77" w:author="Katherine Chiluiza" w:date="2015-03-10T12:53:00Z">
        <w:r w:rsidR="000204C8">
          <w:rPr>
            <w:b w:val="0"/>
            <w:sz w:val="24"/>
          </w:rPr>
          <w:t>la</w:t>
        </w:r>
      </w:ins>
      <w:del w:id="78" w:author="Katherine Chiluiza" w:date="2015-03-10T12:53:00Z">
        <w:r w:rsidDel="000204C8">
          <w:rPr>
            <w:b w:val="0"/>
            <w:sz w:val="24"/>
          </w:rPr>
          <w:delText xml:space="preserve">esta </w:delText>
        </w:r>
      </w:del>
      <w:r>
        <w:rPr>
          <w:b w:val="0"/>
          <w:sz w:val="24"/>
        </w:rPr>
        <w:t>herramienta</w:t>
      </w:r>
      <w:ins w:id="79" w:author="Katherine Chiluiza" w:date="2015-03-10T12:53:00Z">
        <w:r w:rsidR="000204C8">
          <w:rPr>
            <w:b w:val="0"/>
            <w:sz w:val="24"/>
          </w:rPr>
          <w:t xml:space="preserve"> que se desarrolla</w:t>
        </w:r>
      </w:ins>
      <w:ins w:id="80" w:author="Katherine Chiluiza" w:date="2015-03-10T12:57:00Z">
        <w:r w:rsidR="000204C8">
          <w:rPr>
            <w:b w:val="0"/>
            <w:sz w:val="24"/>
          </w:rPr>
          <w:t>rá</w:t>
        </w:r>
      </w:ins>
      <w:r>
        <w:rPr>
          <w:b w:val="0"/>
          <w:sz w:val="24"/>
        </w:rPr>
        <w:t xml:space="preserve">, </w:t>
      </w:r>
      <w:del w:id="81" w:author="Katherine Chiluiza" w:date="2015-03-10T12:53:00Z">
        <w:r w:rsidDel="000204C8">
          <w:rPr>
            <w:b w:val="0"/>
            <w:sz w:val="24"/>
          </w:rPr>
          <w:delText>al hacer</w:delText>
        </w:r>
      </w:del>
      <w:del w:id="82" w:author="Katherine Chiluiza" w:date="2015-03-10T12:57:00Z">
        <w:r w:rsidDel="000204C8">
          <w:rPr>
            <w:b w:val="0"/>
            <w:sz w:val="24"/>
          </w:rPr>
          <w:delText xml:space="preserve"> énfasis en este sector</w:delText>
        </w:r>
      </w:del>
      <w:ins w:id="83" w:author="Katherine Chiluiza" w:date="2015-03-10T12:57:00Z">
        <w:r w:rsidR="000204C8">
          <w:rPr>
            <w:b w:val="0"/>
            <w:sz w:val="24"/>
          </w:rPr>
          <w:t xml:space="preserve">se orientará a </w:t>
        </w:r>
        <w:r w:rsidR="000204C8">
          <w:rPr>
            <w:b w:val="0"/>
            <w:sz w:val="24"/>
          </w:rPr>
          <w:lastRenderedPageBreak/>
          <w:t xml:space="preserve">una aplicación educativa </w:t>
        </w:r>
      </w:ins>
      <w:r>
        <w:rPr>
          <w:b w:val="0"/>
          <w:sz w:val="24"/>
        </w:rPr>
        <w:t xml:space="preserve"> y particularmente</w:t>
      </w:r>
      <w:ins w:id="84" w:author="Katherine Chiluiza" w:date="2015-03-10T12:53:00Z">
        <w:r w:rsidR="000204C8">
          <w:rPr>
            <w:b w:val="0"/>
            <w:sz w:val="24"/>
          </w:rPr>
          <w:t xml:space="preserve"> en </w:t>
        </w:r>
      </w:ins>
      <w:ins w:id="85" w:author="Katherine Chiluiza" w:date="2015-03-10T12:57:00Z">
        <w:r w:rsidR="000204C8">
          <w:rPr>
            <w:b w:val="0"/>
            <w:sz w:val="24"/>
          </w:rPr>
          <w:t>el aprendizaje d</w:t>
        </w:r>
      </w:ins>
      <w:ins w:id="86" w:author="Katherine Chiluiza" w:date="2015-03-10T12:53:00Z">
        <w:r w:rsidR="000204C8">
          <w:rPr>
            <w:b w:val="0"/>
            <w:sz w:val="24"/>
          </w:rPr>
          <w:t xml:space="preserve">e </w:t>
        </w:r>
      </w:ins>
      <w:del w:id="87" w:author="Katherine Chiluiza" w:date="2015-03-10T12:53:00Z">
        <w:r w:rsidDel="000204C8">
          <w:rPr>
            <w:b w:val="0"/>
            <w:sz w:val="24"/>
          </w:rPr>
          <w:delText xml:space="preserve"> </w:delText>
        </w:r>
      </w:del>
      <w:r>
        <w:rPr>
          <w:b w:val="0"/>
          <w:sz w:val="24"/>
        </w:rPr>
        <w:t xml:space="preserve">diseño de software. Además, esta herramienta </w:t>
      </w:r>
      <w:del w:id="88" w:author="Katherine Chiluiza" w:date="2015-03-10T12:57:00Z">
        <w:r w:rsidDel="000204C8">
          <w:rPr>
            <w:b w:val="0"/>
            <w:sz w:val="24"/>
          </w:rPr>
          <w:delText xml:space="preserve">puede </w:delText>
        </w:r>
      </w:del>
      <w:ins w:id="89" w:author="Katherine Chiluiza" w:date="2015-03-10T12:57:00Z">
        <w:r w:rsidR="000204C8">
          <w:rPr>
            <w:b w:val="0"/>
            <w:sz w:val="24"/>
          </w:rPr>
          <w:t xml:space="preserve">podrá </w:t>
        </w:r>
      </w:ins>
      <w:r>
        <w:rPr>
          <w:b w:val="0"/>
          <w:sz w:val="24"/>
        </w:rPr>
        <w:t xml:space="preserve">servir para futuros trabajos de investigación en los que se requiera una herramienta especializada en modelado de </w:t>
      </w:r>
      <w:ins w:id="90" w:author="Katherine Chiluiza" w:date="2015-03-10T12:54:00Z">
        <w:r w:rsidR="000204C8">
          <w:rPr>
            <w:b w:val="0"/>
            <w:sz w:val="24"/>
          </w:rPr>
          <w:t xml:space="preserve">bases de </w:t>
        </w:r>
      </w:ins>
      <w:r>
        <w:rPr>
          <w:b w:val="0"/>
          <w:sz w:val="24"/>
        </w:rPr>
        <w:t>datos</w:t>
      </w:r>
      <w:ins w:id="91" w:author="Katherine Chiluiza" w:date="2015-03-10T12:58:00Z">
        <w:r w:rsidR="000204C8">
          <w:rPr>
            <w:b w:val="0"/>
            <w:sz w:val="24"/>
          </w:rPr>
          <w:t>,</w:t>
        </w:r>
      </w:ins>
      <w:del w:id="92" w:author="Katherine Chiluiza" w:date="2015-03-10T12:58:00Z">
        <w:r w:rsidDel="000204C8">
          <w:rPr>
            <w:b w:val="0"/>
            <w:sz w:val="24"/>
          </w:rPr>
          <w:delText>.</w:delText>
        </w:r>
      </w:del>
      <w:r>
        <w:rPr>
          <w:b w:val="0"/>
          <w:sz w:val="24"/>
        </w:rPr>
        <w:t xml:space="preserve"> </w:t>
      </w:r>
      <w:del w:id="93" w:author="Katherine Chiluiza" w:date="2015-03-10T12:58:00Z">
        <w:r w:rsidDel="000204C8">
          <w:rPr>
            <w:b w:val="0"/>
            <w:sz w:val="24"/>
          </w:rPr>
          <w:delText>C</w:delText>
        </w:r>
      </w:del>
      <w:ins w:id="94" w:author="Katherine Chiluiza" w:date="2015-03-10T12:58:00Z">
        <w:r w:rsidR="000204C8">
          <w:rPr>
            <w:b w:val="0"/>
            <w:sz w:val="24"/>
          </w:rPr>
          <w:t>c</w:t>
        </w:r>
      </w:ins>
      <w:r>
        <w:rPr>
          <w:b w:val="0"/>
          <w:sz w:val="24"/>
        </w:rPr>
        <w:t>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2DEB4173" w14:textId="77777777" w:rsidR="0092624F" w:rsidRDefault="0092624F"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t xml:space="preserve">Propuesta y </w:t>
      </w:r>
      <w:commentRangeStart w:id="95"/>
      <w:r w:rsidRPr="00BC7933">
        <w:t>alcance</w:t>
      </w:r>
      <w:commentRangeEnd w:id="95"/>
      <w:r>
        <w:rPr>
          <w:rStyle w:val="Refdecomentario"/>
          <w:rFonts w:asciiTheme="minorHAnsi" w:eastAsiaTheme="minorHAnsi" w:hAnsiTheme="minorHAnsi" w:cstheme="minorBidi"/>
          <w:b w:val="0"/>
          <w:bCs w:val="0"/>
          <w:color w:val="auto"/>
          <w:lang w:eastAsia="en-US"/>
        </w:rPr>
        <w:commentReference w:id="9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busca brindar al profesor  la posibilidad de identificar </w:t>
      </w:r>
      <w:r w:rsidR="00FD4496">
        <w:t>las</w:t>
      </w:r>
      <w:r>
        <w:t xml:space="preserve"> reales </w:t>
      </w:r>
      <w:r w:rsidR="00FD4496">
        <w:lastRenderedPageBreak/>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0D943FFB" w:rsidR="0010297E" w:rsidRDefault="0010297E" w:rsidP="0010297E">
      <w:pPr>
        <w:pStyle w:val="Texto"/>
        <w:ind w:left="1416"/>
      </w:pPr>
      <w:r>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w:t>
      </w:r>
      <w:del w:id="96" w:author="Katherine Chiluiza" w:date="2015-03-10T12:58:00Z">
        <w:r w:rsidDel="000204C8">
          <w:delText xml:space="preserve">Se debe recalcar que las calificaciones provistas por el profesor en la experimentación se realizan considerando cantidad de trabajo y no calidad. </w:delText>
        </w:r>
      </w:del>
    </w:p>
    <w:p w14:paraId="353AA402" w14:textId="77777777" w:rsidR="0092624F" w:rsidRDefault="0092624F" w:rsidP="0010297E">
      <w:pPr>
        <w:pStyle w:val="Texto"/>
        <w:ind w:left="1416"/>
      </w:pPr>
    </w:p>
    <w:p w14:paraId="229DBDCE" w14:textId="77777777" w:rsidR="0010297E" w:rsidRPr="0092624F" w:rsidRDefault="0010297E" w:rsidP="0010297E">
      <w:pPr>
        <w:pStyle w:val="Subtitulocapitulo"/>
        <w:rPr>
          <w:sz w:val="24"/>
          <w:szCs w:val="24"/>
        </w:rPr>
      </w:pPr>
      <w:bookmarkStart w:id="97" w:name="_Toc397264975"/>
      <w:bookmarkEnd w:id="48"/>
      <w:r w:rsidRPr="006F70AC">
        <w:t>Objetivos</w:t>
      </w:r>
      <w:bookmarkEnd w:id="97"/>
    </w:p>
    <w:p w14:paraId="1F5E6286" w14:textId="77777777" w:rsidR="0092624F" w:rsidRPr="006F70AC" w:rsidRDefault="0092624F" w:rsidP="0092624F">
      <w:pPr>
        <w:pStyle w:val="Subtitulocapitulo"/>
        <w:numPr>
          <w:ilvl w:val="0"/>
          <w:numId w:val="0"/>
        </w:numPr>
        <w:ind w:left="792"/>
        <w:rPr>
          <w:sz w:val="24"/>
          <w:szCs w:val="24"/>
        </w:rPr>
      </w:pPr>
    </w:p>
    <w:p w14:paraId="16BEE074" w14:textId="77777777" w:rsidR="0010297E" w:rsidRPr="00C50379" w:rsidRDefault="0010297E" w:rsidP="0010297E">
      <w:pPr>
        <w:pStyle w:val="Subtitulocapitulo"/>
        <w:numPr>
          <w:ilvl w:val="2"/>
          <w:numId w:val="1"/>
        </w:numPr>
        <w:rPr>
          <w:sz w:val="24"/>
          <w:szCs w:val="24"/>
        </w:rPr>
      </w:pPr>
      <w:bookmarkStart w:id="98" w:name="_Toc397264976"/>
      <w:r w:rsidRPr="006F70AC">
        <w:t>Objetivo general</w:t>
      </w:r>
      <w:bookmarkEnd w:id="98"/>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1AD55F38" w14:textId="77777777" w:rsidR="0092624F" w:rsidRPr="00BD7A2E" w:rsidRDefault="0092624F"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99" w:name="_Toc397264977"/>
      <w:r w:rsidRPr="006F70AC">
        <w:t>Objetivos específicos</w:t>
      </w:r>
      <w:bookmarkEnd w:id="99"/>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lastRenderedPageBreak/>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0B6749D7" w:rsidR="0010297E" w:rsidRPr="00B73B35" w:rsidRDefault="0010297E" w:rsidP="0010297E">
      <w:pPr>
        <w:pStyle w:val="Subtitulocapitulo"/>
        <w:rPr>
          <w:sz w:val="24"/>
          <w:szCs w:val="24"/>
        </w:rPr>
      </w:pPr>
      <w:r>
        <w:t xml:space="preserve">Pregunta de investigación e </w:t>
      </w:r>
      <w:ins w:id="100" w:author="Katherine Chiluiza" w:date="2015-03-10T12:59:00Z">
        <w:r w:rsidR="000204C8">
          <w:t>h</w:t>
        </w:r>
      </w:ins>
      <w:del w:id="101" w:author="Katherine Chiluiza" w:date="2015-03-10T12:59:00Z">
        <w:r w:rsidDel="000204C8">
          <w:delText>H</w:delText>
        </w:r>
      </w:del>
      <w:r>
        <w:t>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relación a </w:t>
      </w:r>
      <w:r>
        <w:rPr>
          <w:b w:val="0"/>
          <w:sz w:val="24"/>
          <w:szCs w:val="28"/>
        </w:rPr>
        <w:t xml:space="preserve">la equidad de carga de trabajo y a </w:t>
      </w:r>
      <w:r w:rsidRPr="00297E87">
        <w:rPr>
          <w:b w:val="0"/>
          <w:sz w:val="24"/>
          <w:szCs w:val="28"/>
        </w:rPr>
        <w:t xml:space="preserve">la facilidad </w:t>
      </w:r>
      <w:r w:rsidRPr="00297E87">
        <w:rPr>
          <w:b w:val="0"/>
          <w:sz w:val="24"/>
          <w:szCs w:val="28"/>
        </w:rPr>
        <w:lastRenderedPageBreak/>
        <w:t xml:space="preserve">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lastRenderedPageBreak/>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de 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1F0C08" w:rsidRDefault="0010297E" w:rsidP="0010297E">
      <w:pPr>
        <w:pStyle w:val="NombreCapitulo"/>
        <w:numPr>
          <w:ilvl w:val="0"/>
          <w:numId w:val="6"/>
        </w:numPr>
        <w:jc w:val="both"/>
        <w:rPr>
          <w:sz w:val="24"/>
          <w:szCs w:val="24"/>
          <w:rPrChange w:id="102" w:author="Roger Granda" w:date="2015-03-19T03:26:00Z">
            <w:rPr>
              <w:b w:val="0"/>
              <w:sz w:val="24"/>
              <w:szCs w:val="24"/>
            </w:rPr>
          </w:rPrChange>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316F4808" w14:textId="77777777" w:rsidR="001F0C08" w:rsidRDefault="001F0C08" w:rsidP="001F0C08">
      <w:pPr>
        <w:pStyle w:val="NombreCapitulo"/>
        <w:numPr>
          <w:ilvl w:val="0"/>
          <w:numId w:val="6"/>
        </w:numPr>
        <w:jc w:val="both"/>
        <w:rPr>
          <w:sz w:val="24"/>
          <w:szCs w:val="24"/>
        </w:rPr>
      </w:pPr>
      <w:r>
        <w:rPr>
          <w:sz w:val="24"/>
          <w:szCs w:val="24"/>
        </w:rPr>
        <w:t xml:space="preserve">Hipótesis 7: </w:t>
      </w:r>
      <w:r>
        <w:rPr>
          <w:b w:val="0"/>
          <w:sz w:val="24"/>
          <w:szCs w:val="24"/>
        </w:rPr>
        <w:t>La percepción del estudiante en cuanto a</w:t>
      </w:r>
      <w:r>
        <w:rPr>
          <w:b w:val="0"/>
          <w:sz w:val="24"/>
          <w:szCs w:val="28"/>
        </w:rPr>
        <w:t xml:space="preserve"> </w:t>
      </w:r>
      <w:r>
        <w:rPr>
          <w:rStyle w:val="TextoCar"/>
          <w:b w:val="0"/>
        </w:rPr>
        <w:t>la percepción de la capacidad  de las herramientas que utiliza  para reflejar el aporte real de cada miembro de su grupo de trabajo</w:t>
      </w:r>
      <w:r>
        <w:rPr>
          <w:b w:val="0"/>
          <w:sz w:val="24"/>
          <w:szCs w:val="24"/>
        </w:rPr>
        <w:t xml:space="preserve"> se afecta de manera positiva con el uso </w:t>
      </w:r>
      <w:r>
        <w:rPr>
          <w:b w:val="0"/>
          <w:sz w:val="24"/>
          <w:szCs w:val="24"/>
        </w:rPr>
        <w:lastRenderedPageBreak/>
        <w:t>una superficie colaborativa cuando realiza un trabajo de modelamiento de datos.</w:t>
      </w:r>
    </w:p>
    <w:p w14:paraId="4500F2A8" w14:textId="77777777" w:rsidR="001F0C08" w:rsidRPr="00F36B2F" w:rsidRDefault="001F0C08" w:rsidP="001F0C08">
      <w:pPr>
        <w:pStyle w:val="NombreCapitulo"/>
        <w:numPr>
          <w:ilvl w:val="0"/>
          <w:numId w:val="0"/>
        </w:numPr>
        <w:ind w:left="2136"/>
        <w:jc w:val="both"/>
        <w:rPr>
          <w:sz w:val="24"/>
          <w:szCs w:val="24"/>
        </w:rPr>
        <w:pPrChange w:id="103" w:author="Roger Granda" w:date="2015-03-19T03:26:00Z">
          <w:pPr>
            <w:pStyle w:val="NombreCapitulo"/>
            <w:numPr>
              <w:numId w:val="6"/>
            </w:numPr>
            <w:ind w:left="2136"/>
            <w:jc w:val="both"/>
          </w:pPr>
        </w:pPrChange>
      </w:pP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En primer lugar se revisará la literatura para analizar las tendencias en relación a hardware y software para la 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un aula de clases, ser portable y brindar la posibilidad de interactuar simultáneamente hasta 5 estudiantes. </w:t>
      </w:r>
    </w:p>
    <w:p w14:paraId="4966D1D8" w14:textId="7EC5D3EE"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lastRenderedPageBreak/>
        <w:t>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realizará con estudiantes y será del tipo pre-prueba y post-prueba</w:t>
      </w:r>
      <w:r w:rsidR="00A9542D">
        <w:rPr>
          <w:b w:val="0"/>
          <w:sz w:val="24"/>
          <w:szCs w:val="28"/>
        </w:rPr>
        <w:t xml:space="preserve"> con grupo de control</w:t>
      </w:r>
      <w:r w:rsidRPr="00BD7A2E">
        <w:rPr>
          <w:b w:val="0"/>
          <w:sz w:val="24"/>
          <w:szCs w:val="28"/>
        </w:rPr>
        <w:t xml:space="preserve">.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7D3A8FA4" w:rsidR="003A2438" w:rsidRDefault="006B5717" w:rsidP="0010297E">
      <w:pPr>
        <w:pStyle w:val="Texto"/>
        <w:ind w:left="360"/>
      </w:pPr>
      <w:r>
        <w:t>E</w:t>
      </w:r>
      <w:ins w:id="104" w:author="Katherine Chiluiza" w:date="2015-03-10T13:15:00Z">
        <w:r w:rsidR="00871FC8">
          <w:t>n este capítulo se presentan</w:t>
        </w:r>
      </w:ins>
      <w:del w:id="105" w:author="Katherine Chiluiza" w:date="2015-03-10T13:15:00Z">
        <w:r w:rsidDel="00871FC8">
          <w:delText xml:space="preserve">ste capítulo </w:delText>
        </w:r>
        <w:r w:rsidR="0010297E" w:rsidDel="00871FC8">
          <w:delText xml:space="preserve">se </w:delText>
        </w:r>
        <w:r w:rsidDel="00871FC8">
          <w:delText>empieza</w:delText>
        </w:r>
      </w:del>
      <w:r>
        <w:t xml:space="preserve"> </w:t>
      </w:r>
      <w:del w:id="106" w:author="Katherine Chiluiza" w:date="2015-03-10T13:15:00Z">
        <w:r w:rsidDel="00871FC8">
          <w:delText xml:space="preserve">revisando </w:delText>
        </w:r>
      </w:del>
      <w:r>
        <w:t>los paradigmas y áreas de estudio asociados a superficies colaborativas</w:t>
      </w:r>
      <w:r w:rsidR="00507077">
        <w:t>, además</w:t>
      </w:r>
      <w:r w:rsidR="002C4CEC">
        <w:t xml:space="preserve"> </w:t>
      </w:r>
      <w:ins w:id="107" w:author="Katherine Chiluiza" w:date="2015-03-10T13:15:00Z">
        <w:r w:rsidR="00871FC8">
          <w:t xml:space="preserve">se incluye </w:t>
        </w:r>
      </w:ins>
      <w:r w:rsidR="002C4CEC">
        <w:t>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 xml:space="preserve">e la solución </w:t>
      </w:r>
      <w:del w:id="108" w:author="Katherine Chiluiza" w:date="2015-03-10T13:16:00Z">
        <w:r w:rsidR="004E57D1" w:rsidDel="00871FC8">
          <w:delText>para este estudio</w:delText>
        </w:r>
      </w:del>
      <w:ins w:id="109" w:author="Katherine Chiluiza" w:date="2015-03-10T13:16:00Z">
        <w:r w:rsidR="00871FC8">
          <w:t>que se propone</w:t>
        </w:r>
      </w:ins>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38E07F0B" w:rsidR="00F636E0" w:rsidDel="00871FC8" w:rsidRDefault="00021A7C" w:rsidP="00D30B2C">
      <w:pPr>
        <w:pStyle w:val="Texto"/>
        <w:ind w:left="1416"/>
        <w:rPr>
          <w:del w:id="110" w:author="Katherine Chiluiza" w:date="2015-03-10T13:19:00Z"/>
        </w:rPr>
      </w:pPr>
      <w:del w:id="111" w:author="Katherine Chiluiza" w:date="2015-03-10T13:19:00Z">
        <w:r w:rsidDel="00871FC8">
          <w:lastRenderedPageBreak/>
          <w:delText xml:space="preserve">Cuando se diseña software, cuyo propósito es el de asistir a las personas en la resolución de un problema determinado, se debe considerar </w:delText>
        </w:r>
        <w:r w:rsidR="00CC4CD1" w:rsidDel="00871FC8">
          <w:delText xml:space="preserve">la importancia de </w:delText>
        </w:r>
        <w:r w:rsidDel="00871FC8">
          <w:delText>l</w:delText>
        </w:r>
        <w:r w:rsidR="00CC4CD1" w:rsidDel="00871FC8">
          <w:delText>a simplicidad y facilidad de uso en su diseño</w:delText>
        </w:r>
        <w:r w:rsidDel="00871FC8">
          <w:delText xml:space="preserve">. De esta manera, </w:delText>
        </w:r>
        <w:r w:rsidR="00F636E0" w:rsidDel="00871FC8">
          <w:delText xml:space="preserve"> se hace más probable la aceptación de los u</w:delText>
        </w:r>
        <w:r w:rsidR="00CC4CD1" w:rsidDel="00871FC8">
          <w:delText>suarios</w:delText>
        </w:r>
        <w:r w:rsidR="00F636E0" w:rsidDel="00871FC8">
          <w:delText>, y s</w:delText>
        </w:r>
        <w:r w:rsidR="00CC4CD1" w:rsidDel="00871FC8">
          <w:delText>u</w:delText>
        </w:r>
        <w:r w:rsidR="00F636E0" w:rsidDel="00871FC8">
          <w:delText xml:space="preserve"> posterior éxito</w:delText>
        </w:r>
        <w:r w:rsidDel="00871FC8">
          <w:delText xml:space="preserve">. </w:delText>
        </w:r>
      </w:del>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6B4409AF" w:rsidR="007A7792" w:rsidRDefault="00360520" w:rsidP="00D30B2C">
      <w:pPr>
        <w:pStyle w:val="Texto"/>
        <w:ind w:left="1416"/>
      </w:pPr>
      <w:r>
        <w:t xml:space="preserve">En el diseño de la interacción </w:t>
      </w:r>
      <w:r w:rsidR="00045B62">
        <w:t>de un sistema interactivo, surgen interrogantes</w:t>
      </w:r>
      <w:del w:id="112" w:author="Katherine Chiluiza" w:date="2015-03-10T13:16:00Z">
        <w:r w:rsidR="006965A9" w:rsidDel="00871FC8">
          <w:delText xml:space="preserve"> </w:delText>
        </w:r>
      </w:del>
      <w:r w:rsidR="00045B62">
        <w:t>: ¿Cómo se puede desarrollar un sistema interactivo para asegurar su usabilidad?, ¿Cómo la usabilidad de un sistema interactivo puede demostrarse o medir?</w:t>
      </w:r>
      <w:r w:rsidR="006965A9">
        <w:t xml:space="preserve">, una forma de responder estas preguntas es por ejemplo, analizar qué cosas en común tienen los sistemas interactivos exitosos, por lo tanto, estos lineamientos </w:t>
      </w:r>
      <w:del w:id="113" w:author="Katherine Chiluiza" w:date="2015-03-10T13:24:00Z">
        <w:r w:rsidR="006965A9" w:rsidDel="00871FC8">
          <w:delText>luego</w:delText>
        </w:r>
      </w:del>
      <w:r w:rsidR="006965A9">
        <w:t xml:space="preserve"> sirven </w:t>
      </w:r>
      <w:del w:id="114" w:author="Katherine Chiluiza" w:date="2015-03-10T13:24:00Z">
        <w:r w:rsidR="006965A9" w:rsidDel="00871FC8">
          <w:delText xml:space="preserve">como paradigmas </w:delText>
        </w:r>
      </w:del>
      <w:r w:rsidR="006965A9">
        <w:t>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2A300101" w:rsidR="00F636E0" w:rsidDel="00871FC8" w:rsidRDefault="00343524" w:rsidP="00D30B2C">
      <w:pPr>
        <w:pStyle w:val="Texto"/>
        <w:ind w:left="1416"/>
        <w:rPr>
          <w:del w:id="115" w:author="Katherine Chiluiza" w:date="2015-03-10T13:24:00Z"/>
        </w:rPr>
      </w:pPr>
      <w:ins w:id="116" w:author="Katherine Chiluiza" w:date="2015-03-10T13:25:00Z">
        <w:r>
          <w:t>A</w:t>
        </w:r>
      </w:ins>
      <w:ins w:id="117" w:author="Katherine Chiluiza" w:date="2015-03-10T13:24:00Z">
        <w:r w:rsidR="00871FC8">
          <w:t xml:space="preserve">lgunos paradigmas útiles y relacionados con el desarrollo de este trabajo, </w:t>
        </w:r>
      </w:ins>
      <w:ins w:id="118" w:author="Katherine Chiluiza" w:date="2015-03-10T13:25:00Z">
        <w:r>
          <w:t xml:space="preserve">se listan a continuación. </w:t>
        </w:r>
      </w:ins>
      <w:ins w:id="119" w:author="Katherine Chiluiza" w:date="2015-03-10T13:24:00Z">
        <w:r w:rsidR="00871FC8">
          <w:t>estos paradigmas son tomados de [XXX]</w:t>
        </w:r>
      </w:ins>
      <w:ins w:id="120" w:author="Katherine Chiluiza" w:date="2015-03-10T13:25:00Z">
        <w:r>
          <w:t xml:space="preserve">: Computación ubícua, </w:t>
        </w:r>
      </w:ins>
      <w:ins w:id="121" w:author="Katherine Chiluiza" w:date="2015-03-10T13:26:00Z">
        <w:r>
          <w:t xml:space="preserve">CSCW, Manipulación Directa, </w:t>
        </w:r>
      </w:ins>
      <w:ins w:id="122" w:author="Katherine Chiluiza" w:date="2015-03-10T13:28:00Z">
        <w:r>
          <w:t>Metáfora,</w:t>
        </w:r>
      </w:ins>
      <w:ins w:id="123" w:author="Katherine Chiluiza" w:date="2015-03-10T13:41:00Z">
        <w:r w:rsidR="00B5293C">
          <w:t xml:space="preserve"> TANGIBLES UI </w:t>
        </w:r>
      </w:ins>
      <w:ins w:id="124" w:author="Katherine Chiluiza" w:date="2015-03-10T13:28:00Z">
        <w:r>
          <w:t>,</w:t>
        </w:r>
      </w:ins>
      <w:ins w:id="125" w:author="Katherine Chiluiza" w:date="2015-03-10T13:25:00Z">
        <w:r>
          <w:t xml:space="preserve">XXXX, XXX. XXX. En la siguiente sección se describe cada uno de ellos. </w:t>
        </w:r>
      </w:ins>
      <w:ins w:id="126" w:author="Katherine Chiluiza" w:date="2015-03-10T13:24:00Z">
        <w:r w:rsidR="00871FC8">
          <w:t xml:space="preserve"> </w:t>
        </w:r>
      </w:ins>
    </w:p>
    <w:p w14:paraId="1EC7059D" w14:textId="337494BC" w:rsidR="007C4CF6" w:rsidDel="00871FC8" w:rsidRDefault="002916F4" w:rsidP="00D30B2C">
      <w:pPr>
        <w:pStyle w:val="Texto"/>
        <w:ind w:left="1416"/>
        <w:rPr>
          <w:del w:id="127" w:author="Katherine Chiluiza" w:date="2015-03-10T13:24:00Z"/>
        </w:rPr>
      </w:pPr>
      <w:del w:id="128" w:author="Katherine Chiluiza" w:date="2015-03-10T13:24:00Z">
        <w:r w:rsidDel="00871FC8">
          <w:lastRenderedPageBreak/>
          <w:delText xml:space="preserve">Los paradigmas de interacción no son mutuamente excluyentes, </w:delText>
        </w:r>
      </w:del>
      <w:del w:id="129" w:author="Katherine Chiluiza" w:date="2015-03-10T13:19:00Z">
        <w:r w:rsidDel="00871FC8">
          <w:delText xml:space="preserve">a través de la historia se han identificado momentos en los que </w:delText>
        </w:r>
        <w:r w:rsidR="00E64633" w:rsidDel="00871FC8">
          <w:delText>la interacción hombre-computador cambia</w:delText>
        </w:r>
        <w:r w:rsidDel="00871FC8">
          <w:delText xml:space="preserve">. </w:delText>
        </w:r>
        <w:r w:rsidR="007C4CF6" w:rsidDel="00871FC8">
          <w:delText>S</w:delText>
        </w:r>
      </w:del>
      <w:del w:id="130" w:author="Katherine Chiluiza" w:date="2015-03-10T13:24:00Z">
        <w:r w:rsidR="007C4CF6" w:rsidDel="00871FC8">
          <w:delText>e menciona</w:delText>
        </w:r>
      </w:del>
      <w:del w:id="131" w:author="Katherine Chiluiza" w:date="2015-03-10T13:20:00Z">
        <w:r w:rsidR="007C4CF6" w:rsidDel="00871FC8">
          <w:delText>rá</w:delText>
        </w:r>
        <w:r w:rsidDel="00871FC8">
          <w:delText xml:space="preserve"> algunos</w:delText>
        </w:r>
      </w:del>
      <w:del w:id="132" w:author="Katherine Chiluiza" w:date="2015-03-10T13:24:00Z">
        <w:r w:rsidR="00E64633" w:rsidDel="00871FC8">
          <w:delText>, en</w:delText>
        </w:r>
        <w:r w:rsidR="007C4CF6" w:rsidDel="00871FC8">
          <w:delText xml:space="preserve"> orden cronológico:</w:delText>
        </w:r>
      </w:del>
    </w:p>
    <w:p w14:paraId="69E89F7B" w14:textId="0C055BA1" w:rsidR="00953048" w:rsidDel="00343524" w:rsidRDefault="007C4CF6" w:rsidP="0035744F">
      <w:pPr>
        <w:pStyle w:val="Texto"/>
        <w:numPr>
          <w:ilvl w:val="0"/>
          <w:numId w:val="4"/>
        </w:numPr>
        <w:ind w:left="2229"/>
        <w:rPr>
          <w:del w:id="133" w:author="Katherine Chiluiza" w:date="2015-03-10T13:26:00Z"/>
        </w:rPr>
      </w:pPr>
      <w:del w:id="134" w:author="Katherine Chiluiza" w:date="2015-03-10T13:26:00Z">
        <w:r w:rsidRPr="007C4CF6" w:rsidDel="00343524">
          <w:rPr>
            <w:b/>
          </w:rPr>
          <w:delText>Tiempo Compartido</w:delText>
        </w:r>
        <w:r w:rsidDel="00343524">
          <w:rPr>
            <w:b/>
          </w:rPr>
          <w:delText>:</w:delText>
        </w:r>
        <w:r w:rsidDel="00343524">
          <w:delText xml:space="preserve"> TimeSharing en inglés</w:delText>
        </w:r>
        <w:r w:rsidR="00633030" w:rsidDel="00343524">
          <w:delText xml:space="preserve">. </w:delText>
        </w:r>
        <w:r w:rsidR="00CC4CD1" w:rsidDel="00343524">
          <w:delText>Situado temporalmente</w:delText>
        </w:r>
        <w:r w:rsidR="00AB70B7" w:rsidDel="00343524">
          <w:delText xml:space="preserve"> en la é</w:delText>
        </w:r>
        <w:r w:rsidR="00633030" w:rsidDel="00343524">
          <w:delText>poca de 1940-1950</w:delText>
        </w:r>
        <w:r w:rsidR="00637E99" w:rsidDel="00343524">
          <w:delText xml:space="preserve"> en el que los ordenadores, de manera similar a los</w:delText>
        </w:r>
        <w:r w:rsidDel="00343524">
          <w:delText xml:space="preserve"> humanos, obtuvieron la capacidad </w:delText>
        </w:r>
        <w:r w:rsidR="00E64633" w:rsidDel="00343524">
          <w:delText xml:space="preserve">de aparentar </w:delText>
        </w:r>
        <w:r w:rsidR="00637E99" w:rsidDel="00343524">
          <w:delText xml:space="preserve">la realización de </w:delText>
        </w:r>
        <w:r w:rsidDel="00343524">
          <w:delText xml:space="preserve">más de una tarea </w:delText>
        </w:r>
        <w:r w:rsidR="00E64633" w:rsidDel="00343524">
          <w:delText>en para</w:delText>
        </w:r>
      </w:del>
      <w:del w:id="135" w:author="Katherine Chiluiza" w:date="2015-03-10T13:17:00Z">
        <w:r w:rsidR="00E64633" w:rsidDel="00871FC8">
          <w:delText>p</w:delText>
        </w:r>
      </w:del>
      <w:del w:id="136" w:author="Katherine Chiluiza" w:date="2015-03-10T13:26:00Z">
        <w:r w:rsidR="00E64633" w:rsidDel="00343524">
          <w:delText>elo</w:delText>
        </w:r>
        <w:r w:rsidDel="00343524">
          <w:delText xml:space="preserve">. </w:delText>
        </w:r>
      </w:del>
    </w:p>
    <w:p w14:paraId="27247439" w14:textId="6791C88E" w:rsidR="007C4CF6" w:rsidDel="00343524" w:rsidRDefault="007C4CF6" w:rsidP="0035744F">
      <w:pPr>
        <w:pStyle w:val="Texto"/>
        <w:numPr>
          <w:ilvl w:val="0"/>
          <w:numId w:val="4"/>
        </w:numPr>
        <w:ind w:left="2229"/>
        <w:rPr>
          <w:del w:id="137" w:author="Katherine Chiluiza" w:date="2015-03-10T13:26:00Z"/>
        </w:rPr>
      </w:pPr>
      <w:del w:id="138" w:author="Katherine Chiluiza" w:date="2015-03-10T13:26:00Z">
        <w:r w:rsidDel="00343524">
          <w:rPr>
            <w:b/>
          </w:rPr>
          <w:delText>WIMP.</w:delText>
        </w:r>
        <w:r w:rsidDel="00343524">
          <w:delText>-</w:delText>
        </w:r>
        <w:r w:rsidR="00A239B0" w:rsidDel="00343524">
          <w:delText xml:space="preserve"> Ventanas, íconos, menú, puntero (windows, icons, menu, pointer por sus </w:delText>
        </w:r>
        <w:r w:rsidR="002C4CEC" w:rsidDel="00343524">
          <w:delText>términos</w:delText>
        </w:r>
        <w:r w:rsidR="00A239B0" w:rsidDel="00343524">
          <w:delText xml:space="preserve"> en inglés). </w:delText>
        </w:r>
        <w:r w:rsidR="00E64633" w:rsidDel="00343524">
          <w:delText xml:space="preserve"> B</w:delText>
        </w:r>
        <w:r w:rsidR="00A239B0" w:rsidDel="00343524">
          <w:delText xml:space="preserve">rindaron la posibilidad de representar gráficamente </w:delText>
        </w:r>
        <w:r w:rsidR="00441F32" w:rsidDel="00343524">
          <w:delText xml:space="preserve">la llamada de </w:delText>
        </w:r>
        <w:r w:rsidR="00A239B0" w:rsidDel="00343524">
          <w:delText>funciones</w:delText>
        </w:r>
        <w:r w:rsidR="00CC4CD1" w:rsidDel="00343524">
          <w:delText xml:space="preserve"> </w:delText>
        </w:r>
        <w:r w:rsidR="00441F32" w:rsidDel="00343524">
          <w:delText>especiales de sistema</w:delText>
        </w:r>
        <w:r w:rsidR="00A239B0" w:rsidDel="00343524">
          <w:delText>, por ejemplo el ícono de un archivo.</w:delText>
        </w:r>
      </w:del>
    </w:p>
    <w:p w14:paraId="0291EB4D" w14:textId="3A01EC82" w:rsidR="007C4CF6" w:rsidDel="00343524" w:rsidRDefault="007C4CF6" w:rsidP="0035744F">
      <w:pPr>
        <w:pStyle w:val="Texto"/>
        <w:numPr>
          <w:ilvl w:val="0"/>
          <w:numId w:val="4"/>
        </w:numPr>
        <w:ind w:left="2229"/>
        <w:rPr>
          <w:del w:id="139" w:author="Katherine Chiluiza" w:date="2015-03-10T13:26:00Z"/>
        </w:rPr>
      </w:pPr>
      <w:del w:id="140" w:author="Katherine Chiluiza" w:date="2015-03-10T13:26:00Z">
        <w:r w:rsidDel="00343524">
          <w:rPr>
            <w:b/>
          </w:rPr>
          <w:delText xml:space="preserve">Metáforas: </w:delText>
        </w:r>
        <w:r w:rsidDel="00343524">
          <w:delText>El uso de este tipo de representación en un computador, permitió a los usuarios relacionar objetos de la vida real con una funcionalidad particular en el computador. Por ejemplo</w:delText>
        </w:r>
        <w:r w:rsidR="00E64633" w:rsidDel="00343524">
          <w:delText>,</w:delText>
        </w:r>
        <w:r w:rsidDel="00343524">
          <w:delText xml:space="preserve"> el uso de procesadores de texto para escribir documentos</w:delText>
        </w:r>
        <w:r w:rsidR="00A239B0" w:rsidDel="00343524">
          <w:delText xml:space="preserve"> similar a una máquina de escribir</w:delText>
        </w:r>
        <w:r w:rsidDel="00343524">
          <w:delText>; hojas de cálculo para hacer balances monetarios.</w:delText>
        </w:r>
      </w:del>
    </w:p>
    <w:p w14:paraId="5A41709F" w14:textId="30DD2C92" w:rsidR="00A239B0" w:rsidDel="00343524" w:rsidRDefault="00A239B0" w:rsidP="0035744F">
      <w:pPr>
        <w:pStyle w:val="Texto"/>
        <w:numPr>
          <w:ilvl w:val="0"/>
          <w:numId w:val="4"/>
        </w:numPr>
        <w:ind w:left="2229"/>
        <w:rPr>
          <w:del w:id="141" w:author="Katherine Chiluiza" w:date="2015-03-10T13:26:00Z"/>
        </w:rPr>
      </w:pPr>
      <w:del w:id="142" w:author="Katherine Chiluiza" w:date="2015-03-10T13:26:00Z">
        <w:r w:rsidDel="00343524">
          <w:rPr>
            <w:b/>
          </w:rPr>
          <w:lastRenderedPageBreak/>
          <w:delText xml:space="preserve">Manipulación Directa.- </w:delText>
        </w:r>
        <w:r w:rsidDel="00343524">
          <w:delText xml:space="preserve">En los 1980 con los avances en gráficos por computador, </w:delText>
        </w:r>
        <w:r w:rsidR="00E64633" w:rsidDel="00343524">
          <w:delText>los ordenadores</w:delText>
        </w:r>
        <w:r w:rsidDel="00343524">
          <w:delText xml:space="preserve"> estuvieron en capacidad de representar objetos con los que los usuarios actuaban directamente sin la necesidad de comandos complejos. El primero en transformar en producto esta visión fue Apple Computer Inc. con su Macintosh en 1984.</w:delText>
        </w:r>
      </w:del>
    </w:p>
    <w:p w14:paraId="071F0F01" w14:textId="0D5B7329" w:rsidR="00633030" w:rsidDel="00343524" w:rsidRDefault="00633030" w:rsidP="0035744F">
      <w:pPr>
        <w:pStyle w:val="Texto"/>
        <w:numPr>
          <w:ilvl w:val="0"/>
          <w:numId w:val="4"/>
        </w:numPr>
        <w:ind w:left="2229"/>
        <w:rPr>
          <w:del w:id="143" w:author="Katherine Chiluiza" w:date="2015-03-10T13:26:00Z"/>
        </w:rPr>
      </w:pPr>
      <w:del w:id="144" w:author="Katherine Chiluiza" w:date="2015-03-10T13:26:00Z">
        <w:r w:rsidDel="00343524">
          <w:rPr>
            <w:b/>
          </w:rPr>
          <w:delText>Trabajo cooperativo asistido por computador.</w:delText>
        </w:r>
        <w:r w:rsidDel="00343524">
          <w:delText>-</w:delText>
        </w:r>
        <w:r w:rsidR="00880DBE" w:rsidDel="00343524">
          <w:delText xml:space="preserve"> </w:delText>
        </w:r>
        <w:r w:rsidR="00880DBE" w:rsidRPr="00880DBE" w:rsidDel="00343524">
          <w:delText xml:space="preserve">Computer-supported cooperative work (CSCW por sus siglas en inglés). Que </w:delText>
        </w:r>
        <w:r w:rsidR="00880DBE" w:rsidDel="00343524">
          <w:delText xml:space="preserve">fue </w:delText>
        </w:r>
        <w:r w:rsidR="00880DBE" w:rsidRPr="00880DBE" w:rsidDel="00343524">
          <w:delText xml:space="preserve"> </w:delText>
        </w:r>
        <w:r w:rsidR="00880DBE" w:rsidDel="00343524">
          <w:delText>el resultado de reintegrar el trabajo de los individuos a través del ordenador</w:delText>
        </w:r>
        <w:r w:rsidR="00026F06" w:rsidDel="00343524">
          <w:delText xml:space="preserve"> (anteriormente</w:delText>
        </w:r>
        <w:r w:rsidR="00AB70B7" w:rsidDel="00343524">
          <w:delText xml:space="preserve"> individual)</w:delText>
        </w:r>
        <w:r w:rsidR="00880DBE" w:rsidDel="00343524">
          <w:delText>. Este tipo de paradigma brinda la posibilidad de trabajar en el mismo lugar físico o en lugares distintos a varias personas.</w:delText>
        </w:r>
        <w:r w:rsidR="006B29C6" w:rsidDel="00343524">
          <w:delText xml:space="preserve"> Un ejemplo es el correo electrónico.</w:delText>
        </w:r>
        <w:r w:rsidR="00880DBE" w:rsidDel="00343524">
          <w:delText xml:space="preserve"> </w:delText>
        </w:r>
        <w:r w:rsidR="006B29C6" w:rsidDel="00343524">
          <w:delText>Debido a que el propósito de este trabajo  es estudiar el trabajo colaborativo, este</w:delText>
        </w:r>
        <w:r w:rsidR="00880DBE" w:rsidDel="00343524">
          <w:delText xml:space="preserve"> paradigma de interacción será ampliado a </w:delText>
        </w:r>
        <w:r w:rsidR="00F94ABB" w:rsidDel="00343524">
          <w:delText>más adelante</w:delText>
        </w:r>
        <w:r w:rsidR="00880DBE" w:rsidDel="00343524">
          <w:delText>.</w:delText>
        </w:r>
      </w:del>
    </w:p>
    <w:p w14:paraId="701713D1" w14:textId="7391AA09" w:rsidR="00B47E2A" w:rsidRPr="00DF699D" w:rsidDel="00343524" w:rsidRDefault="00F94ABB" w:rsidP="0035744F">
      <w:pPr>
        <w:pStyle w:val="Texto"/>
        <w:numPr>
          <w:ilvl w:val="0"/>
          <w:numId w:val="4"/>
        </w:numPr>
        <w:ind w:left="2229"/>
        <w:rPr>
          <w:del w:id="145" w:author="Katherine Chiluiza" w:date="2015-03-10T13:26:00Z"/>
        </w:rPr>
      </w:pPr>
      <w:del w:id="146" w:author="Katherine Chiluiza" w:date="2015-03-10T13:26:00Z">
        <w:r w:rsidRPr="00F94ABB" w:rsidDel="00343524">
          <w:rPr>
            <w:b/>
          </w:rPr>
          <w:delText>Computación Ubicua</w:delText>
        </w:r>
        <w:r w:rsidDel="00343524">
          <w:rPr>
            <w:b/>
          </w:rPr>
          <w:delText xml:space="preserve">.- </w:delText>
        </w:r>
        <w:r w:rsidDel="00343524">
          <w:delText xml:space="preserve">También dominada </w:delText>
        </w:r>
        <w:r w:rsidR="00DF699D" w:rsidDel="00343524">
          <w:delText>computación pervasiva, es aquella en la que la tecnología se aleja del tradicional computador</w:delText>
        </w:r>
        <w:r w:rsidR="00D30B2C" w:rsidDel="00343524">
          <w:delText xml:space="preserve"> de escritorio</w:delText>
        </w:r>
        <w:r w:rsidR="00DF699D" w:rsidDel="00343524">
          <w:delText xml:space="preserve"> para mezclarse con otros objetos. El objetivo de este paradigma es hacer la tecnología lo más </w:delText>
        </w:r>
        <w:r w:rsidR="00DF699D" w:rsidDel="00343524">
          <w:lastRenderedPageBreak/>
          <w:delText xml:space="preserve">transparente posible para que sea más fácil de utilizar. </w:delText>
        </w:r>
        <w:r w:rsidR="00FC77F6" w:rsidDel="00343524">
          <w:delText>De acuerdo a Mar</w:delText>
        </w:r>
        <w:r w:rsidR="00DF699D" w:rsidDel="00343524">
          <w:delText>k Weiser, líder de</w:delText>
        </w:r>
        <w:r w:rsidR="00FC77F6" w:rsidDel="00343524">
          <w:delText xml:space="preserve"> un grupo de</w:delText>
        </w:r>
        <w:r w:rsidR="00DF699D" w:rsidDel="00343524">
          <w:delText xml:space="preserve"> investigación e</w:delText>
        </w:r>
        <w:r w:rsidR="00FC77F6" w:rsidDel="00343524">
          <w:delText>n</w:delText>
        </w:r>
        <w:r w:rsidR="00DF699D" w:rsidDel="00343524">
          <w:delText xml:space="preserve"> Xerox Parc en los 80: “Las tecnologías más profundas son las que desaparecen. Tejen a sí mismos en el telar de la vida cotidiana hasta que son indistinguibles de la misma.” </w:delText>
        </w:r>
      </w:del>
    </w:p>
    <w:p w14:paraId="4060225A" w14:textId="77777777" w:rsidR="00B47E2A" w:rsidRDefault="00B47E2A" w:rsidP="00B47E2A">
      <w:pPr>
        <w:pStyle w:val="Texto"/>
        <w:ind w:left="1605"/>
      </w:pPr>
    </w:p>
    <w:p w14:paraId="57C93022" w14:textId="77777777" w:rsidR="008D36B4" w:rsidRPr="00880DBE" w:rsidRDefault="008D36B4"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75C0120B" w:rsidR="0097147A" w:rsidRDefault="0097147A" w:rsidP="00D30B2C">
      <w:pPr>
        <w:pStyle w:val="Texto"/>
        <w:ind w:left="1416"/>
      </w:pPr>
      <w:r>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ins w:id="147" w:author="Katherine Chiluiza" w:date="2015-03-10T13:43:00Z">
        <w:r w:rsidR="00B5293C">
          <w:t xml:space="preserve"> Características de ambientes colaborativos….  – De la computaci</w:t>
        </w:r>
      </w:ins>
      <w:ins w:id="148" w:author="Katherine Chiluiza" w:date="2015-03-10T13:44:00Z">
        <w:r w:rsidR="00B5293C">
          <w:t xml:space="preserve">ón ubícua estas son las ccc .. ssss </w:t>
        </w:r>
      </w:ins>
      <w:ins w:id="149" w:author="Katherine Chiluiza" w:date="2015-03-10T13:45:00Z">
        <w:r w:rsidR="00B5293C">
          <w:t>la solución presentada qué características de la computación ubícua toma. ¿???</w:t>
        </w:r>
      </w:ins>
    </w:p>
    <w:p w14:paraId="520A1F22" w14:textId="2C2A265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w:t>
      </w:r>
      <w:r>
        <w:lastRenderedPageBreak/>
        <w:t xml:space="preserve">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en 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w:t>
      </w:r>
      <w:r w:rsidR="004564D1">
        <w:lastRenderedPageBreak/>
        <w:t xml:space="preserve">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4970C487"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w:t>
      </w:r>
      <w:r w:rsidR="009376CF" w:rsidRPr="00C50E55">
        <w:rPr>
          <w:b/>
          <w:rPrChange w:id="150" w:author="Katherine Chiluiza" w:date="2015-03-10T13:46:00Z">
            <w:rPr/>
          </w:rPrChange>
        </w:rPr>
        <w:t>teóricos y metodologías</w:t>
      </w:r>
      <w:r w:rsidR="009376CF">
        <w:t>, Groupware refiere al software específicamente diseñado para soportar el trabajo en grupo; es decir este el producto resultante de aplicar los conceptos de CSCW.</w:t>
      </w:r>
      <w:ins w:id="151" w:author="Katherine Chiluiza" w:date="2015-03-10T13:47:00Z">
        <w:r w:rsidR="00C50E55">
          <w:t xml:space="preserve"> Qué aspectos teóricos y metodologías específicas usas….</w:t>
        </w:r>
      </w:ins>
    </w:p>
    <w:p w14:paraId="3CFF8B68" w14:textId="44B7A11A" w:rsidR="001F431F" w:rsidRDefault="001F431F" w:rsidP="008640A0">
      <w:pPr>
        <w:pStyle w:val="Texto"/>
        <w:ind w:left="1299"/>
      </w:pPr>
      <w:r>
        <w:t>Este tipo de herramientas, ha permitido trabajar a grupos de personas tanto como en lugares remotos, como en una misma</w:t>
      </w:r>
      <w:r w:rsidR="00D5270A">
        <w:t xml:space="preserve"> 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rsidDel="00C50E55" w14:paraId="201018E7" w14:textId="685F2938" w:rsidTr="00195342">
        <w:trPr>
          <w:del w:id="152" w:author="Katherine Chiluiza" w:date="2015-03-10T13:46:00Z"/>
        </w:trPr>
        <w:tc>
          <w:tcPr>
            <w:tcW w:w="7680" w:type="dxa"/>
            <w:gridSpan w:val="4"/>
            <w:tcBorders>
              <w:top w:val="nil"/>
              <w:left w:val="nil"/>
              <w:bottom w:val="nil"/>
              <w:right w:val="nil"/>
            </w:tcBorders>
          </w:tcPr>
          <w:p w14:paraId="67E039A3" w14:textId="75195858" w:rsidR="00D5270A" w:rsidRPr="00661A8E" w:rsidDel="00C50E55" w:rsidRDefault="00637E99" w:rsidP="002B3603">
            <w:pPr>
              <w:pStyle w:val="Texto"/>
              <w:ind w:left="0"/>
              <w:rPr>
                <w:del w:id="153" w:author="Katherine Chiluiza" w:date="2015-03-10T13:46:00Z"/>
                <w:sz w:val="20"/>
                <w:szCs w:val="20"/>
              </w:rPr>
            </w:pPr>
            <w:del w:id="154" w:author="Katherine Chiluiza" w:date="2015-03-10T13:46:00Z">
              <w:r w:rsidDel="00C50E55">
                <w:rPr>
                  <w:b/>
                  <w:sz w:val="20"/>
                  <w:szCs w:val="20"/>
                </w:rPr>
                <w:delText xml:space="preserve">Tabla </w:delText>
              </w:r>
              <w:r w:rsidR="002B3603" w:rsidDel="00C50E55">
                <w:rPr>
                  <w:b/>
                  <w:sz w:val="20"/>
                  <w:szCs w:val="20"/>
                </w:rPr>
                <w:delText>2.1</w:delText>
              </w:r>
              <w:r w:rsidR="00D5270A" w:rsidDel="00C50E55">
                <w:rPr>
                  <w:b/>
                  <w:sz w:val="20"/>
                  <w:szCs w:val="20"/>
                </w:rPr>
                <w:delText xml:space="preserve">: </w:delText>
              </w:r>
              <w:r w:rsidR="00D5270A" w:rsidDel="00C50E55">
                <w:rPr>
                  <w:sz w:val="20"/>
                  <w:szCs w:val="20"/>
                </w:rPr>
                <w:delText>Matriz Espacio versus tiempo de aplicaciones CSCW. Fuente:</w:delText>
              </w:r>
              <w:r w:rsidR="00D5270A" w:rsidDel="00C50E55">
                <w:rPr>
                  <w:sz w:val="20"/>
                  <w:szCs w:val="20"/>
                </w:rPr>
                <w:fldChar w:fldCharType="begin" w:fldLock="1"/>
              </w:r>
              <w:r w:rsidR="00D5270A" w:rsidDel="00C50E55">
                <w:rPr>
                  <w:sz w:val="20"/>
                  <w:szCs w:val="20"/>
                </w:rPr>
                <w:del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delInstrText>
              </w:r>
              <w:r w:rsidR="00D5270A" w:rsidDel="00C50E55">
                <w:rPr>
                  <w:sz w:val="20"/>
                  <w:szCs w:val="20"/>
                </w:rPr>
                <w:fldChar w:fldCharType="separate"/>
              </w:r>
              <w:r w:rsidR="00D5270A" w:rsidRPr="00CE5F1B" w:rsidDel="00C50E55">
                <w:rPr>
                  <w:noProof/>
                  <w:sz w:val="20"/>
                  <w:szCs w:val="20"/>
                </w:rPr>
                <w:delText>[18]</w:delText>
              </w:r>
              <w:r w:rsidR="00D5270A" w:rsidDel="00C50E55">
                <w:rPr>
                  <w:sz w:val="20"/>
                  <w:szCs w:val="20"/>
                </w:rPr>
                <w:fldChar w:fldCharType="end"/>
              </w:r>
            </w:del>
          </w:p>
        </w:tc>
      </w:tr>
      <w:tr w:rsidR="00363BD2" w:rsidDel="00C50E55" w14:paraId="0645E74E" w14:textId="3AC5E5FD" w:rsidTr="008640A0">
        <w:trPr>
          <w:del w:id="155" w:author="Katherine Chiluiza" w:date="2015-03-10T13:46:00Z"/>
        </w:trPr>
        <w:tc>
          <w:tcPr>
            <w:tcW w:w="1155" w:type="dxa"/>
            <w:tcBorders>
              <w:top w:val="nil"/>
              <w:left w:val="nil"/>
              <w:bottom w:val="nil"/>
              <w:right w:val="nil"/>
            </w:tcBorders>
          </w:tcPr>
          <w:p w14:paraId="0FDDE060" w14:textId="25BD2FEC" w:rsidR="00363BD2" w:rsidRPr="00661A8E" w:rsidDel="00C50E55" w:rsidRDefault="00363BD2" w:rsidP="00B0138C">
            <w:pPr>
              <w:pStyle w:val="Texto"/>
              <w:ind w:left="0"/>
              <w:rPr>
                <w:del w:id="156" w:author="Katherine Chiluiza" w:date="2015-03-10T13:46:00Z"/>
                <w:sz w:val="20"/>
                <w:szCs w:val="20"/>
              </w:rPr>
            </w:pPr>
          </w:p>
        </w:tc>
        <w:tc>
          <w:tcPr>
            <w:tcW w:w="1564" w:type="dxa"/>
            <w:tcBorders>
              <w:top w:val="nil"/>
              <w:left w:val="nil"/>
              <w:bottom w:val="nil"/>
              <w:right w:val="nil"/>
            </w:tcBorders>
            <w:shd w:val="clear" w:color="auto" w:fill="FFFFFF" w:themeFill="background1"/>
            <w:vAlign w:val="center"/>
          </w:tcPr>
          <w:p w14:paraId="09D551FA" w14:textId="65E43DC2" w:rsidR="00363BD2" w:rsidRPr="00661A8E" w:rsidDel="00C50E55" w:rsidRDefault="00363BD2" w:rsidP="001F431F">
            <w:pPr>
              <w:pStyle w:val="Texto"/>
              <w:ind w:left="0"/>
              <w:jc w:val="center"/>
              <w:rPr>
                <w:del w:id="157" w:author="Katherine Chiluiza" w:date="2015-03-10T13:46:00Z"/>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00223131" w:rsidR="00363BD2" w:rsidRPr="00661A8E" w:rsidDel="00C50E55" w:rsidRDefault="00363BD2" w:rsidP="001F431F">
            <w:pPr>
              <w:pStyle w:val="Texto"/>
              <w:ind w:left="0"/>
              <w:jc w:val="center"/>
              <w:rPr>
                <w:del w:id="158" w:author="Katherine Chiluiza" w:date="2015-03-10T13:46:00Z"/>
                <w:sz w:val="20"/>
                <w:szCs w:val="20"/>
              </w:rPr>
            </w:pPr>
            <w:del w:id="159" w:author="Katherine Chiluiza" w:date="2015-03-10T13:46:00Z">
              <w:r w:rsidRPr="00661A8E" w:rsidDel="00C50E55">
                <w:rPr>
                  <w:sz w:val="20"/>
                  <w:szCs w:val="20"/>
                </w:rPr>
                <w:delText>Tiempo</w:delText>
              </w:r>
            </w:del>
          </w:p>
        </w:tc>
      </w:tr>
      <w:tr w:rsidR="001F431F" w:rsidDel="00C50E55" w14:paraId="032374BF" w14:textId="330D2B26" w:rsidTr="008640A0">
        <w:trPr>
          <w:del w:id="160" w:author="Katherine Chiluiza" w:date="2015-03-10T13:46:00Z"/>
        </w:trPr>
        <w:tc>
          <w:tcPr>
            <w:tcW w:w="1155" w:type="dxa"/>
            <w:tcBorders>
              <w:top w:val="nil"/>
              <w:left w:val="nil"/>
              <w:bottom w:val="nil"/>
              <w:right w:val="nil"/>
            </w:tcBorders>
            <w:shd w:val="clear" w:color="auto" w:fill="FFFFFF" w:themeFill="background1"/>
            <w:vAlign w:val="center"/>
          </w:tcPr>
          <w:p w14:paraId="5D70E4DD" w14:textId="5514F5CC" w:rsidR="001F431F" w:rsidRPr="00661A8E" w:rsidDel="00C50E55" w:rsidRDefault="001F431F" w:rsidP="001F431F">
            <w:pPr>
              <w:pStyle w:val="Texto"/>
              <w:ind w:left="0"/>
              <w:jc w:val="center"/>
              <w:rPr>
                <w:del w:id="161" w:author="Katherine Chiluiza" w:date="2015-03-10T13:46:00Z"/>
                <w:sz w:val="20"/>
                <w:szCs w:val="20"/>
              </w:rPr>
            </w:pPr>
          </w:p>
        </w:tc>
        <w:tc>
          <w:tcPr>
            <w:tcW w:w="1564" w:type="dxa"/>
            <w:tcBorders>
              <w:top w:val="nil"/>
              <w:left w:val="nil"/>
              <w:bottom w:val="nil"/>
              <w:right w:val="nil"/>
            </w:tcBorders>
            <w:shd w:val="clear" w:color="auto" w:fill="FFFFFF" w:themeFill="background1"/>
          </w:tcPr>
          <w:p w14:paraId="42C7545B" w14:textId="20268800" w:rsidR="001F431F" w:rsidRPr="00661A8E" w:rsidDel="00C50E55" w:rsidRDefault="001F431F" w:rsidP="00DE6964">
            <w:pPr>
              <w:pStyle w:val="Texto"/>
              <w:ind w:left="0"/>
              <w:jc w:val="center"/>
              <w:rPr>
                <w:del w:id="162" w:author="Katherine Chiluiza" w:date="2015-03-10T13:46:00Z"/>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7C07D131" w:rsidR="001F431F" w:rsidRPr="00661A8E" w:rsidDel="00C50E55" w:rsidRDefault="00363BD2" w:rsidP="00363BD2">
            <w:pPr>
              <w:pStyle w:val="Texto"/>
              <w:ind w:left="0"/>
              <w:jc w:val="center"/>
              <w:rPr>
                <w:del w:id="163" w:author="Katherine Chiluiza" w:date="2015-03-10T13:46:00Z"/>
                <w:sz w:val="20"/>
                <w:szCs w:val="20"/>
              </w:rPr>
            </w:pPr>
            <w:del w:id="164" w:author="Katherine Chiluiza" w:date="2015-03-10T13:46:00Z">
              <w:r w:rsidRPr="00661A8E" w:rsidDel="00C50E55">
                <w:rPr>
                  <w:sz w:val="20"/>
                  <w:szCs w:val="20"/>
                </w:rPr>
                <w:delText>Mismo tiempo</w:delText>
              </w:r>
              <w:r w:rsidRPr="00661A8E" w:rsidDel="00C50E55">
                <w:rPr>
                  <w:sz w:val="20"/>
                  <w:szCs w:val="20"/>
                </w:rPr>
                <w:br/>
              </w:r>
              <w:r w:rsidRPr="00661A8E" w:rsidDel="00C50E55">
                <w:rPr>
                  <w:sz w:val="20"/>
                  <w:szCs w:val="20"/>
                </w:rPr>
                <w:lastRenderedPageBreak/>
                <w:delText>(Síncrono)</w:delText>
              </w:r>
            </w:del>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0E38C5E9" w:rsidR="001F431F" w:rsidRPr="00661A8E" w:rsidDel="00C50E55" w:rsidRDefault="00363BD2" w:rsidP="00363BD2">
            <w:pPr>
              <w:pStyle w:val="Texto"/>
              <w:ind w:left="0"/>
              <w:jc w:val="center"/>
              <w:rPr>
                <w:del w:id="165" w:author="Katherine Chiluiza" w:date="2015-03-10T13:46:00Z"/>
                <w:sz w:val="20"/>
                <w:szCs w:val="20"/>
              </w:rPr>
            </w:pPr>
            <w:del w:id="166" w:author="Katherine Chiluiza" w:date="2015-03-10T13:46:00Z">
              <w:r w:rsidRPr="00661A8E" w:rsidDel="00C50E55">
                <w:rPr>
                  <w:sz w:val="20"/>
                  <w:szCs w:val="20"/>
                </w:rPr>
                <w:lastRenderedPageBreak/>
                <w:delText>Diferente tiempo</w:delText>
              </w:r>
              <w:r w:rsidRPr="00661A8E" w:rsidDel="00C50E55">
                <w:rPr>
                  <w:sz w:val="20"/>
                  <w:szCs w:val="20"/>
                </w:rPr>
                <w:br/>
              </w:r>
              <w:r w:rsidRPr="00661A8E" w:rsidDel="00C50E55">
                <w:rPr>
                  <w:sz w:val="20"/>
                  <w:szCs w:val="20"/>
                </w:rPr>
                <w:lastRenderedPageBreak/>
                <w:delText>Asíncrono</w:delText>
              </w:r>
            </w:del>
          </w:p>
        </w:tc>
      </w:tr>
      <w:tr w:rsidR="00DE6964" w:rsidRPr="00363BD2" w:rsidDel="00C50E55" w14:paraId="4A36F270" w14:textId="4A847837" w:rsidTr="008640A0">
        <w:trPr>
          <w:del w:id="167" w:author="Katherine Chiluiza" w:date="2015-03-10T13:46:00Z"/>
        </w:trPr>
        <w:tc>
          <w:tcPr>
            <w:tcW w:w="1155" w:type="dxa"/>
            <w:vMerge w:val="restart"/>
            <w:tcBorders>
              <w:top w:val="nil"/>
              <w:left w:val="nil"/>
              <w:right w:val="nil"/>
            </w:tcBorders>
            <w:shd w:val="clear" w:color="auto" w:fill="E7E6E6" w:themeFill="background2"/>
            <w:vAlign w:val="center"/>
          </w:tcPr>
          <w:p w14:paraId="23E7071F" w14:textId="1B3D30CA" w:rsidR="00DE6964" w:rsidRPr="00661A8E" w:rsidDel="00C50E55" w:rsidRDefault="00DE6964" w:rsidP="00DE6964">
            <w:pPr>
              <w:pStyle w:val="Texto"/>
              <w:ind w:left="0"/>
              <w:jc w:val="center"/>
              <w:rPr>
                <w:del w:id="168" w:author="Katherine Chiluiza" w:date="2015-03-10T13:46:00Z"/>
                <w:sz w:val="20"/>
                <w:szCs w:val="20"/>
              </w:rPr>
            </w:pPr>
            <w:del w:id="169" w:author="Katherine Chiluiza" w:date="2015-03-10T13:46:00Z">
              <w:r w:rsidRPr="00661A8E" w:rsidDel="00C50E55">
                <w:rPr>
                  <w:sz w:val="20"/>
                  <w:szCs w:val="20"/>
                </w:rPr>
                <w:lastRenderedPageBreak/>
                <w:delText>Espacio</w:delText>
              </w:r>
            </w:del>
          </w:p>
        </w:tc>
        <w:tc>
          <w:tcPr>
            <w:tcW w:w="1564" w:type="dxa"/>
            <w:tcBorders>
              <w:top w:val="nil"/>
              <w:left w:val="nil"/>
              <w:bottom w:val="single" w:sz="4" w:space="0" w:color="auto"/>
              <w:right w:val="single" w:sz="4" w:space="0" w:color="auto"/>
            </w:tcBorders>
            <w:shd w:val="clear" w:color="auto" w:fill="E7E6E6" w:themeFill="background2"/>
          </w:tcPr>
          <w:p w14:paraId="024277B1" w14:textId="15858303" w:rsidR="00DE6964" w:rsidRPr="00661A8E" w:rsidDel="00C50E55" w:rsidRDefault="00DE6964" w:rsidP="00363BD2">
            <w:pPr>
              <w:pStyle w:val="Texto"/>
              <w:ind w:left="0"/>
              <w:jc w:val="right"/>
              <w:rPr>
                <w:del w:id="170" w:author="Katherine Chiluiza" w:date="2015-03-10T13:46:00Z"/>
                <w:sz w:val="20"/>
                <w:szCs w:val="20"/>
              </w:rPr>
            </w:pPr>
            <w:del w:id="171" w:author="Katherine Chiluiza" w:date="2015-03-10T13:46:00Z">
              <w:r w:rsidRPr="00661A8E" w:rsidDel="00C50E55">
                <w:rPr>
                  <w:sz w:val="20"/>
                  <w:szCs w:val="20"/>
                </w:rPr>
                <w:delText>Mismo lugar</w:delText>
              </w:r>
            </w:del>
          </w:p>
        </w:tc>
        <w:tc>
          <w:tcPr>
            <w:tcW w:w="2552" w:type="dxa"/>
            <w:tcBorders>
              <w:top w:val="nil"/>
              <w:left w:val="single" w:sz="4" w:space="0" w:color="auto"/>
              <w:bottom w:val="single" w:sz="4" w:space="0" w:color="auto"/>
              <w:right w:val="single" w:sz="4" w:space="0" w:color="auto"/>
            </w:tcBorders>
            <w:vAlign w:val="center"/>
          </w:tcPr>
          <w:p w14:paraId="4AF66C89" w14:textId="40A2FBA3" w:rsidR="00DE6964" w:rsidRPr="00661A8E" w:rsidDel="00C50E55" w:rsidRDefault="00DE6964" w:rsidP="00066B19">
            <w:pPr>
              <w:pStyle w:val="Texto"/>
              <w:ind w:left="0"/>
              <w:jc w:val="center"/>
              <w:rPr>
                <w:del w:id="172" w:author="Katherine Chiluiza" w:date="2015-03-10T13:46:00Z"/>
                <w:sz w:val="20"/>
                <w:szCs w:val="20"/>
              </w:rPr>
            </w:pPr>
            <w:del w:id="173" w:author="Katherine Chiluiza" w:date="2015-03-10T13:46:00Z">
              <w:r w:rsidRPr="00661A8E" w:rsidDel="00C50E55">
                <w:rPr>
                  <w:sz w:val="20"/>
                  <w:szCs w:val="20"/>
                </w:rPr>
                <w:delText>Cara a cara</w:delText>
              </w:r>
              <w:r w:rsidRPr="00661A8E" w:rsidDel="00C50E55">
                <w:rPr>
                  <w:sz w:val="20"/>
                  <w:szCs w:val="20"/>
                </w:rPr>
                <w:br/>
              </w:r>
              <w:r w:rsidR="00066B19" w:rsidRPr="00661A8E" w:rsidDel="00C50E55">
                <w:rPr>
                  <w:sz w:val="20"/>
                  <w:szCs w:val="20"/>
                </w:rPr>
                <w:delText>pizarras electrónicas</w:delText>
              </w:r>
              <w:r w:rsidRPr="00661A8E" w:rsidDel="00C50E55">
                <w:rPr>
                  <w:sz w:val="20"/>
                  <w:szCs w:val="20"/>
                </w:rPr>
                <w:delText>, mesas</w:delText>
              </w:r>
              <w:r w:rsidR="00066B19" w:rsidRPr="00661A8E" w:rsidDel="00C50E55">
                <w:rPr>
                  <w:sz w:val="20"/>
                  <w:szCs w:val="20"/>
                </w:rPr>
                <w:delText xml:space="preserve"> (tabletops)</w:delText>
              </w:r>
              <w:r w:rsidR="00A33543" w:rsidRPr="00661A8E" w:rsidDel="00C50E55">
                <w:rPr>
                  <w:sz w:val="20"/>
                  <w:szCs w:val="20"/>
                </w:rPr>
                <w:delText xml:space="preserve"> </w:delText>
              </w:r>
            </w:del>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6B9EEA03" w:rsidR="00DE6964" w:rsidRPr="00661A8E" w:rsidDel="00C50E55" w:rsidRDefault="00DE6964" w:rsidP="00A33543">
            <w:pPr>
              <w:pStyle w:val="Texto"/>
              <w:ind w:left="0"/>
              <w:jc w:val="center"/>
              <w:rPr>
                <w:del w:id="174" w:author="Katherine Chiluiza" w:date="2015-03-10T13:46:00Z"/>
                <w:sz w:val="20"/>
                <w:szCs w:val="20"/>
              </w:rPr>
            </w:pPr>
            <w:del w:id="175" w:author="Katherine Chiluiza" w:date="2015-03-10T13:46:00Z">
              <w:r w:rsidRPr="00661A8E" w:rsidDel="00C50E55">
                <w:rPr>
                  <w:sz w:val="20"/>
                  <w:szCs w:val="20"/>
                </w:rPr>
                <w:delText>Post-it</w:delText>
              </w:r>
              <w:r w:rsidRPr="00661A8E" w:rsidDel="00C50E55">
                <w:rPr>
                  <w:sz w:val="20"/>
                  <w:szCs w:val="20"/>
                </w:rPr>
                <w:br/>
              </w:r>
              <w:r w:rsidR="00A33543" w:rsidRPr="00661A8E" w:rsidDel="00C50E55">
                <w:rPr>
                  <w:sz w:val="20"/>
                  <w:szCs w:val="20"/>
                </w:rPr>
                <w:delText>Otras herramientas</w:delText>
              </w:r>
            </w:del>
          </w:p>
        </w:tc>
      </w:tr>
      <w:tr w:rsidR="00DE6964" w:rsidDel="00C50E55" w14:paraId="663A8D40" w14:textId="650CCA04" w:rsidTr="008640A0">
        <w:trPr>
          <w:del w:id="176" w:author="Katherine Chiluiza" w:date="2015-03-10T13:46:00Z"/>
        </w:trPr>
        <w:tc>
          <w:tcPr>
            <w:tcW w:w="1155" w:type="dxa"/>
            <w:vMerge/>
            <w:tcBorders>
              <w:left w:val="nil"/>
              <w:bottom w:val="nil"/>
              <w:right w:val="nil"/>
            </w:tcBorders>
            <w:shd w:val="clear" w:color="auto" w:fill="E7E6E6" w:themeFill="background2"/>
          </w:tcPr>
          <w:p w14:paraId="219F132C" w14:textId="5704AB06" w:rsidR="00DE6964" w:rsidRPr="00661A8E" w:rsidDel="00C50E55" w:rsidRDefault="00DE6964" w:rsidP="00B0138C">
            <w:pPr>
              <w:pStyle w:val="Texto"/>
              <w:ind w:left="0"/>
              <w:rPr>
                <w:del w:id="177" w:author="Katherine Chiluiza" w:date="2015-03-10T13:46:00Z"/>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6921E53C" w:rsidR="00DE6964" w:rsidRPr="00661A8E" w:rsidDel="00C50E55" w:rsidRDefault="00DE6964" w:rsidP="00363BD2">
            <w:pPr>
              <w:pStyle w:val="Texto"/>
              <w:ind w:left="0"/>
              <w:jc w:val="right"/>
              <w:rPr>
                <w:del w:id="178" w:author="Katherine Chiluiza" w:date="2015-03-10T13:46:00Z"/>
                <w:sz w:val="20"/>
                <w:szCs w:val="20"/>
              </w:rPr>
            </w:pPr>
            <w:del w:id="179" w:author="Katherine Chiluiza" w:date="2015-03-10T13:46:00Z">
              <w:r w:rsidRPr="00661A8E" w:rsidDel="00C50E55">
                <w:rPr>
                  <w:sz w:val="20"/>
                  <w:szCs w:val="20"/>
                </w:rPr>
                <w:delText>Diferente lugar</w:delText>
              </w:r>
              <w:r w:rsidRPr="00661A8E" w:rsidDel="00C50E55">
                <w:rPr>
                  <w:sz w:val="20"/>
                  <w:szCs w:val="20"/>
                </w:rPr>
                <w:br/>
                <w:delText>Remoto</w:delText>
              </w:r>
            </w:del>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46429C1" w:rsidR="00DE6964" w:rsidRPr="00661A8E" w:rsidDel="00C50E55" w:rsidRDefault="00DE6964" w:rsidP="00DE6964">
            <w:pPr>
              <w:pStyle w:val="Texto"/>
              <w:ind w:left="0"/>
              <w:jc w:val="center"/>
              <w:rPr>
                <w:del w:id="180" w:author="Katherine Chiluiza" w:date="2015-03-10T13:46:00Z"/>
                <w:sz w:val="20"/>
                <w:szCs w:val="20"/>
              </w:rPr>
            </w:pPr>
            <w:del w:id="181" w:author="Katherine Chiluiza" w:date="2015-03-10T13:46:00Z">
              <w:r w:rsidRPr="00661A8E" w:rsidDel="00C50E55">
                <w:rPr>
                  <w:sz w:val="20"/>
                  <w:szCs w:val="20"/>
                </w:rPr>
                <w:delText>Video-llamada</w:delText>
              </w:r>
            </w:del>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6FC3869" w:rsidR="00DE6964" w:rsidRPr="00661A8E" w:rsidDel="00C50E55" w:rsidRDefault="00A33543" w:rsidP="00DE6964">
            <w:pPr>
              <w:pStyle w:val="Texto"/>
              <w:ind w:left="0"/>
              <w:jc w:val="center"/>
              <w:rPr>
                <w:del w:id="182" w:author="Katherine Chiluiza" w:date="2015-03-10T13:46:00Z"/>
                <w:sz w:val="20"/>
                <w:szCs w:val="20"/>
              </w:rPr>
            </w:pPr>
            <w:del w:id="183" w:author="Katherine Chiluiza" w:date="2015-03-10T13:46:00Z">
              <w:r w:rsidRPr="00661A8E" w:rsidDel="00C50E55">
                <w:rPr>
                  <w:sz w:val="20"/>
                  <w:szCs w:val="20"/>
                </w:rPr>
                <w:delText xml:space="preserve">Correo </w:delText>
              </w:r>
              <w:r w:rsidR="00661A8E" w:rsidRPr="00661A8E" w:rsidDel="00C50E55">
                <w:rPr>
                  <w:sz w:val="20"/>
                  <w:szCs w:val="20"/>
                </w:rPr>
                <w:delText>Electrónico</w:delText>
              </w:r>
            </w:del>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793AA6FF" w14:textId="100E9AE7" w:rsidR="00C50E55" w:rsidRDefault="00C50E55" w:rsidP="00F0716B">
      <w:pPr>
        <w:pStyle w:val="Texto"/>
        <w:ind w:left="2124"/>
        <w:rPr>
          <w:ins w:id="184" w:author="Katherine Chiluiza" w:date="2015-03-10T13:51:00Z"/>
        </w:rPr>
      </w:pPr>
      <w:ins w:id="185" w:author="Katherine Chiluiza" w:date="2015-03-10T13:51:00Z">
        <w:r>
          <w:t>En esta sección se introducirá primero el concepto de superficie  interactiva, se mostrar</w:t>
        </w:r>
      </w:ins>
      <w:ins w:id="186" w:author="Katherine Chiluiza" w:date="2015-03-10T13:52:00Z">
        <w:r>
          <w:t>án algunos ejemplos y de manera particular se de</w:t>
        </w:r>
      </w:ins>
      <w:ins w:id="187" w:author="Katherine Chiluiza" w:date="2015-03-10T13:53:00Z">
        <w:r>
          <w:t>s</w:t>
        </w:r>
      </w:ins>
      <w:ins w:id="188" w:author="Katherine Chiluiza" w:date="2015-03-10T13:52:00Z">
        <w:r>
          <w:t>cribir</w:t>
        </w:r>
      </w:ins>
      <w:ins w:id="189" w:author="Katherine Chiluiza" w:date="2015-03-10T13:53:00Z">
        <w:r>
          <w:t>á lo que es una superficie interactiva horizontal o también conocida como tabletop.</w:t>
        </w:r>
      </w:ins>
    </w:p>
    <w:p w14:paraId="72768CB4" w14:textId="4DBCE5DC" w:rsidR="00C50E55" w:rsidRDefault="00C50E55" w:rsidP="00F0716B">
      <w:pPr>
        <w:pStyle w:val="Texto"/>
        <w:ind w:left="2124"/>
        <w:rPr>
          <w:ins w:id="190" w:author="Katherine Chiluiza" w:date="2015-03-10T13:53:00Z"/>
        </w:rPr>
      </w:pPr>
      <w:ins w:id="191" w:author="Katherine Chiluiza" w:date="2015-03-10T13:50:00Z">
        <w:r>
          <w:t xml:space="preserve">Qué es una superficie interactiva y qué ventajas tiene </w:t>
        </w:r>
      </w:ins>
      <w:ins w:id="192" w:author="Katherine Chiluiza" w:date="2015-03-10T13:53:00Z">
        <w:r>
          <w:t>.</w:t>
        </w:r>
      </w:ins>
    </w:p>
    <w:p w14:paraId="1B595920" w14:textId="734D4C60" w:rsidR="00C50E55" w:rsidRDefault="00C50E55" w:rsidP="00F0716B">
      <w:pPr>
        <w:pStyle w:val="Texto"/>
        <w:ind w:left="2124"/>
        <w:rPr>
          <w:ins w:id="193" w:author="Katherine Chiluiza" w:date="2015-03-10T13:53:00Z"/>
        </w:rPr>
      </w:pPr>
      <w:ins w:id="194" w:author="Katherine Chiluiza" w:date="2015-03-10T13:55:00Z">
        <w:r>
          <w:t>Existen superficies ineractivas que son diseñadas para</w:t>
        </w:r>
        <w:r w:rsidR="000C7BCB">
          <w:t xml:space="preserve"> ser usadas por un solo usuario y así también existen superficies que buscan que m</w:t>
        </w:r>
      </w:ins>
      <w:ins w:id="195" w:author="Katherine Chiluiza" w:date="2015-03-10T13:56:00Z">
        <w:r w:rsidR="000C7BCB">
          <w:t xml:space="preserve">últiples usuarios trabajen de forma simultánea, a este concepto de superficie interactiva en la que múltiples trabajan simultáneamente, se la concoe como sup. Multitáctil. (citar) </w:t>
        </w:r>
      </w:ins>
    </w:p>
    <w:p w14:paraId="62CAFC77" w14:textId="20444F61" w:rsidR="00C50E55" w:rsidRDefault="00C50E55" w:rsidP="00F0716B">
      <w:pPr>
        <w:pStyle w:val="Texto"/>
        <w:ind w:left="2124"/>
        <w:rPr>
          <w:ins w:id="196" w:author="Katherine Chiluiza" w:date="2015-03-10T13:50:00Z"/>
        </w:rPr>
      </w:pPr>
      <w:ins w:id="197" w:author="Katherine Chiluiza" w:date="2015-03-10T13:53:00Z">
        <w:r>
          <w:t>Multitactil????</w:t>
        </w:r>
      </w:ins>
    </w:p>
    <w:p w14:paraId="0F7AF336" w14:textId="430644B2" w:rsidR="00BA06A8" w:rsidRDefault="0053250A" w:rsidP="00F0716B">
      <w:pPr>
        <w:pStyle w:val="Texto"/>
        <w:ind w:left="2124"/>
      </w:pPr>
      <w:r>
        <w:lastRenderedPageBreak/>
        <w:t xml:space="preserve">Combinar la entrada de un sistema y salida visual sobre un espacio fijo, permite la creación de lo que se denomina </w:t>
      </w:r>
      <w:r w:rsidR="00C90143">
        <w:t>una superficie interactiva. Entre algunas ejemplos que se pueden encontrar de estas superficies interactivas, pueden ser paredes</w:t>
      </w:r>
      <w:r w:rsidR="00A23372">
        <w:t xml:space="preserve"> o pizarras</w:t>
      </w:r>
      <w:r w:rsidR="00C90143">
        <w:t xml:space="preserve"> interactiv</w:t>
      </w:r>
      <w:r w:rsidR="00CE5F1B">
        <w:t xml:space="preserve">as (wall en inglés, 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ins w:id="198" w:author="Katherine Chiluiza" w:date="2015-03-10T13:51:00Z">
        <w:r w:rsidR="00C50E55">
          <w:t xml:space="preserve"> </w:t>
        </w:r>
      </w:ins>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lastRenderedPageBreak/>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44EC07E2" w14:textId="77777777" w:rsidR="00C50E55" w:rsidRDefault="00C50E55" w:rsidP="00C50E55">
      <w:pPr>
        <w:pStyle w:val="Texto"/>
        <w:ind w:left="2124"/>
      </w:pPr>
      <w:moveToRangeStart w:id="199" w:author="Katherine Chiluiza" w:date="2015-03-10T13:51:00Z" w:name="move413758795"/>
      <w:moveTo w:id="200" w:author="Katherine Chiluiza" w:date="2015-03-10T13:51:00Z">
        <w:r>
          <w:t xml:space="preserve">Una ventaja de combinar el dispositivo de entrada y salida en uno solo, es que  al usuario le representa menor carga cognitiva y fluidez  para interactuar con ellas </w:t>
        </w:r>
        <w:r>
          <w:fldChar w:fldCharType="begin" w:fldLock="1"/>
        </w:r>
        <w:r>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Pr="00334B27">
          <w:rPr>
            <w:noProof/>
          </w:rPr>
          <w:t>[22]</w:t>
        </w:r>
        <w:r>
          <w:fldChar w:fldCharType="end"/>
        </w:r>
        <w:r>
          <w:t>.  Además, siendo este un medio digital, se podrá colectar un sinnúmero de datos relacionados a su utilización, siendo esto una ventaja sobre las herramientas tradicionales como el lápiz y papel.</w:t>
        </w:r>
      </w:moveTo>
    </w:p>
    <w:moveToRangeEnd w:id="199"/>
    <w:p w14:paraId="62864B06" w14:textId="77777777" w:rsidR="00C50E55" w:rsidRDefault="00C50E55" w:rsidP="00A23372">
      <w:pPr>
        <w:pStyle w:val="Texto"/>
        <w:ind w:left="2124"/>
        <w:rPr>
          <w:ins w:id="201" w:author="Katherine Chiluiza" w:date="2015-03-10T13:51:00Z"/>
        </w:rPr>
      </w:pPr>
    </w:p>
    <w:p w14:paraId="54F90BFB" w14:textId="77777777" w:rsidR="00C50E55" w:rsidRDefault="00C50E55" w:rsidP="00A23372">
      <w:pPr>
        <w:pStyle w:val="Texto"/>
        <w:ind w:left="2124"/>
        <w:rPr>
          <w:ins w:id="202" w:author="Katherine Chiluiza" w:date="2015-03-10T13:51:00Z"/>
        </w:rPr>
      </w:pPr>
    </w:p>
    <w:p w14:paraId="7D3E5E99" w14:textId="01782546" w:rsidR="008F6B75" w:rsidDel="00C50E55" w:rsidRDefault="00B6190F" w:rsidP="00A23372">
      <w:pPr>
        <w:pStyle w:val="Texto"/>
        <w:ind w:left="2124"/>
        <w:rPr>
          <w:del w:id="203" w:author="Katherine Chiluiza" w:date="2015-03-10T13:51:00Z"/>
        </w:rPr>
      </w:pPr>
      <w:del w:id="204" w:author="Katherine Chiluiza" w:date="2015-03-10T13:51:00Z">
        <w:r w:rsidDel="00C50E55">
          <w:delText xml:space="preserve">Este tipo de tecnología ha sido desarrollada por los investigadores con el objetivo llevar la interacción hacia otro nivel, en el que los dispositivos computacionales se mezclen con cualquier otro objeto cotidiano.  Estos </w:delText>
        </w:r>
        <w:r w:rsidDel="00C50E55">
          <w:lastRenderedPageBreak/>
          <w:delText xml:space="preserve">dispositivos pretenden servir de mediador para el trabajo de múltiples personas  de manera simultánea en un mismo sitio. Es así que la investigación de </w:delText>
        </w:r>
        <w:r w:rsidR="002C2D57" w:rsidDel="00C50E55">
          <w:delText>superficies interactivas</w:delText>
        </w:r>
        <w:r w:rsidDel="00C50E55">
          <w:delText xml:space="preserve"> se ubica en la categoría de interacción cara-a-cara de CSCW</w:delText>
        </w:r>
        <w:r w:rsidDel="00C50E55">
          <w:fldChar w:fldCharType="begin" w:fldLock="1"/>
        </w:r>
        <w:r w:rsidR="00641529" w:rsidDel="00C50E55">
          <w:del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delInstrText>
        </w:r>
        <w:r w:rsidDel="00C50E55">
          <w:fldChar w:fldCharType="separate"/>
        </w:r>
        <w:r w:rsidR="00334B27" w:rsidRPr="00334B27" w:rsidDel="00C50E55">
          <w:rPr>
            <w:noProof/>
          </w:rPr>
          <w:delText>[21]</w:delText>
        </w:r>
        <w:r w:rsidDel="00C50E55">
          <w:fldChar w:fldCharType="end"/>
        </w:r>
        <w:r w:rsidDel="00C50E55">
          <w:delText xml:space="preserve">. </w:delText>
        </w:r>
        <w:r w:rsidR="00C50BEB" w:rsidRPr="00C50E55" w:rsidDel="00C50E55">
          <w:rPr>
            <w:highlight w:val="yellow"/>
            <w:rPrChange w:id="205" w:author="Katherine Chiluiza" w:date="2015-03-10T13:49:00Z">
              <w:rPr/>
            </w:rPrChange>
          </w:rPr>
          <w:delText>L</w:delText>
        </w:r>
        <w:r w:rsidRPr="00C50E55" w:rsidDel="00C50E55">
          <w:rPr>
            <w:highlight w:val="yellow"/>
            <w:rPrChange w:id="206" w:author="Katherine Chiluiza" w:date="2015-03-10T13:49:00Z">
              <w:rPr/>
            </w:rPrChange>
          </w:rPr>
          <w:delText xml:space="preserve">as áreas que constituyen la base científica para las superficies interactivas y por ende colaborativas son CSCW, interacción hombre-máquina (HCI por sus siglas en inglés), Computación Ubicua e Interfaces de usuario tangibles (TUI </w:delText>
        </w:r>
        <w:r w:rsidR="005123EC" w:rsidRPr="00C50E55" w:rsidDel="00C50E55">
          <w:rPr>
            <w:highlight w:val="yellow"/>
            <w:rPrChange w:id="207" w:author="Katherine Chiluiza" w:date="2015-03-10T13:49:00Z">
              <w:rPr/>
            </w:rPrChange>
          </w:rPr>
          <w:delText xml:space="preserve">o </w:delText>
        </w:r>
        <w:r w:rsidRPr="00C50E55" w:rsidDel="00C50E55">
          <w:rPr>
            <w:highlight w:val="yellow"/>
            <w:rPrChange w:id="208" w:author="Katherine Chiluiza" w:date="2015-03-10T13:49:00Z">
              <w:rPr/>
            </w:rPrChange>
          </w:rPr>
          <w:delText>tangible user interfaces)</w:delText>
        </w:r>
        <w:r w:rsidR="00C50BEB" w:rsidRPr="00C50E55" w:rsidDel="00C50E55">
          <w:rPr>
            <w:highlight w:val="yellow"/>
            <w:rPrChange w:id="209" w:author="Katherine Chiluiza" w:date="2015-03-10T13:49:00Z">
              <w:rPr/>
            </w:rPrChange>
          </w:rPr>
          <w:delText xml:space="preserve"> </w:delText>
        </w:r>
        <w:commentRangeStart w:id="210"/>
        <w:r w:rsidR="00C50BEB" w:rsidRPr="00C50E55" w:rsidDel="00C50E55">
          <w:rPr>
            <w:highlight w:val="yellow"/>
            <w:rPrChange w:id="211" w:author="Katherine Chiluiza" w:date="2015-03-10T13:49:00Z">
              <w:rPr/>
            </w:rPrChange>
          </w:rPr>
          <w:fldChar w:fldCharType="begin" w:fldLock="1"/>
        </w:r>
        <w:r w:rsidR="00641529" w:rsidRPr="00C50E55" w:rsidDel="00C50E55">
          <w:rPr>
            <w:highlight w:val="yellow"/>
            <w:rPrChange w:id="212" w:author="Katherine Chiluiza" w:date="2015-03-10T13:49:00Z">
              <w:rPr/>
            </w:rPrChange>
          </w:rPr>
          <w:del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delInstrText>
        </w:r>
        <w:r w:rsidR="00C50BEB" w:rsidRPr="00C50E55" w:rsidDel="00C50E55">
          <w:rPr>
            <w:highlight w:val="yellow"/>
            <w:rPrChange w:id="213" w:author="Katherine Chiluiza" w:date="2015-03-10T13:49:00Z">
              <w:rPr/>
            </w:rPrChange>
          </w:rPr>
          <w:fldChar w:fldCharType="separate"/>
        </w:r>
        <w:r w:rsidR="00334B27" w:rsidRPr="00C50E55" w:rsidDel="00C50E55">
          <w:rPr>
            <w:noProof/>
            <w:highlight w:val="yellow"/>
            <w:rPrChange w:id="214" w:author="Katherine Chiluiza" w:date="2015-03-10T13:49:00Z">
              <w:rPr>
                <w:noProof/>
              </w:rPr>
            </w:rPrChange>
          </w:rPr>
          <w:delText>[21]</w:delText>
        </w:r>
        <w:r w:rsidR="00C50BEB" w:rsidRPr="00C50E55" w:rsidDel="00C50E55">
          <w:rPr>
            <w:highlight w:val="yellow"/>
            <w:rPrChange w:id="215" w:author="Katherine Chiluiza" w:date="2015-03-10T13:49:00Z">
              <w:rPr/>
            </w:rPrChange>
          </w:rPr>
          <w:fldChar w:fldCharType="end"/>
        </w:r>
        <w:commentRangeEnd w:id="210"/>
        <w:r w:rsidR="00C50E55" w:rsidDel="00C50E55">
          <w:rPr>
            <w:rStyle w:val="Refdecomentario"/>
            <w:rFonts w:asciiTheme="minorHAnsi" w:eastAsiaTheme="minorHAnsi" w:hAnsiTheme="minorHAnsi" w:cstheme="minorBidi"/>
            <w:lang w:eastAsia="en-US"/>
          </w:rPr>
          <w:commentReference w:id="210"/>
        </w:r>
        <w:r w:rsidRPr="00C50E55" w:rsidDel="00C50E55">
          <w:rPr>
            <w:highlight w:val="yellow"/>
            <w:rPrChange w:id="216" w:author="Katherine Chiluiza" w:date="2015-03-10T13:49:00Z">
              <w:rPr/>
            </w:rPrChange>
          </w:rPr>
          <w:delText>.</w:delText>
        </w:r>
        <w:r w:rsidDel="00C50E55">
          <w:delText xml:space="preserve"> </w:delText>
        </w:r>
      </w:del>
    </w:p>
    <w:p w14:paraId="67DFF11D" w14:textId="77777777" w:rsidR="002C2D57" w:rsidRDefault="002C2D57" w:rsidP="00A23372">
      <w:pPr>
        <w:pStyle w:val="Texto"/>
        <w:ind w:left="2124"/>
      </w:pPr>
    </w:p>
    <w:p w14:paraId="7FBAE8C3" w14:textId="2B42F6E4" w:rsidR="008B7515" w:rsidDel="00C50E55" w:rsidRDefault="005D1088" w:rsidP="00A23372">
      <w:pPr>
        <w:pStyle w:val="Texto"/>
        <w:ind w:left="2124"/>
      </w:pPr>
      <w:moveFromRangeStart w:id="217" w:author="Katherine Chiluiza" w:date="2015-03-10T13:51:00Z" w:name="move413758795"/>
      <w:moveFrom w:id="218" w:author="Katherine Chiluiza" w:date="2015-03-10T13:51:00Z">
        <w:r w:rsidDel="00C50E55">
          <w:t>Una ventaja de combinar</w:t>
        </w:r>
        <w:r w:rsidR="008B7515" w:rsidDel="00C50E55">
          <w:t xml:space="preserve"> el dispositivo de entrada y salida en uno solo,</w:t>
        </w:r>
        <w:r w:rsidDel="00C50E55">
          <w:t xml:space="preserve"> es que</w:t>
        </w:r>
        <w:r w:rsidR="008B7515" w:rsidDel="00C50E55">
          <w:t xml:space="preserve"> </w:t>
        </w:r>
        <w:r w:rsidDel="00C50E55">
          <w:t xml:space="preserve"> al usuario le </w:t>
        </w:r>
        <w:r w:rsidR="008B7515" w:rsidDel="00C50E55">
          <w:t>representa menor carga cognitiva y fluidez  para interactuar con ellas</w:t>
        </w:r>
        <w:r w:rsidR="008B7515" w:rsidDel="00C50E55">
          <w:fldChar w:fldCharType="begin" w:fldLock="1"/>
        </w:r>
        <w:r w:rsidR="00641529" w:rsidDel="00C50E55">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rsidDel="00C50E55">
          <w:fldChar w:fldCharType="separate"/>
        </w:r>
        <w:r w:rsidR="00334B27" w:rsidRPr="00334B27" w:rsidDel="00C50E55">
          <w:rPr>
            <w:noProof/>
          </w:rPr>
          <w:t>[22]</w:t>
        </w:r>
        <w:r w:rsidR="008B7515" w:rsidDel="00C50E55">
          <w:fldChar w:fldCharType="end"/>
        </w:r>
        <w:r w:rsidR="008B7515" w:rsidDel="00C50E55">
          <w:t>.</w:t>
        </w:r>
        <w:r w:rsidR="002C2D57" w:rsidDel="00C50E55">
          <w:t xml:space="preserve"> </w:t>
        </w:r>
        <w:r w:rsidDel="00C50E55">
          <w:t xml:space="preserve"> </w:t>
        </w:r>
        <w:r w:rsidR="005E5EA9" w:rsidDel="00C50E55">
          <w:t xml:space="preserve">Además, siendo este un </w:t>
        </w:r>
        <w:r w:rsidR="008B7515" w:rsidDel="00C50E55">
          <w:t>medio digital, se podrá colectar un sinnúmero de datos</w:t>
        </w:r>
        <w:r w:rsidR="00C5135A" w:rsidDel="00C50E55">
          <w:t xml:space="preserve"> relacionados a su utilización, siendo esto una ventaja sobre las herramientas tradicionales como el lápiz y papel</w:t>
        </w:r>
        <w:r w:rsidR="008B7515" w:rsidDel="00C50E55">
          <w:t>.</w:t>
        </w:r>
      </w:moveFrom>
    </w:p>
    <w:moveFromRangeEnd w:id="217"/>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w:t>
      </w:r>
      <w:r>
        <w:lastRenderedPageBreak/>
        <w:t xml:space="preserve">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lastRenderedPageBreak/>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7777F436" w14:textId="08688BEB" w:rsidR="000C7BCB" w:rsidRDefault="007A7792" w:rsidP="000C7BCB">
      <w:pPr>
        <w:pStyle w:val="Subtitulocapitulo"/>
        <w:numPr>
          <w:ilvl w:val="3"/>
          <w:numId w:val="1"/>
        </w:numPr>
        <w:rPr>
          <w:ins w:id="219" w:author="Katherine Chiluiza" w:date="2015-03-10T13:59:00Z"/>
        </w:rPr>
      </w:pPr>
      <w:r>
        <w:t>TECNOLOGÍAS RELACIONADAS</w:t>
      </w:r>
    </w:p>
    <w:p w14:paraId="2DCC778F" w14:textId="181383D7" w:rsidR="000C7BCB" w:rsidRDefault="000C7BCB">
      <w:pPr>
        <w:pStyle w:val="Subtitulocapitulo"/>
        <w:numPr>
          <w:ilvl w:val="0"/>
          <w:numId w:val="0"/>
        </w:numPr>
        <w:pPrChange w:id="220" w:author="Katherine Chiluiza" w:date="2015-03-10T13:59:00Z">
          <w:pPr>
            <w:pStyle w:val="Subtitulocapitulo"/>
            <w:numPr>
              <w:ilvl w:val="3"/>
            </w:numPr>
            <w:ind w:left="1728" w:hanging="648"/>
          </w:pPr>
        </w:pPrChange>
      </w:pPr>
      <w:ins w:id="221" w:author="Katherine Chiluiza" w:date="2015-03-10T13:59:00Z">
        <w:r>
          <w:t xml:space="preserve">INTRO </w:t>
        </w:r>
      </w:ins>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334529F2"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figura 2.3</w:t>
      </w:r>
      <w:r w:rsidR="00BB43C0">
        <w:t>)</w:t>
      </w:r>
      <w:r>
        <w:t>. Garantiza</w:t>
      </w:r>
      <w:r w:rsidR="00380178">
        <w:t>n</w:t>
      </w:r>
      <w:r>
        <w:t xml:space="preserve"> fluidez y </w:t>
      </w:r>
      <w:r w:rsidR="00661A8E">
        <w:t>precisión</w:t>
      </w:r>
      <w:r>
        <w:t xml:space="preserve"> en la respuesta de </w:t>
      </w:r>
      <w:r w:rsidR="00803B2F">
        <w:t>toque</w:t>
      </w:r>
      <w:ins w:id="222" w:author="Katherine Chiluiza" w:date="2015-03-10T14:01:00Z">
        <w:r w:rsidR="000C7BCB">
          <w:t xml:space="preserve"> </w:t>
        </w:r>
      </w:ins>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w:t>
      </w:r>
      <w:r w:rsidR="00F64277">
        <w:lastRenderedPageBreak/>
        <w:t xml:space="preserve">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ins w:id="223" w:author="Katherine Chiluiza" w:date="2015-03-10T14:01:00Z">
        <w:r w:rsidR="000C7BCB">
          <w:t xml:space="preserve"> </w:t>
        </w:r>
      </w:ins>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2CED22C8"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voluminosas</w:t>
      </w:r>
      <w:r w:rsidR="00A6579C">
        <w:t xml:space="preserve"> y con una complejidad considerable </w:t>
      </w:r>
      <w:r w:rsidR="00A6579C">
        <w:lastRenderedPageBreak/>
        <w:t>en su configuración.</w:t>
      </w:r>
      <w:r w:rsidR="00F64277">
        <w:t xml:space="preserve"> </w:t>
      </w:r>
      <w:r w:rsidR="00A6579C">
        <w:t>En la actualidad estas limitaciones han sido superadas, pero hasta el momento</w:t>
      </w:r>
      <w:r>
        <w:t xml:space="preserve"> </w:t>
      </w:r>
      <w:ins w:id="224" w:author="Katherine Chiluiza" w:date="2015-03-10T14:02:00Z">
        <w:r w:rsidR="000C7BCB">
          <w:t xml:space="preserve">es </w:t>
        </w:r>
      </w:ins>
      <w:r>
        <w:t xml:space="preserve">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w:t>
      </w:r>
      <w:del w:id="225" w:author="Katherine Chiluiza" w:date="2015-03-10T14:03:00Z">
        <w:r w:rsidR="00A6579C" w:rsidDel="000C7BCB">
          <w:delText>n</w:delText>
        </w:r>
      </w:del>
      <w:r w:rsidR="00A6579C">
        <w:t>ste</w:t>
      </w:r>
      <w:ins w:id="226" w:author="Katherine Chiluiza" w:date="2015-03-10T14:03:00Z">
        <w:r w:rsidR="000C7BCB">
          <w:t xml:space="preserve"> </w:t>
        </w:r>
      </w:ins>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t>Herramientas de Seguimiento óptico</w:t>
      </w:r>
    </w:p>
    <w:p w14:paraId="58EEA998" w14:textId="01C295CC" w:rsidR="00A6579C" w:rsidRDefault="00012AB2" w:rsidP="00980AEC">
      <w:pPr>
        <w:pStyle w:val="Texto"/>
        <w:ind w:left="2832"/>
      </w:pPr>
      <w:r>
        <w:lastRenderedPageBreak/>
        <w:t>E</w:t>
      </w:r>
      <w:r w:rsidR="00A6579C">
        <w:t xml:space="preserve">xiste otro tipo de dispositivos que se pueden utilizar para </w:t>
      </w:r>
      <w:r>
        <w:t>construir superficies interactivas</w:t>
      </w:r>
      <w:r w:rsidR="00765FA2">
        <w:t xml:space="preserve">, las cuales son </w:t>
      </w:r>
      <w:del w:id="227" w:author="Katherine Chiluiza" w:date="2015-03-10T14:03:00Z">
        <w:r w:rsidR="00765FA2" w:rsidDel="000C7BCB">
          <w:delText>de</w:delText>
        </w:r>
        <w:r w:rsidDel="000C7BCB">
          <w:delText xml:space="preserve"> </w:delText>
        </w:r>
      </w:del>
      <w:r>
        <w:t>herramientas de rastreo de movimiento o motion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w:t>
      </w:r>
      <w:r>
        <w:lastRenderedPageBreak/>
        <w:t>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307BCB25"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w:t>
      </w:r>
      <w:ins w:id="228" w:author="Katherine Chiluiza" w:date="2015-03-10T14:04:00Z">
        <w:r w:rsidR="000C7BCB">
          <w:t>é</w:t>
        </w:r>
      </w:ins>
      <w:del w:id="229" w:author="Katherine Chiluiza" w:date="2015-03-10T14:04:00Z">
        <w:r w:rsidR="00BD4C24" w:rsidDel="000C7BCB">
          <w:delText>e</w:delText>
        </w:r>
      </w:del>
      <w:r w:rsidR="00BD4C24">
        <w:t xml:space="preserve">sta puede identificar </w:t>
      </w:r>
      <w:r>
        <w:t xml:space="preserve">los elementos que está rastreando en todo momento. </w:t>
      </w:r>
      <w:ins w:id="230" w:author="Katherine Chiluiza" w:date="2015-03-10T14:04:00Z">
        <w:r w:rsidR="000C7BCB">
          <w:t xml:space="preserve">Es así que esta tecnología será la que se utilizará como solución. </w:t>
        </w:r>
      </w:ins>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3269E15A"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w:t>
      </w:r>
      <w:r>
        <w:lastRenderedPageBreak/>
        <w:t xml:space="preserve">soporte para el desarrollo de aplicaciones en superficies </w:t>
      </w:r>
      <w:r w:rsidR="00AB7AE4">
        <w:t>colaborativas.</w:t>
      </w:r>
      <w:ins w:id="231" w:author="Katherine Chiluiza" w:date="2015-03-10T14:05:00Z">
        <w:r w:rsidR="000C7BCB">
          <w:t>Se exploran herramientas de software abierto por l</w:t>
        </w:r>
        <w:r w:rsidR="00CE0EDC">
          <w:t>a carácter´sitica de costo bajo que se intenta implementar en la soluci</w:t>
        </w:r>
      </w:ins>
      <w:ins w:id="232" w:author="Katherine Chiluiza" w:date="2015-03-10T14:06:00Z">
        <w:r w:rsidR="00CE0EDC">
          <w:t xml:space="preserve">ón propuesta. </w:t>
        </w:r>
      </w:ins>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470EDE91" w:rsidR="00AB7AE4" w:rsidRDefault="001D41CF" w:rsidP="00E1240E">
      <w:pPr>
        <w:pStyle w:val="Texto"/>
        <w:ind w:left="2832"/>
      </w:pPr>
      <w:del w:id="233" w:author="Katherine Chiluiza" w:date="2015-03-10T14:06:00Z">
        <w:r w:rsidDel="00CE0EDC">
          <w:delText>Una</w:delText>
        </w:r>
        <w:r w:rsidR="00D17832" w:rsidDel="00CE0EDC">
          <w:delText xml:space="preserve"> </w:delText>
        </w:r>
      </w:del>
      <w:ins w:id="234" w:author="Katherine Chiluiza" w:date="2015-03-10T14:06:00Z">
        <w:r w:rsidR="00CE0EDC">
          <w:t xml:space="preserve">Esta </w:t>
        </w:r>
      </w:ins>
      <w:r w:rsidR="00AB7AE4">
        <w:t xml:space="preserve">herramienta es </w:t>
      </w:r>
      <w:r w:rsidR="00D17832">
        <w:t xml:space="preserve">muy utilizada en proyectos que </w:t>
      </w:r>
      <w:del w:id="235" w:author="Katherine Chiluiza" w:date="2015-03-10T14:06:00Z">
        <w:r w:rsidR="00D17832" w:rsidDel="00CE0EDC">
          <w:delText>inv</w:delText>
        </w:r>
        <w:r w:rsidR="00AB7AE4" w:rsidDel="00CE0EDC">
          <w:delText xml:space="preserve">olucren </w:delText>
        </w:r>
      </w:del>
      <w:ins w:id="236" w:author="Katherine Chiluiza" w:date="2015-03-10T14:06:00Z">
        <w:r w:rsidR="00CE0EDC">
          <w:t xml:space="preserve">involucran </w:t>
        </w:r>
      </w:ins>
      <w:r w:rsidR="00AB7AE4">
        <w:t>aplicaciones multitouch</w:t>
      </w:r>
      <w:ins w:id="237" w:author="Katherine Chiluiza" w:date="2015-03-10T14:06:00Z">
        <w:r w:rsidR="00CE0EDC">
          <w:t>,</w:t>
        </w:r>
      </w:ins>
      <w:r w:rsidR="00AB7AE4">
        <w:t xml:space="preserve">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lastRenderedPageBreak/>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monitor de movimiento basada en la visión del ordenador. </w:t>
      </w:r>
      <w:r w:rsidR="00D17832">
        <w:t xml:space="preserve">[...] </w:t>
      </w:r>
      <w:r w:rsidR="00D17832" w:rsidRPr="00D17832">
        <w:t xml:space="preserve">TUIO utiliza un modelo 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lastRenderedPageBreak/>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soporte de eventos simultáneos en una aplicación multitouch.</w:t>
      </w:r>
    </w:p>
    <w:p w14:paraId="7CE3FFBF" w14:textId="207D3160"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display multitouch, sino que </w:t>
      </w:r>
      <w:del w:id="238" w:author="Katherine Chiluiza" w:date="2015-03-10T14:07:00Z">
        <w:r w:rsidR="00767BB7" w:rsidDel="00CE0EDC">
          <w:delText xml:space="preserve">se </w:delText>
        </w:r>
      </w:del>
      <w:r>
        <w:t>permite obtener eventos multitouch de sensores especializados.</w:t>
      </w:r>
    </w:p>
    <w:p w14:paraId="6B31F9DF" w14:textId="53B97530" w:rsidR="00873DF0" w:rsidRDefault="00873DF0" w:rsidP="00E1240E">
      <w:pPr>
        <w:pStyle w:val="Texto"/>
        <w:ind w:left="2832"/>
        <w:rPr>
          <w:ins w:id="239" w:author="Katherine Chiluiza" w:date="2015-03-10T14:08:00Z"/>
        </w:rPr>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xml:space="preserve">, </w:t>
      </w:r>
      <w:del w:id="240" w:author="Katherine Chiluiza" w:date="2015-03-10T14:07:00Z">
        <w:r w:rsidDel="00CE0EDC">
          <w:delText xml:space="preserve">son una </w:delText>
        </w:r>
      </w:del>
      <w:ins w:id="241" w:author="Katherine Chiluiza" w:date="2015-03-10T14:07:00Z">
        <w:r w:rsidR="00CE0EDC">
          <w:t>se presentan</w:t>
        </w:r>
      </w:ins>
      <w:del w:id="242" w:author="Katherine Chiluiza" w:date="2015-03-10T14:07:00Z">
        <w:r w:rsidDel="00CE0EDC">
          <w:delText>muestra de trabajos</w:delText>
        </w:r>
      </w:del>
      <w:ins w:id="243" w:author="Katherine Chiluiza" w:date="2015-03-10T14:07:00Z">
        <w:r w:rsidR="00CE0EDC">
          <w:t xml:space="preserve"> soluciones </w:t>
        </w:r>
      </w:ins>
      <w:r>
        <w:t xml:space="preserve"> que han considerado el framework MT4J para el desarrollo de sus aplicaciones.</w:t>
      </w:r>
      <w:ins w:id="244" w:author="Katherine Chiluiza" w:date="2015-03-10T14:08:00Z">
        <w:r w:rsidR="00CE0EDC">
          <w:t xml:space="preserve">  </w:t>
        </w:r>
      </w:ins>
    </w:p>
    <w:p w14:paraId="0CD18862" w14:textId="22EF6326" w:rsidR="00CE0EDC" w:rsidRDefault="00CE0EDC" w:rsidP="00E1240E">
      <w:pPr>
        <w:pStyle w:val="Texto"/>
        <w:ind w:left="2832"/>
      </w:pPr>
      <w:ins w:id="245" w:author="Katherine Chiluiza" w:date="2015-03-10T14:08:00Z">
        <w:r>
          <w:t xml:space="preserve">Para la implmentación de este trabajo se utiliza´ra XXX y yyy por las ventajs que ofrecen y que han sido indicadas en esta sección. </w:t>
        </w:r>
      </w:ins>
    </w:p>
    <w:p w14:paraId="4EEC8042" w14:textId="77777777" w:rsidR="007A7792" w:rsidRPr="00C44B06" w:rsidRDefault="007A7792" w:rsidP="00AD6CB6">
      <w:pPr>
        <w:pStyle w:val="Subtitulocapitulo"/>
        <w:numPr>
          <w:ilvl w:val="0"/>
          <w:numId w:val="0"/>
        </w:numPr>
        <w:ind w:left="792"/>
      </w:pPr>
    </w:p>
    <w:p w14:paraId="4F98D0ED" w14:textId="40A4CFD0" w:rsidR="007A7792" w:rsidRDefault="007A7792" w:rsidP="00CE0EDC">
      <w:pPr>
        <w:pStyle w:val="Subtitulocapitulo"/>
      </w:pPr>
      <w:r>
        <w:t>FORMAS DE INTERACCIÓN EN SUPERFICIES</w:t>
      </w:r>
      <w:del w:id="246" w:author="Katherine Chiluiza" w:date="2015-03-10T14:09:00Z">
        <w:r w:rsidDel="00CE0EDC">
          <w:delText xml:space="preserve"> </w:delText>
        </w:r>
      </w:del>
      <w:r>
        <w:t>TÁCTILES</w:t>
      </w:r>
    </w:p>
    <w:p w14:paraId="0F59ABF6" w14:textId="74F482FF" w:rsidR="00953410" w:rsidRDefault="00953410" w:rsidP="00E1240E">
      <w:pPr>
        <w:pStyle w:val="Texto"/>
        <w:ind w:left="1416"/>
      </w:pPr>
      <w:r w:rsidRPr="00953410">
        <w:t xml:space="preserve">Las formas tradicionales de interacción </w:t>
      </w:r>
      <w:ins w:id="247" w:author="Katherine Chiluiza" w:date="2015-03-10T14:10:00Z">
        <w:r w:rsidR="00CE0EDC">
          <w:t xml:space="preserve">con computador </w:t>
        </w:r>
      </w:ins>
      <w:r w:rsidRPr="00953410">
        <w:t xml:space="preserve">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w:t>
      </w:r>
      <w:del w:id="248" w:author="Katherine Chiluiza" w:date="2015-03-10T14:10:00Z">
        <w:r w:rsidRPr="00953410" w:rsidDel="00CE0EDC">
          <w:delText xml:space="preserve">tradicionales </w:delText>
        </w:r>
      </w:del>
      <w:r w:rsidRPr="00953410">
        <w:t xml:space="preserve">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ins w:id="249" w:author="Katherine Chiluiza" w:date="2015-03-10T14:10:00Z">
        <w:r w:rsidR="00CE0EDC">
          <w:t xml:space="preserve"> o no son requeridas </w:t>
        </w:r>
      </w:ins>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t>Interfaces de toque directo</w:t>
      </w:r>
    </w:p>
    <w:p w14:paraId="0E88F700" w14:textId="0B5698DB"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ins w:id="250" w:author="Katherine Chiluiza" w:date="2015-03-10T14:11:00Z">
        <w:r w:rsidR="00CE0EDC">
          <w:t xml:space="preserve">También a través de </w:t>
        </w:r>
      </w:ins>
      <w:del w:id="251" w:author="Katherine Chiluiza" w:date="2015-03-10T14:11:00Z">
        <w:r w:rsidR="00D55C64" w:rsidDel="00CE0EDC">
          <w:delText>O p</w:delText>
        </w:r>
        <w:r w:rsidR="00D20DF6" w:rsidRPr="00D20DF6" w:rsidDel="00CE0EDC">
          <w:delText xml:space="preserve">or </w:delText>
        </w:r>
      </w:del>
      <w:r w:rsidR="00D20DF6" w:rsidRPr="00D20DF6">
        <w:t xml:space="preserve">una cámara infrarroja ubicada sobre la superficie </w:t>
      </w:r>
      <w:r w:rsidR="00D20DF6">
        <w:t>interactiva</w:t>
      </w:r>
      <w:r w:rsidR="00D20DF6" w:rsidRPr="00D20DF6">
        <w:t xml:space="preserve"> que utiliza visión por computador para calcular la posición de los dedos</w:t>
      </w:r>
      <w:ins w:id="252" w:author="Katherine Chiluiza" w:date="2015-03-10T14:11:00Z">
        <w:r w:rsidR="00CE0EDC">
          <w:t xml:space="preserve"> </w:t>
        </w:r>
      </w:ins>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 xml:space="preserve">Este tipo de interacción soporta la detección de múltiples puntos de toque de manera simultánea. Gracias a esto, los </w:t>
      </w:r>
      <w:r>
        <w:lastRenderedPageBreak/>
        <w:t>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790699E3"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Las marcas fiduciarias también pudieran ser reemplazadas con marcadores reflectantes infrarrojos para 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RFID que utilizan radiofrecuencia.</w:t>
      </w:r>
      <w:ins w:id="253" w:author="Katherine Chiluiza" w:date="2015-03-10T14:11:00Z">
        <w:r w:rsidR="00CE0EDC">
          <w:t xml:space="preserve"> (referencia) </w:t>
        </w:r>
      </w:ins>
      <w:r>
        <w:t xml:space="preserve">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 xml:space="preserve">más finos, por ejemplo la escritura o el dibujo. Su posición puede ser reconocida por señales de radio o por una cámara embebida </w:t>
      </w:r>
      <w:r w:rsidRPr="00925B53">
        <w:lastRenderedPageBreak/>
        <w:t>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Default="00925B53" w:rsidP="00E1240E">
      <w:pPr>
        <w:pStyle w:val="Texto"/>
        <w:ind w:left="1776"/>
        <w:rPr>
          <w:ins w:id="254" w:author="Katherine Chiluiza" w:date="2015-03-10T14:12:00Z"/>
        </w:rPr>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0D4A96F9" w14:textId="77777777" w:rsidR="00CE0EDC" w:rsidRDefault="00CE0EDC" w:rsidP="00E1240E">
      <w:pPr>
        <w:pStyle w:val="Texto"/>
        <w:ind w:left="1776"/>
        <w:rPr>
          <w:ins w:id="255" w:author="Katherine Chiluiza" w:date="2015-03-10T14:12:00Z"/>
        </w:rPr>
      </w:pPr>
    </w:p>
    <w:p w14:paraId="018E8B87" w14:textId="548B6EF1" w:rsidR="00CE0EDC" w:rsidRPr="00925B53" w:rsidRDefault="00CE0EDC" w:rsidP="00E1240E">
      <w:pPr>
        <w:pStyle w:val="Texto"/>
        <w:ind w:left="1776"/>
      </w:pPr>
      <w:ins w:id="256" w:author="Katherine Chiluiza" w:date="2015-03-10T14:12:00Z">
        <w:r>
          <w:t>CIERRE??????</w:t>
        </w:r>
      </w:ins>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0826EB34" w:rsidR="00C40FBD" w:rsidRDefault="00C40FBD" w:rsidP="00334B27">
      <w:pPr>
        <w:pStyle w:val="Texto"/>
        <w:ind w:left="1416"/>
      </w:pPr>
      <w:r w:rsidRPr="00C40FBD">
        <w:t xml:space="preserve">Los gestos kinestésicos </w:t>
      </w:r>
      <w:r w:rsidR="008B1E36">
        <w:t xml:space="preserve">representan </w:t>
      </w:r>
      <w:r w:rsidRPr="00C40FBD">
        <w:t>una forma útil para esconder llamadas complejas a funcionalidades específicas en 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ins w:id="257" w:author="Katherine Chiluiza" w:date="2015-03-10T14:12:00Z">
        <w:r w:rsidR="00CE0EDC">
          <w:t xml:space="preserve"> </w:t>
        </w:r>
      </w:ins>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commentRangeStart w:id="258"/>
      <w:del w:id="259" w:author="Katherine Chiluiza" w:date="2015-03-10T14:13:00Z">
        <w:r w:rsidR="0018321E" w:rsidDel="00CE0EDC">
          <w:delText>.</w:delText>
        </w:r>
        <w:r w:rsidDel="00CE0EDC">
          <w:delText xml:space="preserve"> Por ejemplo, </w:delText>
        </w:r>
        <w:r w:rsidR="00E505DA" w:rsidDel="00CE0EDC">
          <w:delText>sobre una superficie</w:delText>
        </w:r>
        <w:r w:rsidR="00B23072" w:rsidDel="00CE0EDC">
          <w:delText xml:space="preserve"> colaborativa</w:delText>
        </w:r>
        <w:r w:rsidR="00E505DA" w:rsidDel="00CE0EDC">
          <w:delText xml:space="preserve"> al dibujar un trazo continuo de puntos consecutivos</w:delText>
        </w:r>
        <w:r w:rsidR="003C7971" w:rsidDel="00CE0EDC">
          <w:delText xml:space="preserve"> con forma </w:delText>
        </w:r>
      </w:del>
      <w:del w:id="260" w:author="Katherine Chiluiza" w:date="2015-03-10T14:12:00Z">
        <w:r w:rsidR="003C7971" w:rsidDel="00CE0EDC">
          <w:delText xml:space="preserve">de </w:delText>
        </w:r>
      </w:del>
      <w:del w:id="261" w:author="Katherine Chiluiza" w:date="2015-03-10T14:13:00Z">
        <w:r w:rsidR="003C7971" w:rsidDel="00CE0EDC">
          <w:lastRenderedPageBreak/>
          <w:delText>rectangular</w:delText>
        </w:r>
        <w:r w:rsidR="00E505DA" w:rsidDel="00CE0EDC">
          <w:delText xml:space="preserve">, tal como se lo realiza sobre papel, recuerda la forma de </w:delText>
        </w:r>
        <w:r w:rsidR="00B23072" w:rsidDel="00CE0EDC">
          <w:delText>una E</w:delText>
        </w:r>
        <w:r w:rsidR="003C7971" w:rsidDel="00CE0EDC">
          <w:delText>ntidad en un diagrama Entidad-Relación</w:delText>
        </w:r>
        <w:r w:rsidR="00E505DA" w:rsidDel="00CE0EDC">
          <w:delText>.</w:delText>
        </w:r>
        <w:commentRangeEnd w:id="258"/>
        <w:r w:rsidR="00CE0EDC" w:rsidDel="00CE0EDC">
          <w:rPr>
            <w:rStyle w:val="Refdecomentario"/>
            <w:rFonts w:asciiTheme="minorHAnsi" w:eastAsiaTheme="minorHAnsi" w:hAnsiTheme="minorHAnsi" w:cstheme="minorBidi"/>
            <w:lang w:eastAsia="en-US"/>
          </w:rPr>
          <w:commentReference w:id="258"/>
        </w:r>
      </w:del>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para la identificación de formas. 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5819CE4E" w:rsidR="00422CB4" w:rsidRDefault="008A1631" w:rsidP="00334B27">
      <w:pPr>
        <w:pStyle w:val="Texto"/>
        <w:ind w:left="1416"/>
        <w:rPr>
          <w:ins w:id="262" w:author="Katherine Chiluiza" w:date="2015-03-10T14:14:00Z"/>
        </w:rPr>
      </w:pPr>
      <w:r>
        <w:t>Paleo Sketch Recognizer</w:t>
      </w:r>
      <w:r w:rsidR="00D72568">
        <w:t xml:space="preserve"> </w:t>
      </w:r>
      <w:ins w:id="263" w:author="Katherine Chiluiza" w:date="2015-03-10T14:14:00Z">
        <w:r w:rsidR="00CE0EDC">
          <w:t xml:space="preserve"> (CITA) </w:t>
        </w:r>
      </w:ins>
      <w:r w:rsidR="00D72568">
        <w:t xml:space="preserve">es una herramienta open-source disponible para el desarrollo </w:t>
      </w:r>
      <w:r>
        <w:t xml:space="preserve"> </w:t>
      </w:r>
      <w:r w:rsidR="00D72568">
        <w:t xml:space="preserve">de reconocimiento de </w:t>
      </w:r>
      <w:r w:rsidR="00D72568">
        <w:lastRenderedPageBreak/>
        <w:t>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710C6AD0" w14:textId="10C12775" w:rsidR="00CE0EDC" w:rsidRDefault="00CE0EDC" w:rsidP="00334B27">
      <w:pPr>
        <w:pStyle w:val="Texto"/>
        <w:ind w:left="1416"/>
      </w:pPr>
      <w:ins w:id="264" w:author="Katherine Chiluiza" w:date="2015-03-10T14:14:00Z">
        <w:r>
          <w:t>Cierre=?????</w:t>
        </w:r>
      </w:ins>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7B94DB0" w:rsidR="00E45E9E" w:rsidRDefault="00E45E9E" w:rsidP="00B02238">
      <w:pPr>
        <w:pStyle w:val="Texto"/>
        <w:ind w:left="1416"/>
      </w:pPr>
      <w:del w:id="265" w:author="Katherine Chiluiza" w:date="2015-03-10T14:15:00Z">
        <w:r w:rsidDel="003146D5">
          <w:delText xml:space="preserve">Varias soluciones de superficies colaborativas han sido desarrolladas para ser utilizadas con </w:delText>
        </w:r>
        <w:r w:rsidR="009C44AA" w:rsidDel="003146D5">
          <w:delText>fines</w:delText>
        </w:r>
        <w:r w:rsidDel="003146D5">
          <w:delText xml:space="preserve"> investigativos</w:delText>
        </w:r>
        <w:r w:rsidR="0037584F" w:rsidDel="003146D5">
          <w:delText xml:space="preserve"> con distinto propósito, por ejemplo</w:delText>
        </w:r>
        <w:r w:rsidR="00074ADE" w:rsidDel="003146D5">
          <w:delText xml:space="preserve">: </w:delText>
        </w:r>
        <w:r w:rsidR="0037584F" w:rsidDel="003146D5">
          <w:delText>e</w:delText>
        </w:r>
        <w:r w:rsidR="00D37BE1" w:rsidDel="003146D5">
          <w:delText>ducación o</w:delText>
        </w:r>
        <w:r w:rsidR="0037584F" w:rsidDel="003146D5">
          <w:delText xml:space="preserve"> </w:delText>
        </w:r>
        <w:r w:rsidR="009C44AA" w:rsidDel="003146D5">
          <w:delText xml:space="preserve">soluciones empresariales </w:delText>
        </w:r>
        <w:r w:rsidR="0037584F" w:rsidDel="003146D5">
          <w:fldChar w:fldCharType="begin" w:fldLock="1"/>
        </w:r>
        <w:r w:rsidR="00D51B0A" w:rsidDel="003146D5">
          <w:del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delInstrText>
        </w:r>
        <w:r w:rsidR="0037584F" w:rsidDel="003146D5">
          <w:fldChar w:fldCharType="separate"/>
        </w:r>
        <w:r w:rsidR="00CE5F1B" w:rsidRPr="00CE5F1B" w:rsidDel="003146D5">
          <w:rPr>
            <w:noProof/>
          </w:rPr>
          <w:delText>[11]</w:delText>
        </w:r>
        <w:r w:rsidR="0037584F" w:rsidDel="003146D5">
          <w:fldChar w:fldCharType="end"/>
        </w:r>
        <w:r w:rsidR="0037584F" w:rsidDel="003146D5">
          <w:delText xml:space="preserve"> </w:delText>
        </w:r>
        <w:r w:rsidR="0037584F" w:rsidDel="003146D5">
          <w:fldChar w:fldCharType="begin" w:fldLock="1"/>
        </w:r>
        <w:r w:rsidR="00641529" w:rsidDel="003146D5">
          <w:del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delInstrText>
        </w:r>
        <w:r w:rsidR="0037584F" w:rsidDel="003146D5">
          <w:fldChar w:fldCharType="separate"/>
        </w:r>
        <w:r w:rsidR="00334B27" w:rsidRPr="00334B27" w:rsidDel="003146D5">
          <w:rPr>
            <w:noProof/>
          </w:rPr>
          <w:delText>[35]</w:delText>
        </w:r>
        <w:r w:rsidR="0037584F" w:rsidDel="003146D5">
          <w:fldChar w:fldCharType="end"/>
        </w:r>
        <w:r w:rsidDel="003146D5">
          <w:delText xml:space="preserve">. </w:delText>
        </w:r>
        <w:r w:rsidR="0037584F" w:rsidDel="003146D5">
          <w:delText xml:space="preserve">Sin embargo, </w:delText>
        </w:r>
        <w:r w:rsidR="00C855C6" w:rsidDel="003146D5">
          <w:delText>revisión</w:delText>
        </w:r>
        <w:r w:rsidR="0037584F" w:rsidDel="003146D5">
          <w:delText xml:space="preserve"> previa de la literatura </w:delText>
        </w:r>
        <w:r w:rsidR="00C855C6" w:rsidDel="003146D5">
          <w:delText>muestra</w:delText>
        </w:r>
        <w:r w:rsidR="0037584F" w:rsidDel="003146D5">
          <w:delText xml:space="preserve"> que no se ha explorado el uso de </w:delText>
        </w:r>
        <w:r w:rsidR="003206D5" w:rsidDel="003146D5">
          <w:delText>tabletops</w:delText>
        </w:r>
        <w:r w:rsidR="0037584F" w:rsidDel="003146D5">
          <w:delText xml:space="preserve"> para el diseño de software. </w:delText>
        </w:r>
      </w:del>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tabletops</w:t>
      </w:r>
      <w:r w:rsidR="0037584F">
        <w:t xml:space="preserve"> para la elaboración de diagramas </w:t>
      </w:r>
      <w:r w:rsidR="00074ADE">
        <w:t>de propósito genérico (mapas mentales</w:t>
      </w:r>
      <w:ins w:id="266" w:author="Katherine Chiluiza" w:date="2015-03-10T14:16:00Z">
        <w:r w:rsidR="003146D5">
          <w:t xml:space="preserve"> – MindMap Applciaation </w:t>
        </w:r>
      </w:ins>
      <w:r w:rsidR="00074ADE">
        <w:t xml:space="preserve"> y lluvia de ideas</w:t>
      </w:r>
      <w:ins w:id="267" w:author="Katherine Chiluiza" w:date="2015-03-10T14:16:00Z">
        <w:r w:rsidR="003146D5">
          <w:t xml:space="preserve"> - XXXXX</w:t>
        </w:r>
      </w:ins>
      <w:r w:rsidR="00074ADE">
        <w:t>)</w:t>
      </w:r>
      <w:r w:rsidR="0037584F">
        <w:t>,</w:t>
      </w:r>
      <w:r>
        <w:t xml:space="preserve"> cuyas pautas de diseño han servido </w:t>
      </w:r>
      <w:r>
        <w:lastRenderedPageBreak/>
        <w:t>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0F028DC4"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w:t>
      </w:r>
      <w:del w:id="268" w:author="Katherine Chiluiza" w:date="2015-03-10T14:16:00Z">
        <w:r w:rsidDel="003146D5">
          <w:delText>han conducido</w:delText>
        </w:r>
      </w:del>
      <w:ins w:id="269" w:author="Katherine Chiluiza" w:date="2015-03-10T14:16:00Z">
        <w:r w:rsidR="003146D5">
          <w:t>condujeron</w:t>
        </w:r>
      </w:ins>
      <w:r>
        <w:t xml:space="preserve"> un estudio de la usabilidad de la combinación de un tabletop y tablets en el contexto de un trabajo colaborativo. Para estos fines, han desarrollado una aplicación para la creación colaborativa de mapas mentales.</w:t>
      </w:r>
    </w:p>
    <w:p w14:paraId="428D8E61" w14:textId="700554E4"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w:t>
      </w:r>
      <w:ins w:id="270" w:author="Katherine Chiluiza" w:date="2015-03-10T14:17:00Z">
        <w:r w:rsidR="003146D5">
          <w:t>2.6</w:t>
        </w:r>
      </w:ins>
      <w:del w:id="271" w:author="Katherine Chiluiza" w:date="2015-03-10T14:17:00Z">
        <w:r w:rsidR="00CE5F1B" w:rsidDel="003146D5">
          <w:delText>7</w:delText>
        </w:r>
      </w:del>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cada usuario y un espacio público</w:t>
      </w:r>
      <w:r>
        <w:t xml:space="preserve"> para la interacción</w:t>
      </w:r>
      <w:r w:rsidR="003706D5">
        <w:t xml:space="preserve"> (</w:t>
      </w:r>
      <w:r w:rsidR="000231D3">
        <w:t xml:space="preserve">ver </w:t>
      </w:r>
      <w:r w:rsidR="000231D3">
        <w:lastRenderedPageBreak/>
        <w:t>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599ACE45" w:rsidR="00A70B4A" w:rsidRDefault="00A70B4A" w:rsidP="00B02238">
      <w:pPr>
        <w:pStyle w:val="Texto"/>
        <w:ind w:left="1416"/>
      </w:pPr>
      <w:r>
        <w:t>Previa la construcción de la aplicación</w:t>
      </w:r>
      <w:del w:id="272" w:author="Katherine Chiluiza" w:date="2015-03-10T14:19:00Z">
        <w:r w:rsidDel="003146D5">
          <w:delText xml:space="preserve">, </w:delText>
        </w:r>
      </w:del>
      <w:del w:id="273" w:author="Katherine Chiluiza" w:date="2015-03-10T14:18:00Z">
        <w:r w:rsidDel="003146D5">
          <w:delText xml:space="preserve">los </w:delText>
        </w:r>
      </w:del>
      <w:del w:id="274" w:author="Katherine Chiluiza" w:date="2015-03-10T14:19:00Z">
        <w:r w:rsidDel="003146D5">
          <w:delText>autores</w:delText>
        </w:r>
      </w:del>
      <w:ins w:id="275" w:author="Katherine Chiluiza" w:date="2015-03-10T14:19:00Z">
        <w:r w:rsidR="003146D5">
          <w:t xml:space="preserve">, se </w:t>
        </w:r>
      </w:ins>
      <w:r>
        <w:t xml:space="preserve">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lastRenderedPageBreak/>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48259630" w:rsidR="00294701" w:rsidRDefault="00A70B4A" w:rsidP="00B02238">
      <w:pPr>
        <w:pStyle w:val="Texto"/>
        <w:ind w:left="1416"/>
      </w:pPr>
      <w:r>
        <w:t xml:space="preserve"> </w:t>
      </w:r>
      <w:r w:rsidR="00513EE1">
        <w:t xml:space="preserve">Al concluir su trabajo, los </w:t>
      </w:r>
      <w:ins w:id="276" w:author="Katherine Chiluiza" w:date="2015-03-10T14:20:00Z">
        <w:r w:rsidR="003146D5">
          <w:t xml:space="preserve">autores </w:t>
        </w:r>
      </w:ins>
      <w:del w:id="277" w:author="Katherine Chiluiza" w:date="2015-03-10T14:20:00Z">
        <w:r w:rsidR="00513EE1" w:rsidDel="003146D5">
          <w:delText xml:space="preserve">autores reportan </w:delText>
        </w:r>
        <w:r w:rsidR="001F5B41" w:rsidDel="003146D5">
          <w:delText xml:space="preserve">los </w:delText>
        </w:r>
        <w:r w:rsidR="00294701" w:rsidDel="003146D5">
          <w:delText xml:space="preserve">resultados </w:delText>
        </w:r>
        <w:r w:rsidR="001F5B41" w:rsidDel="003146D5">
          <w:delText xml:space="preserve">de su experimentación </w:delText>
        </w:r>
      </w:del>
      <w:r w:rsidR="00D37BE1">
        <w:t>demuestra</w:t>
      </w:r>
      <w:ins w:id="278" w:author="Katherine Chiluiza" w:date="2015-03-10T14:20:00Z">
        <w:r w:rsidR="003146D5">
          <w:t xml:space="preserve">ron </w:t>
        </w:r>
      </w:ins>
      <w:del w:id="279" w:author="Katherine Chiluiza" w:date="2015-03-10T14:20:00Z">
        <w:r w:rsidR="00D37BE1" w:rsidDel="003146D5">
          <w:delText xml:space="preserve">n </w:delText>
        </w:r>
      </w:del>
      <w:r w:rsidR="00D37BE1">
        <w:t>que</w:t>
      </w:r>
      <w:r w:rsidR="00294701">
        <w:t xml:space="preserve"> combinar el uso de tabletops y dispositivos móviles </w:t>
      </w:r>
      <w:r w:rsidR="00AD4F2B">
        <w:t>alienta</w:t>
      </w:r>
      <w:r w:rsidR="00513EE1">
        <w:t xml:space="preserve"> el trabajo en </w:t>
      </w:r>
      <w:r w:rsidR="00513EE1">
        <w:lastRenderedPageBreak/>
        <w:t>equipo. Sin embargo, no enc</w:t>
      </w:r>
      <w:ins w:id="280" w:author="Katherine Chiluiza" w:date="2015-03-10T14:20:00Z">
        <w:r w:rsidR="003146D5">
          <w:t>o</w:t>
        </w:r>
      </w:ins>
      <w:del w:id="281" w:author="Katherine Chiluiza" w:date="2015-03-10T14:20:00Z">
        <w:r w:rsidR="00513EE1" w:rsidDel="003146D5">
          <w:delText>ue</w:delText>
        </w:r>
      </w:del>
      <w:r w:rsidR="00513EE1">
        <w:t>ntr</w:t>
      </w:r>
      <w:ins w:id="282" w:author="Katherine Chiluiza" w:date="2015-03-10T14:20:00Z">
        <w:r w:rsidR="003146D5">
          <w:t>aron</w:t>
        </w:r>
      </w:ins>
      <w:del w:id="283" w:author="Katherine Chiluiza" w:date="2015-03-10T14:20:00Z">
        <w:r w:rsidR="00513EE1" w:rsidDel="003146D5">
          <w:delText>an</w:delText>
        </w:r>
      </w:del>
      <w:r w:rsidR="00513EE1">
        <w:t xml:space="preserve">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1726BA69" w:rsidR="004F3992" w:rsidRDefault="004F3992" w:rsidP="00B02238">
      <w:pPr>
        <w:pStyle w:val="Subtitulocapitulo"/>
        <w:numPr>
          <w:ilvl w:val="0"/>
          <w:numId w:val="0"/>
        </w:numPr>
        <w:ind w:left="1383"/>
        <w:jc w:val="both"/>
        <w:rPr>
          <w:b w:val="0"/>
          <w:sz w:val="24"/>
        </w:rPr>
      </w:pPr>
      <w:del w:id="284" w:author="Katherine Chiluiza" w:date="2015-03-10T14:20:00Z">
        <w:r w:rsidRPr="004F3992" w:rsidDel="003146D5">
          <w:rPr>
            <w:b w:val="0"/>
            <w:bCs w:val="0"/>
            <w:sz w:val="24"/>
          </w:rPr>
          <w:delText>A.</w:delText>
        </w:r>
        <w:r w:rsidDel="003146D5">
          <w:rPr>
            <w:b w:val="0"/>
            <w:sz w:val="24"/>
          </w:rPr>
          <w:delText xml:space="preserve"> </w:delText>
        </w:r>
      </w:del>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xml:space="preserve">. Existe un flujo del trabajo definido para los participantes de esta solución, que está dividida en </w:t>
      </w:r>
      <w:del w:id="285" w:author="Katherine Chiluiza" w:date="2015-03-10T14:21:00Z">
        <w:r w:rsidR="00A40198" w:rsidDel="003146D5">
          <w:rPr>
            <w:b w:val="0"/>
            <w:sz w:val="24"/>
          </w:rPr>
          <w:delText xml:space="preserve">2 </w:delText>
        </w:r>
      </w:del>
      <w:ins w:id="286" w:author="Katherine Chiluiza" w:date="2015-03-10T14:21:00Z">
        <w:r w:rsidR="003146D5">
          <w:rPr>
            <w:b w:val="0"/>
            <w:sz w:val="24"/>
          </w:rPr>
          <w:t xml:space="preserve">dos </w:t>
        </w:r>
      </w:ins>
      <w:r w:rsidR="00A40198">
        <w:rPr>
          <w:b w:val="0"/>
          <w:sz w:val="24"/>
        </w:rPr>
        <w:t>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en esta solución es, utilizar dispositivo</w:t>
      </w:r>
      <w:r w:rsidR="002E39B0">
        <w:rPr>
          <w:b w:val="0"/>
          <w:sz w:val="24"/>
        </w:rPr>
        <w:t xml:space="preserve">s móviles (tablet o </w:t>
      </w:r>
      <w:r w:rsidR="002E39B0">
        <w:rPr>
          <w:b w:val="0"/>
          <w:sz w:val="24"/>
        </w:rPr>
        <w:lastRenderedPageBreak/>
        <w:t>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16C26333"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w:t>
            </w:r>
            <w:ins w:id="287" w:author="Katherine Chiluiza" w:date="2015-03-10T14:22:00Z">
              <w:r w:rsidR="003146D5">
                <w:rPr>
                  <w:rFonts w:ascii="Arial" w:hAnsi="Arial" w:cs="Arial"/>
                  <w:b w:val="0"/>
                </w:rPr>
                <w:t>e</w:t>
              </w:r>
            </w:ins>
            <w:del w:id="288" w:author="Katherine Chiluiza" w:date="2015-03-10T14:22:00Z">
              <w:r w:rsidRPr="00766243" w:rsidDel="003146D5">
                <w:rPr>
                  <w:rFonts w:ascii="Arial" w:hAnsi="Arial" w:cs="Arial"/>
                  <w:b w:val="0"/>
                </w:rPr>
                <w:delText>ar</w:delText>
              </w:r>
            </w:del>
            <w:r w:rsidRPr="00766243">
              <w:rPr>
                <w:rFonts w:ascii="Arial" w:hAnsi="Arial" w:cs="Arial"/>
                <w:b w:val="0"/>
              </w:rPr>
              <w:t xml:space="preserve"> transición entre trabajo individual y colaborativo</w:t>
            </w:r>
          </w:p>
        </w:tc>
        <w:tc>
          <w:tcPr>
            <w:tcW w:w="2469" w:type="dxa"/>
          </w:tcPr>
          <w:p w14:paraId="1C131626" w14:textId="63407A4D" w:rsidR="00CD0972" w:rsidRPr="00766243" w:rsidRDefault="003146D5"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ins w:id="289" w:author="Katherine Chiluiza" w:date="2015-03-10T14:22:00Z">
              <w:r>
                <w:rPr>
                  <w:rFonts w:ascii="Arial" w:hAnsi="Arial" w:cs="Arial"/>
                </w:rPr>
                <w:t xml:space="preserve">Sí. </w:t>
              </w:r>
            </w:ins>
            <w:r w:rsidR="00CD0972" w:rsidRPr="00766243">
              <w:rPr>
                <w:rFonts w:ascii="Arial" w:hAnsi="Arial" w:cs="Arial"/>
              </w:rPr>
              <w:t>Alterna</w:t>
            </w:r>
            <w:ins w:id="290" w:author="Katherine Chiluiza" w:date="2015-03-10T14:22:00Z">
              <w:r>
                <w:rPr>
                  <w:rFonts w:ascii="Arial" w:hAnsi="Arial" w:cs="Arial"/>
                </w:rPr>
                <w:t>n</w:t>
              </w:r>
            </w:ins>
            <w:del w:id="291" w:author="Katherine Chiluiza" w:date="2015-03-10T14:22:00Z">
              <w:r w:rsidR="00CD0972" w:rsidRPr="00766243" w:rsidDel="003146D5">
                <w:rPr>
                  <w:rFonts w:ascii="Arial" w:hAnsi="Arial" w:cs="Arial"/>
                </w:rPr>
                <w:delText>r</w:delText>
              </w:r>
            </w:del>
            <w:r w:rsidR="00CD0972" w:rsidRPr="00766243">
              <w:rPr>
                <w:rFonts w:ascii="Arial" w:hAnsi="Arial" w:cs="Arial"/>
              </w:rPr>
              <w:t xml:space="preserve"> entre Tablet para espacio privado y superficie para espacio colaborativo</w:t>
            </w:r>
          </w:p>
        </w:tc>
        <w:tc>
          <w:tcPr>
            <w:tcW w:w="2435" w:type="dxa"/>
          </w:tcPr>
          <w:p w14:paraId="23456947" w14:textId="6C586909" w:rsidR="00CD0972" w:rsidRPr="00766243" w:rsidRDefault="003146D5"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ins w:id="292" w:author="Katherine Chiluiza" w:date="2015-03-10T14:22:00Z">
              <w:r>
                <w:rPr>
                  <w:rFonts w:ascii="Arial" w:hAnsi="Arial" w:cs="Arial"/>
                </w:rPr>
                <w:t xml:space="preserve">Sí. </w:t>
              </w:r>
            </w:ins>
            <w:r w:rsidR="00CD0972" w:rsidRPr="00766243">
              <w:rPr>
                <w:rFonts w:ascii="Arial" w:hAnsi="Arial" w:cs="Arial"/>
              </w:rPr>
              <w:t>Alterna</w:t>
            </w:r>
            <w:ins w:id="293" w:author="Katherine Chiluiza" w:date="2015-03-10T14:22:00Z">
              <w:r>
                <w:rPr>
                  <w:rFonts w:ascii="Arial" w:hAnsi="Arial" w:cs="Arial"/>
                </w:rPr>
                <w:t>n</w:t>
              </w:r>
            </w:ins>
            <w:del w:id="294" w:author="Katherine Chiluiza" w:date="2015-03-10T14:22:00Z">
              <w:r w:rsidR="00CD0972" w:rsidRPr="00766243" w:rsidDel="003146D5">
                <w:rPr>
                  <w:rFonts w:ascii="Arial" w:hAnsi="Arial" w:cs="Arial"/>
                </w:rPr>
                <w:delText>r</w:delText>
              </w:r>
            </w:del>
            <w:r w:rsidR="00CD0972" w:rsidRPr="00766243">
              <w:rPr>
                <w:rFonts w:ascii="Arial" w:hAnsi="Arial" w:cs="Arial"/>
              </w:rPr>
              <w:t xml:space="preserve"> entre Tablet para espacio privado; mesa y </w:t>
            </w:r>
            <w:r w:rsidR="002E39B0" w:rsidRPr="00766243">
              <w:rPr>
                <w:rFonts w:ascii="Arial" w:hAnsi="Arial" w:cs="Arial"/>
              </w:rPr>
              <w:t>pizarra</w:t>
            </w:r>
            <w:r w:rsidR="00CD0972"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lastRenderedPageBreak/>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049B9708" w14:textId="77777777" w:rsidR="003D3FDE" w:rsidRDefault="003D3FDE" w:rsidP="00E45E9E">
      <w:pPr>
        <w:pStyle w:val="Texto"/>
        <w:rPr>
          <w:ins w:id="295" w:author="Katherine Chiluiza" w:date="2015-03-10T14:27:00Z"/>
        </w:rPr>
      </w:pPr>
    </w:p>
    <w:p w14:paraId="5FFDBF0F" w14:textId="1941CF0E" w:rsidR="003D3FDE" w:rsidRDefault="003D3FDE" w:rsidP="00E45E9E">
      <w:pPr>
        <w:pStyle w:val="Texto"/>
        <w:rPr>
          <w:ins w:id="296" w:author="Katherine Chiluiza" w:date="2015-03-10T14:28:00Z"/>
        </w:rPr>
      </w:pPr>
      <w:ins w:id="297" w:author="Katherine Chiluiza" w:date="2015-03-10T14:27:00Z">
        <w:r>
          <w:t xml:space="preserve">La solución que se propone tomará </w:t>
        </w:r>
      </w:ins>
      <w:ins w:id="298" w:author="Katherine Chiluiza" w:date="2015-03-10T14:37:00Z">
        <w:r w:rsidR="009161B5">
          <w:t>en consideración l os resultado de este an</w:t>
        </w:r>
      </w:ins>
      <w:ins w:id="299" w:author="Katherine Chiluiza" w:date="2015-03-10T14:38:00Z">
        <w:r w:rsidR="009161B5">
          <w:t xml:space="preserve">álisis comparativo. </w:t>
        </w:r>
      </w:ins>
    </w:p>
    <w:p w14:paraId="3B3FDAD8" w14:textId="77777777" w:rsidR="003D3FDE" w:rsidRDefault="003D3FDE" w:rsidP="00E45E9E">
      <w:pPr>
        <w:pStyle w:val="Texto"/>
        <w:rPr>
          <w:ins w:id="300" w:author="Katherine Chiluiza" w:date="2015-03-10T14:28:00Z"/>
        </w:rPr>
      </w:pPr>
    </w:p>
    <w:p w14:paraId="7C86116D" w14:textId="77777777" w:rsidR="003D3FDE" w:rsidRDefault="003D3FDE" w:rsidP="00E45E9E">
      <w:pPr>
        <w:pStyle w:val="Texto"/>
        <w:rPr>
          <w:ins w:id="301" w:author="Katherine Chiluiza" w:date="2015-03-10T14:28:00Z"/>
        </w:rPr>
      </w:pPr>
    </w:p>
    <w:p w14:paraId="3E576CEC" w14:textId="77777777" w:rsidR="003D3FDE" w:rsidRPr="00E45E9E" w:rsidRDefault="003D3FDE"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6EC43A27" w14:textId="77777777" w:rsidR="003D3FDE" w:rsidRDefault="003D3FDE" w:rsidP="00C83000">
      <w:pPr>
        <w:pStyle w:val="Texto"/>
        <w:ind w:left="1416"/>
        <w:rPr>
          <w:ins w:id="302" w:author="Katherine Chiluiza" w:date="2015-03-10T14:31:00Z"/>
        </w:rPr>
      </w:pPr>
      <w:ins w:id="303" w:author="Katherine Chiluiza" w:date="2015-03-10T14:30:00Z">
        <w:r>
          <w:t>A partir d</w:t>
        </w:r>
      </w:ins>
      <w:del w:id="304" w:author="Katherine Chiluiza" w:date="2015-03-10T14:30:00Z">
        <w:r w:rsidR="00AA5C1B" w:rsidDel="003D3FDE">
          <w:delText>D</w:delText>
        </w:r>
      </w:del>
      <w:r w:rsidR="00AA5C1B">
        <w:t xml:space="preserve">e las soluciones </w:t>
      </w:r>
      <w:del w:id="305" w:author="Katherine Chiluiza" w:date="2015-03-10T14:29:00Z">
        <w:r w:rsidR="00AA5C1B" w:rsidDel="003D3FDE">
          <w:delText>anteriormente mencionadas</w:delText>
        </w:r>
      </w:del>
      <w:ins w:id="306" w:author="Katherine Chiluiza" w:date="2015-03-10T14:29:00Z">
        <w:r>
          <w:t>opresentadas en este capítulo</w:t>
        </w:r>
      </w:ins>
      <w:r w:rsidR="00AA5C1B">
        <w:t xml:space="preserve">, </w:t>
      </w:r>
      <w:ins w:id="307" w:author="Katherine Chiluiza" w:date="2015-03-10T14:30:00Z">
        <w:r>
          <w:t xml:space="preserve">se propone el siguiente análisis de la solución que se diseñará. </w:t>
        </w:r>
      </w:ins>
      <w:del w:id="308" w:author="Katherine Chiluiza" w:date="2015-03-10T14:30:00Z">
        <w:r w:rsidR="00AA5C1B" w:rsidDel="003D3FDE">
          <w:delText xml:space="preserve"> es importante realizar un análisis de similitudes y diferencias mostradas</w:delText>
        </w:r>
        <w:r w:rsidR="00984D42" w:rsidDel="003D3FDE">
          <w:delText xml:space="preserve"> en las características de diseño</w:delText>
        </w:r>
        <w:r w:rsidR="00AA5C1B" w:rsidDel="003D3FDE">
          <w:delText>. Al mostrar sus ventajas y desventajas, se podrá seleccionar aquellas que sean más convenientes para la construcció</w:delText>
        </w:r>
        <w:r w:rsidR="00FF762A" w:rsidDel="003D3FDE">
          <w:delText xml:space="preserve">n de la </w:delText>
        </w:r>
        <w:r w:rsidR="00701AA8" w:rsidDel="003D3FDE">
          <w:delText xml:space="preserve">solución. </w:delText>
        </w:r>
      </w:del>
      <w:r w:rsidR="00C83000">
        <w:t>Es importante recalcar que, e</w:t>
      </w:r>
      <w:r w:rsidR="00A45368">
        <w:t>ste aná</w:t>
      </w:r>
      <w:r w:rsidR="00701AA8">
        <w:t xml:space="preserve">lisis está basado </w:t>
      </w:r>
      <w:ins w:id="309" w:author="Katherine Chiluiza" w:date="2015-03-10T14:30:00Z">
        <w:r>
          <w:t xml:space="preserve">en </w:t>
        </w:r>
      </w:ins>
      <w:del w:id="310" w:author="Katherine Chiluiza" w:date="2015-03-10T14:30:00Z">
        <w:r w:rsidR="00701AA8" w:rsidDel="003D3FDE">
          <w:delText>a</w:delText>
        </w:r>
      </w:del>
      <w:ins w:id="311" w:author="Katherine Chiluiza" w:date="2015-03-10T14:30:00Z">
        <w:r>
          <w:t>e</w:t>
        </w:r>
      </w:ins>
      <w:r w:rsidR="00701AA8">
        <w:t xml:space="preserve">l contexto, </w:t>
      </w:r>
      <w:r w:rsidR="00A45368">
        <w:t>necesidades y limitaciones que se ha</w:t>
      </w:r>
      <w:r w:rsidR="00701AA8">
        <w:t>n</w:t>
      </w:r>
      <w:r w:rsidR="00A45368">
        <w:t xml:space="preserve"> enunciado en </w:t>
      </w:r>
      <w:r w:rsidR="00701AA8">
        <w:t>el primer capítulo de este estudio</w:t>
      </w:r>
      <w:r w:rsidR="00A45368">
        <w:t>.</w:t>
      </w:r>
      <w:r w:rsidR="00984D42">
        <w:t xml:space="preserve"> </w:t>
      </w:r>
      <w:del w:id="312" w:author="Katherine Chiluiza" w:date="2015-03-10T14:25:00Z">
        <w:r w:rsidR="00984D42" w:rsidDel="003D3FDE">
          <w:delText xml:space="preserve">El análisis mencionado se presenta a </w:delText>
        </w:r>
        <w:r w:rsidR="00984D42" w:rsidDel="003D3FDE">
          <w:lastRenderedPageBreak/>
          <w:delText>continuación</w:delText>
        </w:r>
        <w:r w:rsidR="00984D42" w:rsidDel="003146D5">
          <w:delText>:</w:delText>
        </w:r>
      </w:del>
      <w:ins w:id="313" w:author="Katherine Chiluiza" w:date="2015-03-10T14:30:00Z">
        <w:r>
          <w:t xml:space="preserve">Para realizar el </w:t>
        </w:r>
      </w:ins>
      <w:ins w:id="314" w:author="Katherine Chiluiza" w:date="2015-03-10T14:31:00Z">
        <w:r>
          <w:t>análisis</w:t>
        </w:r>
      </w:ins>
      <w:ins w:id="315" w:author="Katherine Chiluiza" w:date="2015-03-10T14:30:00Z">
        <w:r>
          <w:t xml:space="preserve"> </w:t>
        </w:r>
      </w:ins>
      <w:ins w:id="316" w:author="Katherine Chiluiza" w:date="2015-03-10T14:31:00Z">
        <w:r>
          <w:t>se han considerado l</w:t>
        </w:r>
      </w:ins>
      <w:ins w:id="317" w:author="Katherine Chiluiza" w:date="2015-03-10T14:25:00Z">
        <w:r>
          <w:t xml:space="preserve">os </w:t>
        </w:r>
      </w:ins>
      <w:ins w:id="318" w:author="Katherine Chiluiza" w:date="2015-03-10T14:31:00Z">
        <w:r>
          <w:t xml:space="preserve">siguientes </w:t>
        </w:r>
      </w:ins>
      <w:ins w:id="319" w:author="Katherine Chiluiza" w:date="2015-03-10T14:25:00Z">
        <w:r>
          <w:t>criterios</w:t>
        </w:r>
      </w:ins>
      <w:ins w:id="320" w:author="Katherine Chiluiza" w:date="2015-03-10T14:31:00Z">
        <w:r>
          <w:t>:</w:t>
        </w:r>
      </w:ins>
    </w:p>
    <w:p w14:paraId="27F9BD5C" w14:textId="612E6970" w:rsidR="00A45368" w:rsidDel="003D3FDE" w:rsidRDefault="00A45368" w:rsidP="00C83000">
      <w:pPr>
        <w:pStyle w:val="Texto"/>
        <w:ind w:left="1416"/>
        <w:rPr>
          <w:del w:id="321" w:author="Katherine Chiluiza" w:date="2015-03-10T14:31:00Z"/>
        </w:rPr>
      </w:pPr>
    </w:p>
    <w:p w14:paraId="7E267F1E" w14:textId="13C90341" w:rsidR="003D3FDE" w:rsidRDefault="003D3FDE" w:rsidP="00C83000">
      <w:pPr>
        <w:pStyle w:val="Texto"/>
        <w:ind w:left="1416"/>
        <w:rPr>
          <w:ins w:id="322" w:author="Katherine Chiluiza" w:date="2015-03-10T14:31:00Z"/>
        </w:rPr>
      </w:pPr>
      <w:ins w:id="323" w:author="Katherine Chiluiza" w:date="2015-03-10T14:31:00Z">
        <w:r>
          <w:t xml:space="preserve">Costo, portabilidad, facilidad de configuración, soporte multiusuario, trazabilidad de tareas. </w:t>
        </w:r>
      </w:ins>
    </w:p>
    <w:p w14:paraId="2C0EC112" w14:textId="4C8FC8BA" w:rsidR="00984D42" w:rsidDel="003D3FDE" w:rsidRDefault="00984D42" w:rsidP="00984D42">
      <w:pPr>
        <w:pStyle w:val="Texto"/>
        <w:ind w:left="0"/>
        <w:rPr>
          <w:del w:id="324" w:author="Katherine Chiluiza" w:date="2015-03-10T14:31:00Z"/>
        </w:rPr>
      </w:pPr>
    </w:p>
    <w:p w14:paraId="218E8518" w14:textId="77777777" w:rsidR="003D3FDE" w:rsidRDefault="003D3FDE" w:rsidP="00984D42">
      <w:pPr>
        <w:pStyle w:val="Texto"/>
        <w:ind w:left="0"/>
        <w:rPr>
          <w:ins w:id="325" w:author="Katherine Chiluiza" w:date="2015-03-10T14:32:00Z"/>
        </w:rPr>
      </w:pPr>
    </w:p>
    <w:p w14:paraId="7394B133" w14:textId="02ECE648" w:rsidR="003D3FDE" w:rsidRDefault="003D3FDE" w:rsidP="00984D42">
      <w:pPr>
        <w:pStyle w:val="Texto"/>
        <w:ind w:left="0"/>
        <w:rPr>
          <w:ins w:id="326" w:author="Katherine Chiluiza" w:date="2015-03-10T14:32:00Z"/>
        </w:rPr>
      </w:pPr>
      <w:ins w:id="327" w:author="Katherine Chiluiza" w:date="2015-03-10T14:32:00Z">
        <w:r>
          <w:t>COSTO</w:t>
        </w:r>
      </w:ins>
      <w:ins w:id="328" w:author="Katherine Chiluiza" w:date="2015-03-10T14:34:00Z">
        <w:r>
          <w:t xml:space="preserve"> , DEBIDO a que bajo costo entonces en el tema haardeware tal cosa, software tal cosa</w:t>
        </w:r>
      </w:ins>
      <w:ins w:id="329" w:author="Katherine Chiluiza" w:date="2015-03-10T14:35:00Z">
        <w:r>
          <w:t xml:space="preserve">……. Se tomarán las recomendaciones de diseño de las solciones XXX y UYYYUYYm (mindmap, tatepick = como por ejemplo: </w:t>
        </w:r>
      </w:ins>
    </w:p>
    <w:p w14:paraId="2A5ED64F" w14:textId="588EA6DC" w:rsidR="003D3FDE" w:rsidRDefault="003D3FDE" w:rsidP="00984D42">
      <w:pPr>
        <w:pStyle w:val="Texto"/>
        <w:ind w:left="0"/>
        <w:rPr>
          <w:ins w:id="330" w:author="Katherine Chiluiza" w:date="2015-03-10T14:32:00Z"/>
        </w:rPr>
      </w:pPr>
      <w:ins w:id="331" w:author="Katherine Chiluiza" w:date="2015-03-10T14:32:00Z">
        <w:r>
          <w:t>PORTABILIDAD., por lo tanto se usar</w:t>
        </w:r>
      </w:ins>
      <w:ins w:id="332" w:author="Katherine Chiluiza" w:date="2015-03-10T14:34:00Z">
        <w:r>
          <w:t>á esto esto….</w:t>
        </w:r>
      </w:ins>
    </w:p>
    <w:p w14:paraId="0BB3E397" w14:textId="73A4253A" w:rsidR="003D3FDE" w:rsidRDefault="003D3FDE" w:rsidP="00984D42">
      <w:pPr>
        <w:pStyle w:val="Texto"/>
        <w:ind w:left="0"/>
        <w:rPr>
          <w:ins w:id="333" w:author="Katherine Chiluiza" w:date="2015-03-10T14:32:00Z"/>
        </w:rPr>
      </w:pPr>
      <w:ins w:id="334" w:author="Katherine Chiluiza" w:date="2015-03-10T14:32:00Z">
        <w:r>
          <w:t>FACILIDAD DE CONFIR</w:t>
        </w:r>
      </w:ins>
      <w:ins w:id="335" w:author="Katherine Chiluiza" w:date="2015-03-10T14:34:00Z">
        <w:r>
          <w:t xml:space="preserve"> -  debido </w:t>
        </w:r>
      </w:ins>
    </w:p>
    <w:p w14:paraId="11524C85" w14:textId="1B7E3D0C" w:rsidR="003D3FDE" w:rsidRDefault="003D3FDE" w:rsidP="00984D42">
      <w:pPr>
        <w:pStyle w:val="Texto"/>
        <w:ind w:left="0"/>
        <w:rPr>
          <w:ins w:id="336" w:author="Katherine Chiluiza" w:date="2015-03-10T14:39:00Z"/>
        </w:rPr>
      </w:pPr>
      <w:ins w:id="337" w:author="Katherine Chiluiza" w:date="2015-03-10T14:32:00Z">
        <w:r>
          <w:t>SOPORTE MULTIUSUARIO</w:t>
        </w:r>
      </w:ins>
    </w:p>
    <w:p w14:paraId="0CB11B97" w14:textId="23E5487A" w:rsidR="009161B5" w:rsidRDefault="009161B5" w:rsidP="00984D42">
      <w:pPr>
        <w:pStyle w:val="Texto"/>
        <w:ind w:left="0"/>
        <w:rPr>
          <w:ins w:id="338" w:author="Katherine Chiluiza" w:date="2015-03-10T14:32:00Z"/>
        </w:rPr>
      </w:pPr>
      <w:ins w:id="339" w:author="Katherine Chiluiza" w:date="2015-03-10T14:39:00Z">
        <w:r>
          <w:t xml:space="preserve">Formas de interacción - </w:t>
        </w:r>
      </w:ins>
    </w:p>
    <w:p w14:paraId="5E631DE2" w14:textId="54F8B5F2" w:rsidR="003D3FDE" w:rsidRDefault="003D3FDE" w:rsidP="00984D42">
      <w:pPr>
        <w:pStyle w:val="Texto"/>
        <w:ind w:left="0"/>
        <w:rPr>
          <w:ins w:id="340" w:author="Katherine Chiluiza" w:date="2015-03-10T14:49:00Z"/>
        </w:rPr>
      </w:pPr>
      <w:ins w:id="341" w:author="Katherine Chiluiza" w:date="2015-03-10T14:32:00Z">
        <w:r>
          <w:t>TRAZABILIDAD</w:t>
        </w:r>
      </w:ins>
    </w:p>
    <w:p w14:paraId="2DF1A7AA" w14:textId="77777777" w:rsidR="005F2422" w:rsidRDefault="005F2422" w:rsidP="00984D42">
      <w:pPr>
        <w:pStyle w:val="Texto"/>
        <w:ind w:left="0"/>
        <w:rPr>
          <w:ins w:id="342" w:author="Katherine Chiluiza" w:date="2015-03-10T14:49:00Z"/>
        </w:rPr>
      </w:pPr>
    </w:p>
    <w:p w14:paraId="2AB9E86B" w14:textId="77777777" w:rsidR="005F2422" w:rsidRDefault="005F2422" w:rsidP="00984D42">
      <w:pPr>
        <w:pStyle w:val="Texto"/>
        <w:ind w:left="0"/>
        <w:rPr>
          <w:ins w:id="343" w:author="Katherine Chiluiza" w:date="2015-03-10T14:49:00Z"/>
        </w:rPr>
      </w:pPr>
    </w:p>
    <w:p w14:paraId="39162B89" w14:textId="2E950092" w:rsidR="005F2422" w:rsidRDefault="005F2422" w:rsidP="00984D42">
      <w:pPr>
        <w:pStyle w:val="Texto"/>
        <w:ind w:left="0"/>
        <w:rPr>
          <w:ins w:id="344" w:author="Katherine Chiluiza" w:date="2015-03-10T14:49:00Z"/>
        </w:rPr>
      </w:pPr>
      <w:ins w:id="345" w:author="Katherine Chiluiza" w:date="2015-03-10T14:49:00Z">
        <w:r>
          <w:t xml:space="preserve">Tabla </w:t>
        </w:r>
      </w:ins>
    </w:p>
    <w:p w14:paraId="2290F85E" w14:textId="77777777" w:rsidR="005F2422" w:rsidRDefault="005F2422" w:rsidP="00984D42">
      <w:pPr>
        <w:pStyle w:val="Texto"/>
        <w:ind w:left="0"/>
        <w:rPr>
          <w:ins w:id="346" w:author="Katherine Chiluiza" w:date="2015-03-10T14:49:00Z"/>
        </w:rPr>
      </w:pPr>
    </w:p>
    <w:p w14:paraId="2543B363" w14:textId="442355B8" w:rsidR="005F2422" w:rsidRDefault="005F2422" w:rsidP="00984D42">
      <w:pPr>
        <w:pStyle w:val="Texto"/>
        <w:ind w:left="0"/>
        <w:rPr>
          <w:ins w:id="347" w:author="Katherine Chiluiza" w:date="2015-03-10T14:49:00Z"/>
        </w:rPr>
      </w:pPr>
      <w:ins w:id="348" w:author="Katherine Chiluiza" w:date="2015-03-10T14:49:00Z">
        <w:r>
          <w:t xml:space="preserve">PORTABILIDAD </w:t>
        </w:r>
      </w:ins>
    </w:p>
    <w:p w14:paraId="3145A858" w14:textId="77777777" w:rsidR="005F2422" w:rsidRDefault="005F2422" w:rsidP="00984D42">
      <w:pPr>
        <w:pStyle w:val="Texto"/>
        <w:ind w:left="0"/>
        <w:rPr>
          <w:ins w:id="349" w:author="Katherine Chiluiza" w:date="2015-03-10T14:49:00Z"/>
        </w:rPr>
      </w:pPr>
    </w:p>
    <w:p w14:paraId="58580777" w14:textId="77777777" w:rsidR="005F2422" w:rsidRDefault="005F2422" w:rsidP="00984D42">
      <w:pPr>
        <w:pStyle w:val="Texto"/>
        <w:ind w:left="0"/>
        <w:rPr>
          <w:ins w:id="350" w:author="Katherine Chiluiza" w:date="2015-03-10T14:35:00Z"/>
        </w:rPr>
      </w:pPr>
    </w:p>
    <w:p w14:paraId="55FD6B86" w14:textId="431455A5" w:rsidR="00AA5C1B" w:rsidDel="003D3FDE" w:rsidRDefault="00AA5C1B" w:rsidP="00970050">
      <w:pPr>
        <w:pStyle w:val="Texto"/>
        <w:ind w:left="1416"/>
        <w:rPr>
          <w:del w:id="351" w:author="Katherine Chiluiza" w:date="2015-03-10T14:31:00Z"/>
        </w:rPr>
      </w:pPr>
    </w:p>
    <w:p w14:paraId="7612D3BC" w14:textId="34F3B0BF" w:rsidR="00AA5C1B" w:rsidRDefault="003D3FDE" w:rsidP="0035744F">
      <w:pPr>
        <w:pStyle w:val="Texto"/>
        <w:numPr>
          <w:ilvl w:val="0"/>
          <w:numId w:val="12"/>
        </w:numPr>
      </w:pPr>
      <w:ins w:id="352" w:author="Katherine Chiluiza" w:date="2015-03-10T14:26:00Z">
        <w:r>
          <w:t xml:space="preserve">Soporte </w:t>
        </w:r>
        <w:r w:rsidR="009161B5">
          <w:t>multiusuario.</w:t>
        </w:r>
      </w:ins>
      <w:ins w:id="353" w:author="Katherine Chiluiza" w:date="2015-03-10T14:42:00Z">
        <w:r w:rsidR="009161B5">
          <w:t xml:space="preserve"> Luego de la revisión de literatura, se concluye que esta </w:t>
        </w:r>
      </w:ins>
      <w:del w:id="354" w:author="Katherine Chiluiza" w:date="2015-03-10T14:42:00Z">
        <w:r w:rsidR="00AA5C1B" w:rsidDel="009161B5">
          <w:delText>De la prim</w:delText>
        </w:r>
        <w:r w:rsidR="00984D42" w:rsidDel="009161B5">
          <w:delText xml:space="preserve">era </w:delText>
        </w:r>
      </w:del>
      <w:r w:rsidR="00984D42">
        <w:t xml:space="preserve">característica </w:t>
      </w:r>
      <w:ins w:id="355" w:author="Katherine Chiluiza" w:date="2015-03-10T14:42:00Z">
        <w:r w:rsidR="009161B5">
          <w:t xml:space="preserve">es clave en la soluciones citadas, soportan </w:t>
        </w:r>
      </w:ins>
      <w:del w:id="356" w:author="Katherine Chiluiza" w:date="2015-03-10T14:43:00Z">
        <w:r w:rsidR="00984D42" w:rsidDel="009161B5">
          <w:delText>de la tabla 2.2</w:delText>
        </w:r>
        <w:r w:rsidR="00AA5C1B" w:rsidDel="009161B5">
          <w:delText xml:space="preserve">, ambas soluciones implementan el soporte </w:delText>
        </w:r>
      </w:del>
      <w:r w:rsidR="00AA5C1B">
        <w:t>multiusuario asíncrono e independiente</w:t>
      </w:r>
      <w:ins w:id="357" w:author="Katherine Chiluiza" w:date="2015-03-10T14:43:00Z">
        <w:r w:rsidR="009161B5">
          <w:t xml:space="preserve"> y pudieran </w:t>
        </w:r>
      </w:ins>
      <w:del w:id="358" w:author="Katherine Chiluiza" w:date="2015-03-10T14:43:00Z">
        <w:r w:rsidR="00AA5C1B" w:rsidDel="009161B5">
          <w:delText xml:space="preserve">. De esta manera, se puede </w:delText>
        </w:r>
      </w:del>
      <w:r w:rsidR="00AA5C1B">
        <w:t xml:space="preserve">lograr una participación grupal adecuada sobre un trabajo colaborativo. </w:t>
      </w:r>
      <w:ins w:id="359" w:author="Katherine Chiluiza" w:date="2015-03-10T14:43:00Z">
        <w:r w:rsidR="009161B5">
          <w:t xml:space="preserve">La implementación </w:t>
        </w:r>
      </w:ins>
      <w:ins w:id="360" w:author="Katherine Chiluiza" w:date="2015-03-10T14:44:00Z">
        <w:r w:rsidR="009161B5">
          <w:t xml:space="preserve">de la solución </w:t>
        </w:r>
      </w:ins>
      <w:del w:id="361" w:author="Katherine Chiluiza" w:date="2015-03-10T14:43:00Z">
        <w:r w:rsidR="00AA5C1B" w:rsidDel="009161B5">
          <w:delText xml:space="preserve">Esto </w:delText>
        </w:r>
      </w:del>
      <w:r w:rsidR="00AA5C1B">
        <w:t>representa un desafío, pues añade complejidad extra al diseño de la aplicación</w:t>
      </w:r>
      <w:ins w:id="362" w:author="Katherine Chiluiza" w:date="2015-03-10T14:43:00Z">
        <w:r w:rsidR="009161B5">
          <w:t xml:space="preserve">. En particular, </w:t>
        </w:r>
      </w:ins>
      <w:del w:id="363" w:author="Katherine Chiluiza" w:date="2015-03-10T14:43:00Z">
        <w:r w:rsidR="00AA5C1B" w:rsidDel="009161B5">
          <w:delText xml:space="preserve">, por ejemplo </w:delText>
        </w:r>
      </w:del>
      <w:r w:rsidR="00AA5C1B">
        <w:t>el soporte multi-hilo.</w:t>
      </w:r>
      <w:ins w:id="364" w:author="Katherine Chiluiza" w:date="2015-03-10T14:44:00Z">
        <w:r w:rsidR="009161B5">
          <w:t>; por lo que</w:t>
        </w:r>
      </w:ins>
      <w:del w:id="365" w:author="Katherine Chiluiza" w:date="2015-03-10T14:44:00Z">
        <w:r w:rsidR="00AA5C1B" w:rsidDel="009161B5">
          <w:delText xml:space="preserve"> Para solucionar esto</w:delText>
        </w:r>
      </w:del>
      <w:r w:rsidR="00AA5C1B">
        <w:t>, se propone la utilización de</w:t>
      </w:r>
      <w:del w:id="366" w:author="Katherine Chiluiza" w:date="2015-03-10T15:10:00Z">
        <w:r w:rsidR="00AA5C1B" w:rsidDel="006C0A9B">
          <w:delText xml:space="preserve"> </w:delText>
        </w:r>
      </w:del>
      <w:ins w:id="367" w:author="Katherine Chiluiza" w:date="2015-03-10T14:45:00Z">
        <w:r w:rsidR="009161B5">
          <w:t xml:space="preserve"> </w:t>
        </w:r>
      </w:ins>
      <w:del w:id="368" w:author="Katherine Chiluiza" w:date="2015-03-10T14:45:00Z">
        <w:r w:rsidR="00AA5C1B" w:rsidDel="009161B5">
          <w:delText>un</w:delText>
        </w:r>
      </w:del>
      <w:ins w:id="369" w:author="Katherine Chiluiza" w:date="2015-03-10T15:10:00Z">
        <w:r w:rsidR="006C0A9B">
          <w:t xml:space="preserve"> un </w:t>
        </w:r>
      </w:ins>
      <w:del w:id="370" w:author="Katherine Chiluiza" w:date="2015-03-10T14:45:00Z">
        <w:r w:rsidR="00AA5C1B" w:rsidDel="009161B5">
          <w:delText xml:space="preserve"> </w:delText>
        </w:r>
      </w:del>
      <w:r w:rsidR="00AA5C1B">
        <w:t>framework para aplicaciones multitouch</w:t>
      </w:r>
      <w:ins w:id="371" w:author="Katherine Chiluiza" w:date="2015-03-10T14:45:00Z">
        <w:r w:rsidR="009161B5">
          <w:t xml:space="preserve">, </w:t>
        </w:r>
      </w:ins>
      <w:r w:rsidR="00AA5C1B">
        <w:t xml:space="preserve">, pues estos abstraen la lógica de diseño de bajo nivel requerida en el desarrollo. </w:t>
      </w:r>
    </w:p>
    <w:p w14:paraId="4B51CE41" w14:textId="77777777" w:rsidR="00AA5C1B" w:rsidRDefault="00AA5C1B" w:rsidP="00970050">
      <w:pPr>
        <w:pStyle w:val="Texto"/>
        <w:ind w:left="1416"/>
      </w:pPr>
    </w:p>
    <w:p w14:paraId="1C62704D" w14:textId="6ECBF08B" w:rsidR="00AA5C1B" w:rsidRDefault="005F2422" w:rsidP="0035744F">
      <w:pPr>
        <w:pStyle w:val="Texto"/>
        <w:numPr>
          <w:ilvl w:val="0"/>
          <w:numId w:val="12"/>
        </w:numPr>
      </w:pPr>
      <w:ins w:id="372" w:author="Katherine Chiluiza" w:date="2015-03-10T14:45:00Z">
        <w:r>
          <w:t>F</w:t>
        </w:r>
        <w:r w:rsidR="009161B5">
          <w:t>o</w:t>
        </w:r>
      </w:ins>
      <w:ins w:id="373" w:author="Katherine Chiluiza" w:date="2015-03-10T14:48:00Z">
        <w:r>
          <w:t>r</w:t>
        </w:r>
      </w:ins>
      <w:ins w:id="374" w:author="Katherine Chiluiza" w:date="2015-03-10T14:45:00Z">
        <w:r w:rsidR="009161B5">
          <w:t>mas de interacción</w:t>
        </w:r>
      </w:ins>
      <w:ins w:id="375" w:author="Katherine Chiluiza" w:date="2015-03-10T15:11:00Z">
        <w:r w:rsidR="006C0A9B">
          <w:t xml:space="preserve"> y costos relacionados</w:t>
        </w:r>
      </w:ins>
      <w:ins w:id="376" w:author="Katherine Chiluiza" w:date="2015-03-10T14:45:00Z">
        <w:r w:rsidR="009161B5">
          <w:t xml:space="preserve">. </w:t>
        </w:r>
      </w:ins>
      <w:del w:id="377" w:author="Katherine Chiluiza" w:date="2015-03-10T14:45:00Z">
        <w:r w:rsidR="00AA5C1B" w:rsidDel="009161B5">
          <w:delText xml:space="preserve">En cuanto a </w:delText>
        </w:r>
      </w:del>
      <w:ins w:id="378" w:author="Katherine Chiluiza" w:date="2015-03-10T14:45:00Z">
        <w:r w:rsidR="009161B5">
          <w:t>L</w:t>
        </w:r>
      </w:ins>
      <w:del w:id="379" w:author="Katherine Chiluiza" w:date="2015-03-10T14:45:00Z">
        <w:r w:rsidR="00AA5C1B" w:rsidDel="009161B5">
          <w:delText>l</w:delText>
        </w:r>
      </w:del>
      <w:r w:rsidR="00AA5C1B">
        <w:t xml:space="preserve">a interacción directa utilizando </w:t>
      </w:r>
      <w:del w:id="380" w:author="Katherine Chiluiza" w:date="2015-03-10T14:46:00Z">
        <w:r w:rsidR="00AA5C1B" w:rsidDel="009161B5">
          <w:delText>l</w:delText>
        </w:r>
      </w:del>
      <w:del w:id="381" w:author="Katherine Chiluiza" w:date="2015-03-10T14:45:00Z">
        <w:r w:rsidR="00AA5C1B" w:rsidDel="009161B5">
          <w:delText xml:space="preserve">os </w:delText>
        </w:r>
      </w:del>
      <w:r w:rsidR="00AA5C1B">
        <w:t>dedos,</w:t>
      </w:r>
      <w:del w:id="382" w:author="Katherine Chiluiza" w:date="2015-03-10T14:46:00Z">
        <w:r w:rsidR="00AA5C1B" w:rsidDel="009161B5">
          <w:delText xml:space="preserve"> ambas soluciones acuerdan que</w:delText>
        </w:r>
      </w:del>
      <w:r w:rsidR="00AA5C1B">
        <w:t xml:space="preserve"> es </w:t>
      </w:r>
      <w:del w:id="383" w:author="Katherine Chiluiza" w:date="2015-03-10T14:46:00Z">
        <w:r w:rsidR="00AA5C1B" w:rsidDel="005F2422">
          <w:delText>la mejor manera para el propósito del trabajo.</w:delText>
        </w:r>
      </w:del>
      <w:ins w:id="384" w:author="Katherine Chiluiza" w:date="2015-03-10T14:46:00Z">
        <w:r>
          <w:t>idónea pues abstrae al usuario de complejidades en la interacci</w:t>
        </w:r>
      </w:ins>
      <w:ins w:id="385" w:author="Katherine Chiluiza" w:date="2015-03-10T14:47:00Z">
        <w:r>
          <w:t xml:space="preserve">ón, pero para implemnatrla se utiliza hardware costoso ()(), lo cual </w:t>
        </w:r>
      </w:ins>
      <w:del w:id="386" w:author="Katherine Chiluiza" w:date="2015-03-10T14:47:00Z">
        <w:r w:rsidR="00AA5C1B" w:rsidDel="005F2422">
          <w:delText xml:space="preserve"> Ambas solucione utilizan displays capacitivos para realizar esta tarea. Esto </w:delText>
        </w:r>
      </w:del>
      <w:r w:rsidR="00AA5C1B">
        <w:lastRenderedPageBreak/>
        <w:t>representa una debilidad</w:t>
      </w:r>
      <w:ins w:id="387" w:author="Katherine Chiluiza" w:date="2015-03-10T14:48:00Z">
        <w:r>
          <w:t>.</w:t>
        </w:r>
      </w:ins>
      <w:del w:id="388" w:author="Katherine Chiluiza" w:date="2015-03-10T14:48:00Z">
        <w:r w:rsidR="00AA5C1B" w:rsidDel="005F2422">
          <w:delText>, pues añade un costo considerable a la solución</w:delText>
        </w:r>
      </w:del>
      <w:r w:rsidR="00AA5C1B">
        <w:t>. Este trabajo propone el uso combinado de herramientas de seguimiento óptico  y proyectores de bajo costo, pues en conjunto representa 1/3 del costo</w:t>
      </w:r>
      <w:del w:id="389" w:author="Katherine Chiluiza" w:date="2015-03-10T14:40:00Z">
        <w:r w:rsidR="00AA5C1B" w:rsidDel="009161B5">
          <w:delText xml:space="preserve"> del costo</w:delText>
        </w:r>
      </w:del>
      <w:r w:rsidR="00AA5C1B">
        <w:t xml:space="preserve"> de los displays capacitivos</w:t>
      </w:r>
      <w:r w:rsidR="00AA5C1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A5C1B">
        <w:fldChar w:fldCharType="separate"/>
      </w:r>
      <w:r w:rsidR="00334B27" w:rsidRPr="00334B27">
        <w:rPr>
          <w:noProof/>
        </w:rPr>
        <w:t>[21]</w:t>
      </w:r>
      <w:r w:rsidR="00AA5C1B">
        <w:fldChar w:fldCharType="end"/>
      </w:r>
      <w:r w:rsidR="00AA5C1B">
        <w:t xml:space="preserve">. Además este tipo de configuración soluciona un problema importante: conocer la identidad de cada acción de los usuarios, ya que estas herramientas tienen la ventaja de poder identificar en todo momento los objetos a los que se les está haciendo rastreo de posición. Otra ventaja adicional es la capacidad de poder extender el tamaño de la superficie táctil con el uso de un proyector. De otra manera, </w:t>
      </w:r>
      <w:r w:rsidR="00927727">
        <w:t>utilizando displays, extenderlos</w:t>
      </w:r>
      <w:r w:rsidR="00AA5C1B">
        <w:t xml:space="preserve"> en tamaño supone la compra de otro dispositivo de mayor tamaño a un costo mucho mayor.</w:t>
      </w:r>
      <w:ins w:id="390" w:author="Katherine Chiluiza" w:date="2015-03-10T15:11:00Z">
        <w:r w:rsidR="006C0A9B">
          <w:t xml:space="preserve"> Pluma??????</w:t>
        </w:r>
      </w:ins>
    </w:p>
    <w:p w14:paraId="077B07E7" w14:textId="77777777" w:rsidR="00AA5C1B" w:rsidRDefault="00AA5C1B" w:rsidP="00970050">
      <w:pPr>
        <w:pStyle w:val="Texto"/>
        <w:ind w:left="1416"/>
      </w:pPr>
    </w:p>
    <w:p w14:paraId="6819816C" w14:textId="395C1BCB" w:rsidR="00984D42" w:rsidDel="006C0A9B" w:rsidRDefault="006C0A9B" w:rsidP="006C0A9B">
      <w:pPr>
        <w:pStyle w:val="Texto"/>
        <w:numPr>
          <w:ilvl w:val="0"/>
          <w:numId w:val="12"/>
        </w:numPr>
        <w:rPr>
          <w:del w:id="391" w:author="Katherine Chiluiza" w:date="2015-03-10T15:14:00Z"/>
        </w:rPr>
      </w:pPr>
      <w:ins w:id="392" w:author="Katherine Chiluiza" w:date="2015-03-10T15:13:00Z">
        <w:r>
          <w:t xml:space="preserve">Trazabilidad e interacción de usuarios. Las soluciones revisadas implican en algunos casos que el usuario deba ubicarse en una sección de la mesa, restringiendo su interacción. Otras en cambio, permiten liberta al usuario de colocarse en cual quier lugar. </w:t>
        </w:r>
      </w:ins>
      <w:ins w:id="393" w:author="Katherine Chiluiza" w:date="2015-03-10T15:14:00Z">
        <w:r>
          <w:t xml:space="preserve">Estas restricciones en ocasiones se colocan para hacer un segumiento o tener mejor trazabilidad de las acciones de los usuarios. Por ello, </w:t>
        </w:r>
      </w:ins>
      <w:del w:id="394" w:author="Katherine Chiluiza" w:date="2015-03-10T15:14:00Z">
        <w:r w:rsidR="00AA5C1B" w:rsidDel="006C0A9B">
          <w:lastRenderedPageBreak/>
          <w:delText xml:space="preserve">La colocación de usuarios en la solución MindMap es restringida; no así en TATIN-PIC. La primera solución utiliza este tipo de configuración porque de esta manera puede identificar la participación de cada individuo. </w:delText>
        </w:r>
      </w:del>
    </w:p>
    <w:p w14:paraId="15EAD8CD" w14:textId="7A44B2FE" w:rsidR="00AA5C1B" w:rsidRDefault="00984D42" w:rsidP="006C0A9B">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e acuerdo con esta 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w:t>
      </w:r>
      <w:r>
        <w:lastRenderedPageBreak/>
        <w:t xml:space="preserve">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interacción con dedos, pero como ya se ha recomendado 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w:t>
      </w:r>
      <w:r>
        <w:lastRenderedPageBreak/>
        <w:t xml:space="preserve">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54E74EA8" w:rsidR="00AA5C1B" w:rsidRDefault="00175A56" w:rsidP="00970050">
      <w:pPr>
        <w:pStyle w:val="Texto"/>
        <w:ind w:left="1416"/>
      </w:pPr>
      <w:ins w:id="395" w:author="Katherine Chiluiza" w:date="2015-03-10T15:16:00Z">
        <w:r>
          <w:t>EN la tabla 2. 3 se resumen las características que debería tener la soluci</w:t>
        </w:r>
      </w:ins>
      <w:ins w:id="396" w:author="Katherine Chiluiza" w:date="2015-03-10T15:17:00Z">
        <w:r>
          <w:t xml:space="preserve">ón propuesta a partir del anpálisid de los criterios mostrados en la tabla (NUEVA) . </w:t>
        </w:r>
      </w:ins>
    </w:p>
    <w:tbl>
      <w:tblPr>
        <w:tblStyle w:val="Tablanormal1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3C288C29" w:rsidR="00AA5C1B" w:rsidRPr="00970050" w:rsidRDefault="007748F1" w:rsidP="006C0A9B">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xml:space="preserve">. </w:t>
            </w:r>
            <w:ins w:id="397" w:author="Katherine Chiluiza" w:date="2015-03-10T15:05:00Z">
              <w:r w:rsidR="001B32F4">
                <w:rPr>
                  <w:rFonts w:ascii="Arial" w:hAnsi="Arial" w:cs="Arial"/>
                  <w:b w:val="0"/>
                  <w:sz w:val="18"/>
                  <w:szCs w:val="18"/>
                </w:rPr>
                <w:t xml:space="preserve">Características </w:t>
              </w:r>
            </w:ins>
            <w:ins w:id="398" w:author="Katherine Chiluiza" w:date="2015-03-10T15:07:00Z">
              <w:r w:rsidR="006C0A9B">
                <w:rPr>
                  <w:rFonts w:ascii="Arial" w:hAnsi="Arial" w:cs="Arial"/>
                  <w:b w:val="0"/>
                  <w:sz w:val="18"/>
                  <w:szCs w:val="18"/>
                </w:rPr>
                <w:t>de</w:t>
              </w:r>
            </w:ins>
            <w:ins w:id="399" w:author="Katherine Chiluiza" w:date="2015-03-10T15:06:00Z">
              <w:r w:rsidR="006C0A9B">
                <w:rPr>
                  <w:rFonts w:ascii="Arial" w:hAnsi="Arial" w:cs="Arial"/>
                  <w:b w:val="0"/>
                  <w:sz w:val="18"/>
                  <w:szCs w:val="18"/>
                </w:rPr>
                <w:t xml:space="preserve"> la solución propuesta, a partir del </w:t>
              </w:r>
            </w:ins>
            <w:ins w:id="400" w:author="Katherine Chiluiza" w:date="2015-03-10T15:07:00Z">
              <w:r w:rsidR="006C0A9B">
                <w:rPr>
                  <w:rFonts w:ascii="Arial" w:hAnsi="Arial" w:cs="Arial"/>
                  <w:b w:val="0"/>
                  <w:sz w:val="18"/>
                  <w:szCs w:val="18"/>
                </w:rPr>
                <w:t>análisis</w:t>
              </w:r>
            </w:ins>
            <w:ins w:id="401" w:author="Katherine Chiluiza" w:date="2015-03-10T15:06:00Z">
              <w:r w:rsidR="006C0A9B">
                <w:rPr>
                  <w:rFonts w:ascii="Arial" w:hAnsi="Arial" w:cs="Arial"/>
                  <w:b w:val="0"/>
                  <w:sz w:val="18"/>
                  <w:szCs w:val="18"/>
                </w:rPr>
                <w:t xml:space="preserve"> de revisión de literatura</w:t>
              </w:r>
            </w:ins>
            <w:del w:id="402" w:author="Katherine Chiluiza" w:date="2015-03-10T15:05:00Z">
              <w:r w:rsidR="00AA5C1B" w:rsidRPr="00970050" w:rsidDel="001B32F4">
                <w:rPr>
                  <w:rFonts w:ascii="Arial" w:hAnsi="Arial" w:cs="Arial"/>
                  <w:b w:val="0"/>
                  <w:sz w:val="18"/>
                  <w:szCs w:val="18"/>
                </w:rPr>
                <w:delText>Directrices de diseño recomendadas para un modelador de datos que utilice superficie colaborativa.</w:delText>
              </w:r>
            </w:del>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3C1D6105"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del w:id="403" w:author="Katherine Chiluiza" w:date="2015-03-10T15:04:00Z">
              <w:r w:rsidRPr="00970050" w:rsidDel="001B32F4">
                <w:rPr>
                  <w:rFonts w:ascii="Arial" w:hAnsi="Arial" w:cs="Arial"/>
                  <w:b/>
                  <w:sz w:val="24"/>
                  <w:szCs w:val="24"/>
                </w:rPr>
                <w:delText>Recomendación</w:delText>
              </w:r>
            </w:del>
            <w:ins w:id="404" w:author="Katherine Chiluiza" w:date="2015-03-10T15:04:00Z">
              <w:r w:rsidR="001B32F4">
                <w:rPr>
                  <w:rFonts w:ascii="Arial" w:hAnsi="Arial" w:cs="Arial"/>
                  <w:b/>
                  <w:sz w:val="24"/>
                  <w:szCs w:val="24"/>
                </w:rPr>
                <w:t xml:space="preserve">Descripción </w:t>
              </w:r>
            </w:ins>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Soporte Multi-Usuario</w:t>
            </w:r>
          </w:p>
        </w:tc>
        <w:tc>
          <w:tcPr>
            <w:tcW w:w="4678" w:type="dxa"/>
            <w:tcBorders>
              <w:top w:val="single" w:sz="4" w:space="0" w:color="auto"/>
            </w:tcBorders>
          </w:tcPr>
          <w:p w14:paraId="7D6EADF4" w14:textId="18A16F21"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ins w:id="405" w:author="Katherine Chiluiza" w:date="2015-03-10T15:08:00Z">
              <w:r w:rsidR="006C0A9B">
                <w:rPr>
                  <w:rFonts w:ascii="Arial" w:hAnsi="Arial" w:cs="Arial"/>
                  <w:sz w:val="24"/>
                  <w:szCs w:val="24"/>
                </w:rPr>
                <w:t>.</w:t>
              </w:r>
            </w:ins>
            <w:del w:id="406" w:author="Katherine Chiluiza" w:date="2015-03-10T15:08:00Z">
              <w:r w:rsidR="00AA5C1B" w:rsidRPr="00970050" w:rsidDel="006C0A9B">
                <w:rPr>
                  <w:rFonts w:ascii="Arial" w:hAnsi="Arial" w:cs="Arial"/>
                  <w:sz w:val="24"/>
                  <w:szCs w:val="24"/>
                </w:rPr>
                <w:delText>.</w:delText>
              </w:r>
            </w:del>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0430F399"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w:t>
            </w:r>
            <w:ins w:id="407" w:author="Katherine Chiluiza" w:date="2015-03-10T15:08:00Z">
              <w:r w:rsidR="006C0A9B">
                <w:rPr>
                  <w:rFonts w:ascii="Arial" w:hAnsi="Arial" w:cs="Arial"/>
                  <w:b w:val="0"/>
                  <w:sz w:val="24"/>
                  <w:szCs w:val="24"/>
                </w:rPr>
                <w:t>e</w:t>
              </w:r>
            </w:ins>
            <w:del w:id="408" w:author="Katherine Chiluiza" w:date="2015-03-10T15:08:00Z">
              <w:r w:rsidRPr="00970050" w:rsidDel="006C0A9B">
                <w:rPr>
                  <w:rFonts w:ascii="Arial" w:hAnsi="Arial" w:cs="Arial"/>
                  <w:b w:val="0"/>
                  <w:sz w:val="24"/>
                  <w:szCs w:val="24"/>
                </w:rPr>
                <w:delText>ar</w:delText>
              </w:r>
            </w:del>
            <w:r w:rsidRPr="00970050">
              <w:rPr>
                <w:rFonts w:ascii="Arial" w:hAnsi="Arial" w:cs="Arial"/>
                <w:b w:val="0"/>
                <w:sz w:val="24"/>
                <w:szCs w:val="24"/>
              </w:rPr>
              <w:t xml:space="preserve">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1022602" w:rsidR="001D7D9F" w:rsidRDefault="001D7D9F" w:rsidP="001D7D9F">
      <w:pPr>
        <w:pStyle w:val="NombreCapitulo"/>
      </w:pPr>
      <w:r w:rsidRPr="001D7D9F">
        <w:t>ANÁLISIS Y DISEÑO DE LA SOLUCIÓN</w:t>
      </w:r>
    </w:p>
    <w:p w14:paraId="5B8BB55A" w14:textId="3636FD2D" w:rsidR="00195342" w:rsidRPr="001D7D9F" w:rsidRDefault="00313CB6" w:rsidP="00195342">
      <w:pPr>
        <w:pStyle w:val="Texto"/>
      </w:pPr>
      <w:r>
        <w:t>E</w:t>
      </w:r>
      <w:del w:id="409" w:author="Katherine Chiluiza" w:date="2015-03-11T10:39:00Z">
        <w:r w:rsidDel="00BC7F68">
          <w:delText>n e</w:delText>
        </w:r>
      </w:del>
      <w:r>
        <w:t xml:space="preserve">ste capítulo contiene </w:t>
      </w:r>
      <w:del w:id="410" w:author="Katherine Chiluiza" w:date="2015-03-11T10:39:00Z">
        <w:r w:rsidDel="00BC7F68">
          <w:delText xml:space="preserve">un </w:delText>
        </w:r>
      </w:del>
      <w:ins w:id="411" w:author="Katherine Chiluiza" w:date="2015-03-11T10:39:00Z">
        <w:r w:rsidR="00BC7F68">
          <w:t xml:space="preserve"> el </w:t>
        </w:r>
      </w:ins>
      <w:r>
        <w:t xml:space="preserve">análisis de la solución elegida en el que se listan las características y funcionalidades que la solución debe implementar. </w:t>
      </w:r>
      <w:ins w:id="412" w:author="Katherine Chiluiza" w:date="2015-03-11T10:40:00Z">
        <w:r w:rsidR="00BC7F68">
          <w:t xml:space="preserve">También se </w:t>
        </w:r>
      </w:ins>
      <w:del w:id="413" w:author="Katherine Chiluiza" w:date="2015-03-11T10:40:00Z">
        <w:r w:rsidDel="00BC7F68">
          <w:delText xml:space="preserve">Luego se </w:delText>
        </w:r>
      </w:del>
      <w:r>
        <w:t xml:space="preserve">presentan los requerimientos funcionales y no funcionales, casos de uso, diseño de la interacción, y el diseño lógico y físico  que servirán para la conducción del desarrollo de la solución. Luego, se </w:t>
      </w:r>
      <w:del w:id="414" w:author="Katherine Chiluiza" w:date="2015-03-11T10:41:00Z">
        <w:r w:rsidDel="00BC7F68">
          <w:delText xml:space="preserve">muestra </w:delText>
        </w:r>
      </w:del>
      <w:ins w:id="415" w:author="Katherine Chiluiza" w:date="2015-03-11T10:41:00Z">
        <w:r w:rsidR="00BC7F68">
          <w:t xml:space="preserve">presenta </w:t>
        </w:r>
      </w:ins>
      <w:r>
        <w:t xml:space="preserve">el diseño de las pruebas de sistema y usabilidad que servirán para validar y verificar la solución desarrollada. Finalmente, se </w:t>
      </w:r>
      <w:del w:id="416" w:author="Katherine Chiluiza" w:date="2015-03-11T10:41:00Z">
        <w:r w:rsidDel="00BC7F68">
          <w:delText xml:space="preserve">muestra </w:delText>
        </w:r>
      </w:del>
      <w:ins w:id="417" w:author="Katherine Chiluiza" w:date="2015-03-11T10:41:00Z">
        <w:r w:rsidR="00BC7F68">
          <w:lastRenderedPageBreak/>
          <w:t xml:space="preserve">incluye </w:t>
        </w:r>
      </w:ins>
      <w:r>
        <w:t xml:space="preserve">el diseño de los experimentos que servirán para responder </w:t>
      </w:r>
      <w:ins w:id="418" w:author="Katherine Chiluiza" w:date="2015-03-11T10:41:00Z">
        <w:r w:rsidR="00BC7F68">
          <w:t xml:space="preserve">a </w:t>
        </w:r>
      </w:ins>
      <w:r>
        <w:t xml:space="preserve">las preguntas de investigación. </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067C2935" w:rsidR="00195342" w:rsidRDefault="00837A99" w:rsidP="00195342">
      <w:pPr>
        <w:pStyle w:val="Texto"/>
        <w:ind w:left="1416"/>
      </w:pPr>
      <w:r>
        <w:t xml:space="preserve">En </w:t>
      </w:r>
      <w:ins w:id="419" w:author="Katherine Chiluiza" w:date="2015-03-11T10:41:00Z">
        <w:r w:rsidR="00BC7F68">
          <w:t>el</w:t>
        </w:r>
      </w:ins>
      <w:del w:id="420" w:author="Katherine Chiluiza" w:date="2015-03-11T10:41:00Z">
        <w:r w:rsidDel="00BC7F68">
          <w:delText>la</w:delText>
        </w:r>
      </w:del>
      <w:r>
        <w:t xml:space="preserve"> capítulo anterior </w:t>
      </w:r>
      <w:r w:rsidR="00195342">
        <w:t xml:space="preserve">se </w:t>
      </w:r>
      <w:del w:id="421" w:author="Katherine Chiluiza" w:date="2015-03-11T10:41:00Z">
        <w:r w:rsidDel="00BC7F68">
          <w:delText>propusieron</w:delText>
        </w:r>
        <w:r w:rsidR="00195342" w:rsidDel="00BC7F68">
          <w:delText xml:space="preserve"> </w:delText>
        </w:r>
        <w:r w:rsidR="007B5F6A" w:rsidDel="00BC7F68">
          <w:delText>recomendaciones</w:delText>
        </w:r>
      </w:del>
      <w:ins w:id="422" w:author="Katherine Chiluiza" w:date="2015-03-11T10:41:00Z">
        <w:r w:rsidR="00BC7F68">
          <w:t>realizó a partir de la revisión de literatura un resumen de caracter</w:t>
        </w:r>
      </w:ins>
      <w:ins w:id="423" w:author="Katherine Chiluiza" w:date="2015-03-11T10:42:00Z">
        <w:r w:rsidR="00BC7F68">
          <w:t>ísticas que debería incluirse como parte</w:t>
        </w:r>
      </w:ins>
      <w:del w:id="424" w:author="Katherine Chiluiza" w:date="2015-03-11T10:42:00Z">
        <w:r w:rsidR="00195342" w:rsidDel="00BC7F68">
          <w:delText xml:space="preserve"> para conducir </w:delText>
        </w:r>
      </w:del>
      <w:ins w:id="425" w:author="Katherine Chiluiza" w:date="2015-03-11T10:42:00Z">
        <w:r w:rsidR="00BC7F68">
          <w:t>d</w:t>
        </w:r>
      </w:ins>
      <w:r w:rsidR="00195342">
        <w:t xml:space="preserve">el diseño de la solución </w:t>
      </w:r>
      <w:r>
        <w:t xml:space="preserve">de superficie colaborativa (ver tabla </w:t>
      </w:r>
      <w:r w:rsidR="00E235E5">
        <w:t>2</w:t>
      </w:r>
      <w:r w:rsidR="00CF1F5B">
        <w:t>.</w:t>
      </w:r>
      <w:r w:rsidR="00E235E5">
        <w:t>3</w:t>
      </w:r>
      <w:ins w:id="426" w:author="Katherine Chiluiza" w:date="2015-03-11T10:42:00Z">
        <w:r w:rsidR="00BC7F68">
          <w:t xml:space="preserve"> (revisar # de tabla)</w:t>
        </w:r>
      </w:ins>
      <w:r>
        <w:t xml:space="preserve">). En esta sección se realiza un mapeo de </w:t>
      </w:r>
      <w:del w:id="427" w:author="Katherine Chiluiza" w:date="2015-03-11T10:58:00Z">
        <w:r w:rsidDel="002C63F7">
          <w:delText xml:space="preserve">estas </w:delText>
        </w:r>
      </w:del>
      <w:ins w:id="428" w:author="Katherine Chiluiza" w:date="2015-03-11T10:58:00Z">
        <w:r w:rsidR="002C63F7">
          <w:t>las características deseables señaladas en la tabla 2.3</w:t>
        </w:r>
      </w:ins>
      <w:ins w:id="429" w:author="Katherine Chiluiza" w:date="2015-03-11T11:04:00Z">
        <w:r w:rsidR="002C63F7">
          <w:t xml:space="preserve"> y los </w:t>
        </w:r>
      </w:ins>
      <w:ins w:id="430" w:author="Katherine Chiluiza" w:date="2015-03-11T11:08:00Z">
        <w:r w:rsidR="002C63F7">
          <w:t>características</w:t>
        </w:r>
      </w:ins>
      <w:ins w:id="431" w:author="Katherine Chiluiza" w:date="2015-03-11T11:04:00Z">
        <w:r w:rsidR="002C63F7">
          <w:t xml:space="preserve"> </w:t>
        </w:r>
      </w:ins>
      <w:ins w:id="432" w:author="Katherine Chiluiza" w:date="2015-03-11T11:10:00Z">
        <w:r w:rsidR="001910A1">
          <w:t xml:space="preserve">básicas </w:t>
        </w:r>
      </w:ins>
      <w:ins w:id="433" w:author="Katherine Chiluiza" w:date="2015-03-11T11:04:00Z">
        <w:r w:rsidR="002C63F7">
          <w:t xml:space="preserve">que se implementarán. </w:t>
        </w:r>
      </w:ins>
      <w:del w:id="434" w:author="Katherine Chiluiza" w:date="2015-03-11T11:04:00Z">
        <w:r w:rsidR="007B5F6A" w:rsidDel="002C63F7">
          <w:delText>recomendaciones</w:delText>
        </w:r>
        <w:r w:rsidDel="002C63F7">
          <w:delText xml:space="preserve"> de diseño hacia las respectivas características</w:delText>
        </w:r>
        <w:r w:rsidR="00A1701F" w:rsidDel="002C63F7">
          <w:delText xml:space="preserve"> que debe mostrar el sistema implementado</w:delText>
        </w:r>
        <w:r w:rsidR="006024A1" w:rsidDel="002C63F7">
          <w:delText xml:space="preserve"> </w:delText>
        </w:r>
      </w:del>
      <w:r w:rsidR="006024A1">
        <w:t xml:space="preserve">(ver tabla </w:t>
      </w:r>
      <w:r w:rsidR="00E235E5">
        <w:t>3.1</w:t>
      </w:r>
      <w:r w:rsidR="006024A1">
        <w:t>)</w:t>
      </w:r>
      <w:r w:rsidR="00A1701F">
        <w:t xml:space="preserve">. </w:t>
      </w:r>
      <w:del w:id="435" w:author="Katherine Chiluiza" w:date="2015-03-11T11:04:00Z">
        <w:r w:rsidR="00A1701F" w:rsidDel="002C63F7">
          <w:delText xml:space="preserve">A fin de que reflejen </w:delText>
        </w:r>
        <w:r w:rsidDel="002C63F7">
          <w:delText xml:space="preserve">el cumplimiento </w:delText>
        </w:r>
        <w:r w:rsidR="007B5F6A" w:rsidDel="002C63F7">
          <w:delText xml:space="preserve">directrices </w:delText>
        </w:r>
        <w:r w:rsidDel="002C63F7">
          <w:delText>en el sistema que se implementará.</w:delText>
        </w:r>
      </w:del>
    </w:p>
    <w:p w14:paraId="19F6FC49" w14:textId="5D6A0FC0" w:rsidR="00367225" w:rsidRDefault="00367225" w:rsidP="00195342">
      <w:pPr>
        <w:pStyle w:val="Texto"/>
        <w:ind w:left="1416"/>
      </w:pPr>
    </w:p>
    <w:tbl>
      <w:tblPr>
        <w:tblStyle w:val="Tablanormal11"/>
        <w:tblW w:w="0" w:type="auto"/>
        <w:jc w:val="center"/>
        <w:tblLook w:val="04A0" w:firstRow="1" w:lastRow="0" w:firstColumn="1" w:lastColumn="0" w:noHBand="0" w:noVBand="1"/>
      </w:tblPr>
      <w:tblGrid>
        <w:gridCol w:w="5950"/>
        <w:gridCol w:w="2503"/>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1582A35E" w14:textId="505B3B3B" w:rsidR="00064CFC" w:rsidRDefault="00CF1F5B" w:rsidP="00E235E5">
            <w:pPr>
              <w:pStyle w:val="Sinespaciado"/>
              <w:spacing w:line="360" w:lineRule="auto"/>
              <w:rPr>
                <w:ins w:id="436" w:author="Katherine Chiluiza" w:date="2015-03-11T11:03:00Z"/>
                <w:rFonts w:ascii="Arial" w:hAnsi="Arial" w:cs="Arial"/>
                <w:b w:val="0"/>
                <w:sz w:val="18"/>
                <w:szCs w:val="18"/>
              </w:rPr>
            </w:pPr>
            <w:r>
              <w:rPr>
                <w:rFonts w:ascii="Arial" w:hAnsi="Arial" w:cs="Arial"/>
                <w:sz w:val="18"/>
                <w:szCs w:val="18"/>
              </w:rPr>
              <w:t>Tabla 3.1</w:t>
            </w:r>
            <w:r w:rsidR="00064CFC" w:rsidRPr="00970050">
              <w:rPr>
                <w:rFonts w:ascii="Arial" w:hAnsi="Arial" w:cs="Arial"/>
                <w:b w:val="0"/>
                <w:sz w:val="18"/>
                <w:szCs w:val="18"/>
              </w:rPr>
              <w:t xml:space="preserve">. </w:t>
            </w:r>
            <w:ins w:id="437" w:author="Katherine Chiluiza" w:date="2015-03-11T11:05:00Z">
              <w:r w:rsidR="002C63F7">
                <w:rPr>
                  <w:rFonts w:ascii="Arial" w:hAnsi="Arial" w:cs="Arial"/>
                  <w:b w:val="0"/>
                  <w:sz w:val="18"/>
                  <w:szCs w:val="18"/>
                </w:rPr>
                <w:t xml:space="preserve">Mapeo entre características deseables y </w:t>
              </w:r>
            </w:ins>
            <w:ins w:id="438" w:author="Katherine Chiluiza" w:date="2015-03-11T11:07:00Z">
              <w:r w:rsidR="002C63F7">
                <w:rPr>
                  <w:rFonts w:ascii="Arial" w:hAnsi="Arial" w:cs="Arial"/>
                  <w:b w:val="0"/>
                  <w:sz w:val="18"/>
                  <w:szCs w:val="18"/>
                </w:rPr>
                <w:t>características que se implementarán</w:t>
              </w:r>
            </w:ins>
            <w:ins w:id="439" w:author="Katherine Chiluiza" w:date="2015-03-11T11:05:00Z">
              <w:r w:rsidR="002C63F7">
                <w:rPr>
                  <w:rFonts w:ascii="Arial" w:hAnsi="Arial" w:cs="Arial"/>
                  <w:b w:val="0"/>
                  <w:sz w:val="18"/>
                  <w:szCs w:val="18"/>
                </w:rPr>
                <w:t xml:space="preserve"> de la solución. </w:t>
              </w:r>
            </w:ins>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p w14:paraId="624F358D" w14:textId="63D4E6CF" w:rsidR="002C63F7" w:rsidRDefault="002C63F7" w:rsidP="00E235E5">
            <w:pPr>
              <w:pStyle w:val="Sinespaciado"/>
              <w:spacing w:line="360" w:lineRule="auto"/>
              <w:rPr>
                <w:rFonts w:ascii="Arial" w:hAnsi="Arial" w:cs="Arial"/>
              </w:rPr>
            </w:pPr>
            <w:ins w:id="440" w:author="Katherine Chiluiza" w:date="2015-03-11T11:03:00Z">
              <w:r>
                <w:rPr>
                  <w:rFonts w:ascii="Arial" w:hAnsi="Arial" w:cs="Arial"/>
                  <w:b w:val="0"/>
                  <w:sz w:val="18"/>
                  <w:szCs w:val="18"/>
                </w:rPr>
                <w:t xml:space="preserve">Invertir esta tabla, primero características deseables </w:t>
              </w:r>
            </w:ins>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35EC9065" w:rsidR="00367225" w:rsidRPr="006024A1" w:rsidRDefault="00367225" w:rsidP="002C63F7">
            <w:pPr>
              <w:pStyle w:val="Sinespaciado"/>
              <w:spacing w:line="360" w:lineRule="auto"/>
              <w:rPr>
                <w:rFonts w:ascii="Arial" w:hAnsi="Arial" w:cs="Arial"/>
              </w:rPr>
            </w:pPr>
            <w:del w:id="441" w:author="Katherine Chiluiza" w:date="2015-03-11T11:04:00Z">
              <w:r w:rsidRPr="006024A1" w:rsidDel="002C63F7">
                <w:rPr>
                  <w:rFonts w:ascii="Arial" w:hAnsi="Arial" w:cs="Arial"/>
                </w:rPr>
                <w:delText xml:space="preserve">Características </w:delText>
              </w:r>
              <w:r w:rsidR="00064CFC" w:rsidRPr="006024A1" w:rsidDel="002C63F7">
                <w:rPr>
                  <w:rFonts w:ascii="Arial" w:hAnsi="Arial" w:cs="Arial"/>
                </w:rPr>
                <w:delText>de la solución</w:delText>
              </w:r>
              <w:r w:rsidR="00A1701F" w:rsidRPr="006024A1" w:rsidDel="002C63F7">
                <w:rPr>
                  <w:rFonts w:ascii="Arial" w:hAnsi="Arial" w:cs="Arial"/>
                </w:rPr>
                <w:delText xml:space="preserve"> </w:delText>
              </w:r>
            </w:del>
            <w:ins w:id="442" w:author="Katherine Chiluiza" w:date="2015-03-11T11:07:00Z">
              <w:r w:rsidR="002C63F7">
                <w:rPr>
                  <w:rFonts w:ascii="Arial" w:hAnsi="Arial" w:cs="Arial"/>
                </w:rPr>
                <w:t xml:space="preserve">Características </w:t>
              </w:r>
            </w:ins>
            <w:ins w:id="443" w:author="Katherine Chiluiza" w:date="2015-03-11T11:10:00Z">
              <w:r w:rsidR="001910A1">
                <w:rPr>
                  <w:rFonts w:ascii="Arial" w:hAnsi="Arial" w:cs="Arial"/>
                </w:rPr>
                <w:t xml:space="preserve">básicas </w:t>
              </w:r>
            </w:ins>
            <w:ins w:id="444" w:author="Katherine Chiluiza" w:date="2015-03-11T11:07:00Z">
              <w:r w:rsidR="002C63F7">
                <w:rPr>
                  <w:rFonts w:ascii="Arial" w:hAnsi="Arial" w:cs="Arial"/>
                </w:rPr>
                <w:t>que se implementarán</w:t>
              </w:r>
            </w:ins>
            <w:ins w:id="445" w:author="Katherine Chiluiza" w:date="2015-03-11T11:04:00Z">
              <w:r w:rsidR="002C63F7">
                <w:rPr>
                  <w:rFonts w:ascii="Arial" w:hAnsi="Arial" w:cs="Arial"/>
                </w:rPr>
                <w:t xml:space="preserve"> </w:t>
              </w:r>
            </w:ins>
          </w:p>
        </w:tc>
        <w:tc>
          <w:tcPr>
            <w:tcW w:w="2130" w:type="dxa"/>
            <w:tcBorders>
              <w:top w:val="single" w:sz="4" w:space="0" w:color="auto"/>
              <w:left w:val="single" w:sz="4" w:space="0" w:color="auto"/>
              <w:bottom w:val="single" w:sz="4" w:space="0" w:color="auto"/>
              <w:right w:val="single" w:sz="4" w:space="0" w:color="auto"/>
            </w:tcBorders>
          </w:tcPr>
          <w:p w14:paraId="0DA55847" w14:textId="2C133963"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del w:id="446" w:author="Katherine Chiluiza" w:date="2015-03-11T11:03:00Z">
              <w:r w:rsidRPr="006024A1" w:rsidDel="002C63F7">
                <w:rPr>
                  <w:rFonts w:ascii="Arial" w:hAnsi="Arial" w:cs="Arial"/>
                  <w:b/>
                </w:rPr>
                <w:delText>Recomendación de diseño</w:delText>
              </w:r>
            </w:del>
            <w:ins w:id="447" w:author="Katherine Chiluiza" w:date="2015-03-11T11:03:00Z">
              <w:r w:rsidR="002C63F7">
                <w:rPr>
                  <w:rFonts w:ascii="Arial" w:hAnsi="Arial" w:cs="Arial"/>
                  <w:b/>
                </w:rPr>
                <w:t>Características deseables</w:t>
              </w:r>
            </w:ins>
            <w:ins w:id="448" w:author="Katherine Chiluiza" w:date="2015-03-11T11:06:00Z">
              <w:r w:rsidR="002C63F7">
                <w:rPr>
                  <w:rFonts w:ascii="Arial" w:hAnsi="Arial" w:cs="Arial"/>
                  <w:b/>
                </w:rPr>
                <w:t xml:space="preserve"> a partir de revisi</w:t>
              </w:r>
            </w:ins>
            <w:ins w:id="449" w:author="Katherine Chiluiza" w:date="2015-03-11T11:07:00Z">
              <w:r w:rsidR="002C63F7">
                <w:rPr>
                  <w:rFonts w:ascii="Arial" w:hAnsi="Arial" w:cs="Arial"/>
                  <w:b/>
                </w:rPr>
                <w:t>ón de literatura</w:t>
              </w:r>
            </w:ins>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w:t>
            </w:r>
            <w:r w:rsidR="00CD788A">
              <w:rPr>
                <w:rFonts w:ascii="Arial" w:hAnsi="Arial" w:cs="Arial"/>
                <w:b w:val="0"/>
              </w:rPr>
              <w:lastRenderedPageBreak/>
              <w:t xml:space="preserve">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 xml:space="preserve">Identificación de </w:t>
            </w:r>
            <w:r>
              <w:rPr>
                <w:rFonts w:ascii="Arial" w:hAnsi="Arial" w:cs="Arial"/>
              </w:rPr>
              <w:lastRenderedPageBreak/>
              <w:t>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lastRenderedPageBreak/>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433B7225" w:rsidR="007A13F1" w:rsidRDefault="007A13F1" w:rsidP="0032744C">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ins w:id="450" w:author="Katherine Chiluiza" w:date="2015-03-11T11:18:00Z">
              <w:r w:rsidR="0032744C">
                <w:rPr>
                  <w:rFonts w:ascii="Arial" w:hAnsi="Arial" w:cs="Arial"/>
                  <w:b w:val="0"/>
                </w:rPr>
                <w:t>.</w:t>
              </w:r>
            </w:ins>
            <w:del w:id="451" w:author="Katherine Chiluiza" w:date="2015-03-11T11:18:00Z">
              <w:r w:rsidDel="0032744C">
                <w:rPr>
                  <w:rFonts w:ascii="Arial" w:hAnsi="Arial" w:cs="Arial"/>
                  <w:b w:val="0"/>
                </w:rPr>
                <w:delText>.</w:delText>
              </w:r>
            </w:del>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27EDE813" w:rsidR="00367225" w:rsidDel="002C63F7" w:rsidRDefault="00367225" w:rsidP="00195342">
      <w:pPr>
        <w:pStyle w:val="Texto"/>
        <w:ind w:left="1416"/>
        <w:rPr>
          <w:del w:id="452" w:author="Katherine Chiluiza" w:date="2015-03-11T11:06:00Z"/>
        </w:rPr>
      </w:pPr>
    </w:p>
    <w:p w14:paraId="3A3D25D7" w14:textId="261A6456" w:rsidR="007B5F6A" w:rsidDel="002C63F7" w:rsidRDefault="006024A1" w:rsidP="00195342">
      <w:pPr>
        <w:pStyle w:val="Texto"/>
        <w:ind w:left="1416"/>
        <w:rPr>
          <w:del w:id="453" w:author="Katherine Chiluiza" w:date="2015-03-11T11:06:00Z"/>
        </w:rPr>
      </w:pPr>
      <w:del w:id="454" w:author="Katherine Chiluiza" w:date="2015-03-11T11:06:00Z">
        <w:r w:rsidDel="002C63F7">
          <w:delText xml:space="preserve">Otra característica que se deberá favorecer durante la etapa de diseño del sistema, es el uso de patrones de diseño de software. Pues de esta manera se asegura que el mantenimiento de la solución sea más sencillo, en el caso de que se utilice </w:delText>
        </w:r>
        <w:r w:rsidR="00043714" w:rsidDel="002C63F7">
          <w:delText>en futuros trabajos</w:delText>
        </w:r>
        <w:r w:rsidDel="002C63F7">
          <w:delText>.</w:delText>
        </w:r>
      </w:del>
    </w:p>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6FDD6253" w:rsidR="00066CD3" w:rsidRDefault="001910A1" w:rsidP="002609FE">
      <w:pPr>
        <w:pStyle w:val="Texto"/>
        <w:ind w:left="1416"/>
      </w:pPr>
      <w:ins w:id="455" w:author="Katherine Chiluiza" w:date="2015-03-11T11:08:00Z">
        <w:r>
          <w:t xml:space="preserve">A partir de la Tabla </w:t>
        </w:r>
      </w:ins>
      <w:ins w:id="456" w:author="Katherine Chiluiza" w:date="2015-03-11T11:09:00Z">
        <w:r>
          <w:t>3.1 se plantean algunos requerimientos</w:t>
        </w:r>
      </w:ins>
      <w:ins w:id="457" w:author="Katherine Chiluiza" w:date="2015-03-11T11:13:00Z">
        <w:r>
          <w:t xml:space="preserve"> que serán incorporados en esta sección</w:t>
        </w:r>
      </w:ins>
      <w:ins w:id="458" w:author="Katherine Chiluiza" w:date="2015-03-11T11:09:00Z">
        <w:r>
          <w:t>. Para ello, se utilizará los siguientes identificadores que permitan distinguir entre requerimientos funcionales, no funcionales p</w:t>
        </w:r>
      </w:ins>
      <w:ins w:id="459" w:author="Katherine Chiluiza" w:date="2015-03-11T11:13:00Z">
        <w:r>
          <w:t xml:space="preserve">ara los dos tipos de usuarios </w:t>
        </w:r>
      </w:ins>
      <w:ins w:id="460" w:author="Katherine Chiluiza" w:date="2015-03-11T11:09:00Z">
        <w:r>
          <w:t xml:space="preserve">del sistema. La Tabla 3.2 describe los identificadores. </w:t>
        </w:r>
      </w:ins>
      <w:del w:id="461" w:author="Katherine Chiluiza" w:date="2015-03-11T11:10:00Z">
        <w:r w:rsidR="002609FE" w:rsidDel="001910A1">
          <w:delText xml:space="preserve">Para la definición de los requerimientos, </w:delText>
        </w:r>
        <w:r w:rsidR="00CE0AC6" w:rsidDel="001910A1">
          <w:delText>se utiliza</w:delText>
        </w:r>
        <w:r w:rsidR="002609FE" w:rsidDel="001910A1">
          <w:delText xml:space="preserve"> los siguiente</w:delText>
        </w:r>
        <w:r w:rsidR="00824C7C" w:rsidDel="001910A1">
          <w:delText xml:space="preserve">s identificadores (ver tabla </w:delText>
        </w:r>
        <w:r w:rsidR="00CF1F5B" w:rsidDel="001910A1">
          <w:delText>3.2</w:delText>
        </w:r>
        <w:r w:rsidR="002609FE" w:rsidDel="001910A1">
          <w:delText>).</w:delText>
        </w:r>
      </w:del>
    </w:p>
    <w:p w14:paraId="090E32A1" w14:textId="77777777" w:rsidR="002609FE" w:rsidRDefault="002609FE" w:rsidP="002609FE">
      <w:pPr>
        <w:pStyle w:val="Texto"/>
        <w:ind w:left="1416"/>
      </w:pPr>
    </w:p>
    <w:tbl>
      <w:tblPr>
        <w:tblStyle w:val="Tablanormal1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w:t>
      </w:r>
      <w:r w:rsidR="0049318C">
        <w:rPr>
          <w:color w:val="000000"/>
        </w:rPr>
        <w:lastRenderedPageBreak/>
        <w:t>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pudiendo de 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 xml:space="preserve">eliminar, luego, </w:t>
      </w:r>
      <w:r>
        <w:rPr>
          <w:color w:val="000000"/>
        </w:rPr>
        <w:lastRenderedPageBreak/>
        <w:t>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w:t>
      </w:r>
      <w:r>
        <w:lastRenderedPageBreak/>
        <w:t>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35744F">
      <w:pPr>
        <w:pStyle w:val="Texto"/>
        <w:numPr>
          <w:ilvl w:val="1"/>
          <w:numId w:val="13"/>
        </w:numPr>
      </w:pPr>
      <w:r>
        <w:rPr>
          <w:b/>
        </w:rPr>
        <w:t>Comentario</w:t>
      </w:r>
      <w:r w:rsidRPr="0045430B">
        <w:t>:</w:t>
      </w:r>
      <w:r>
        <w:t xml:space="preserve"> El estudiante deberá poder ingresar sus nombres completos y asociar su identidad a un color 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lastRenderedPageBreak/>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 xml:space="preserve">Utilizando una aplicación web deberá permitir al profesor observar el estado actual del trabajo </w:t>
      </w:r>
      <w:r>
        <w:lastRenderedPageBreak/>
        <w:t>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Default="00C02D7B" w:rsidP="0035744F">
      <w:pPr>
        <w:pStyle w:val="Texto"/>
        <w:numPr>
          <w:ilvl w:val="1"/>
          <w:numId w:val="13"/>
        </w:numPr>
        <w:rPr>
          <w:ins w:id="462" w:author="Katherine Chiluiza" w:date="2015-03-11T11:27:00Z"/>
        </w:r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324A272D" w14:textId="6B70B8F5" w:rsidR="0032744C" w:rsidRPr="00305AB4" w:rsidRDefault="0032744C">
      <w:pPr>
        <w:pStyle w:val="Texto"/>
        <w:numPr>
          <w:ilvl w:val="0"/>
          <w:numId w:val="13"/>
        </w:numPr>
        <w:pPrChange w:id="463" w:author="Katherine Chiluiza" w:date="2015-03-11T11:27:00Z">
          <w:pPr>
            <w:pStyle w:val="Texto"/>
            <w:numPr>
              <w:ilvl w:val="1"/>
              <w:numId w:val="13"/>
            </w:numPr>
            <w:ind w:left="2265" w:hanging="360"/>
          </w:pPr>
        </w:pPrChange>
      </w:pPr>
      <w:ins w:id="464" w:author="Katherine Chiluiza" w:date="2015-03-11T11:27:00Z">
        <w:r>
          <w:t>Lo de multitouch dónde está???</w:t>
        </w:r>
      </w:ins>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rPr>
          <w:ins w:id="465" w:author="Katherine Chiluiza" w:date="2015-03-11T11:14:00Z"/>
        </w:rPr>
      </w:pPr>
      <w:r w:rsidRPr="00920C4E">
        <w:rPr>
          <w:b/>
        </w:rPr>
        <w:t>RNF-06:</w:t>
      </w:r>
      <w:r>
        <w:t xml:space="preserve"> El sistema debe ser portable. Se debe asegurar la facilidad de configuración para el despliegue de nuevas superficies colaborativas.</w:t>
      </w:r>
    </w:p>
    <w:p w14:paraId="1B11FA19" w14:textId="6FDEDACA" w:rsidR="001910A1" w:rsidRDefault="001910A1" w:rsidP="0035744F">
      <w:pPr>
        <w:pStyle w:val="Texto"/>
        <w:numPr>
          <w:ilvl w:val="0"/>
          <w:numId w:val="14"/>
        </w:numPr>
      </w:pPr>
      <w:ins w:id="466" w:author="Katherine Chiluiza" w:date="2015-03-11T11:14:00Z">
        <w:r>
          <w:rPr>
            <w:b/>
          </w:rPr>
          <w:t>Lo del costo?</w:t>
        </w:r>
        <w:r>
          <w:t>??????????</w:t>
        </w:r>
      </w:ins>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rPr>
          <w:ins w:id="467" w:author="Katherine Chiluiza" w:date="2015-03-11T11:15:00Z"/>
        </w:rPr>
      </w:pPr>
      <w:r>
        <w:t>CASOS DE USO</w:t>
      </w:r>
    </w:p>
    <w:p w14:paraId="537C5F28" w14:textId="3D495812" w:rsidR="001910A1" w:rsidRDefault="001910A1">
      <w:pPr>
        <w:pStyle w:val="Subtitulocapitulo"/>
        <w:numPr>
          <w:ilvl w:val="0"/>
          <w:numId w:val="0"/>
        </w:numPr>
        <w:ind w:left="792"/>
        <w:pPrChange w:id="468" w:author="Katherine Chiluiza" w:date="2015-03-11T11:15:00Z">
          <w:pPr>
            <w:pStyle w:val="Subtitulocapitulo"/>
          </w:pPr>
        </w:pPrChange>
      </w:pPr>
      <w:ins w:id="469" w:author="Katherine Chiluiza" w:date="2015-03-11T11:15:00Z">
        <w:r>
          <w:lastRenderedPageBreak/>
          <w:t xml:space="preserve"> A partir de los requerimientos identificados en la sección anterior, se describen aquí los casos de uso par los dos tipos de usuario . </w:t>
        </w:r>
      </w:ins>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2B33B19B" w:rsidR="00667201" w:rsidRDefault="001910A1" w:rsidP="00525F5D">
      <w:pPr>
        <w:pStyle w:val="Texto"/>
        <w:rPr>
          <w:b/>
          <w:bCs/>
          <w:color w:val="000000"/>
        </w:rPr>
      </w:pPr>
      <w:ins w:id="470" w:author="Katherine Chiluiza" w:date="2015-03-11T11:16:00Z">
        <w:r>
          <w:rPr>
            <w:b/>
            <w:bCs/>
            <w:color w:val="000000"/>
          </w:rPr>
          <w:t xml:space="preserve">La figura 3.1 presenta el diagrama de casos de uso del sistema y en las siguientes sub-secciones se describe en detalle este diagrama. </w:t>
        </w:r>
      </w:ins>
    </w:p>
    <w:p w14:paraId="1E1B4EF3" w14:textId="77777777" w:rsidR="00525F5D" w:rsidRPr="00667201" w:rsidRDefault="00525F5D" w:rsidP="00525F5D">
      <w:pPr>
        <w:pStyle w:val="Texto"/>
      </w:pPr>
      <w:r w:rsidRPr="00667201">
        <w:rPr>
          <w:b/>
          <w:bCs/>
          <w:color w:val="000000"/>
        </w:rPr>
        <w:t xml:space="preserve">Actores </w:t>
      </w:r>
    </w:p>
    <w:p w14:paraId="18B090AE" w14:textId="79315BC0"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 xml:space="preserve">Una persona interesada en realizar modelos lógicos de bases de datos representados a través de diagramas </w:t>
      </w:r>
      <w:r w:rsidRPr="00667201">
        <w:rPr>
          <w:color w:val="000000"/>
        </w:rPr>
        <w:lastRenderedPageBreak/>
        <w:t xml:space="preserve">entidad-relación. Esta persona puede </w:t>
      </w:r>
      <w:del w:id="471" w:author="Katherine Chiluiza" w:date="2015-03-11T11:17:00Z">
        <w:r w:rsidRPr="00667201" w:rsidDel="001910A1">
          <w:rPr>
            <w:color w:val="000000"/>
          </w:rPr>
          <w:delText xml:space="preserve">desear </w:delText>
        </w:r>
      </w:del>
      <w:r w:rsidRPr="00667201">
        <w:rPr>
          <w:color w:val="000000"/>
        </w:rPr>
        <w:t>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lastRenderedPageBreak/>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sidRPr="0032744C">
        <w:rPr>
          <w:i/>
          <w:color w:val="000000"/>
          <w:rPrChange w:id="472" w:author="Katherine Chiluiza" w:date="2015-03-11T11:19:00Z">
            <w:rPr>
              <w:color w:val="000000"/>
            </w:rPr>
          </w:rPrChange>
        </w:rPr>
        <w:t>.</w:t>
      </w:r>
      <w:r w:rsidRPr="0032744C">
        <w:rPr>
          <w:i/>
          <w:color w:val="000000"/>
          <w:rPrChange w:id="473" w:author="Katherine Chiluiza" w:date="2015-03-11T11:19:00Z">
            <w:rPr>
              <w:color w:val="000000"/>
            </w:rPr>
          </w:rPrChange>
        </w:rPr>
        <w:t>scti</w:t>
      </w:r>
      <w:r w:rsidRPr="00667201">
        <w:rPr>
          <w:color w:val="000000"/>
        </w:rPr>
        <w:t xml:space="preserve">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5E748025" w14:textId="13BDFD72" w:rsidR="0032744C" w:rsidRDefault="001D7D9F" w:rsidP="00E15BE0">
      <w:pPr>
        <w:pStyle w:val="Subtitulocapitulo"/>
      </w:pPr>
      <w:r>
        <w:t xml:space="preserve">DISEÑO LÓGICO Y FÍSICO DE LA </w:t>
      </w:r>
      <w:commentRangeStart w:id="474"/>
      <w:r>
        <w:t>SOLUCIÓN</w:t>
      </w:r>
      <w:commentRangeEnd w:id="474"/>
      <w:r w:rsidR="00E15BE0">
        <w:rPr>
          <w:rStyle w:val="Refdecomentario"/>
          <w:rFonts w:asciiTheme="minorHAnsi" w:eastAsiaTheme="minorHAnsi" w:hAnsiTheme="minorHAnsi" w:cstheme="minorBidi"/>
          <w:b w:val="0"/>
          <w:bCs w:val="0"/>
          <w:color w:val="auto"/>
          <w:lang w:eastAsia="en-US"/>
        </w:rPr>
        <w:commentReference w:id="474"/>
      </w:r>
    </w:p>
    <w:p w14:paraId="75E77B79" w14:textId="24FD9AB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w:t>
      </w:r>
      <w:ins w:id="475" w:author="Katherine Chiluiza" w:date="2015-03-11T11:20:00Z">
        <w:r w:rsidR="0032744C">
          <w:t>, que puede ser una</w:t>
        </w:r>
      </w:ins>
      <w:del w:id="476" w:author="Katherine Chiluiza" w:date="2015-03-11T11:20:00Z">
        <w:r w:rsidR="001235F6" w:rsidDel="0032744C">
          <w:delText xml:space="preserve"> de</w:delText>
        </w:r>
        <w:r w:rsidR="0046202E" w:rsidDel="0032744C">
          <w:delText xml:space="preserve"> </w:delText>
        </w:r>
      </w:del>
      <w:ins w:id="477" w:author="Katherine Chiluiza" w:date="2015-03-11T11:20:00Z">
        <w:r w:rsidR="0032744C">
          <w:t xml:space="preserve"> </w:t>
        </w:r>
      </w:ins>
      <w:r w:rsidR="0046202E">
        <w:t xml:space="preserve">mesa común y corriente, se </w:t>
      </w:r>
      <w:r w:rsidR="00E523B5">
        <w:t>observa</w:t>
      </w:r>
      <w:r w:rsidR="001235F6">
        <w:t xml:space="preserve"> </w:t>
      </w:r>
      <w:r w:rsidR="0046202E">
        <w:t xml:space="preserve">una proyección </w:t>
      </w:r>
      <w:del w:id="478" w:author="Katherine Chiluiza" w:date="2015-03-11T11:20:00Z">
        <w:r w:rsidR="0046202E" w:rsidDel="0032744C">
          <w:delText>la pantalla del computado</w:delText>
        </w:r>
        <w:r w:rsidR="00584C8E" w:rsidDel="0032744C">
          <w:delText xml:space="preserve">r </w:delText>
        </w:r>
      </w:del>
      <w:r w:rsidR="0046202E">
        <w:t xml:space="preserve">con la que los estudiantes </w:t>
      </w:r>
      <w:r w:rsidR="001235F6">
        <w:t>pueden</w:t>
      </w:r>
      <w:r w:rsidR="0046202E">
        <w:t xml:space="preserve"> 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w:t>
      </w:r>
      <w:ins w:id="479" w:author="Katherine Chiluiza" w:date="2015-03-11T11:21:00Z">
        <w:r w:rsidR="0032744C">
          <w:t>é</w:t>
        </w:r>
      </w:ins>
      <w:del w:id="480" w:author="Katherine Chiluiza" w:date="2015-03-11T11:21:00Z">
        <w:r w:rsidR="00F767E9" w:rsidDel="0032744C">
          <w:delText>e</w:delText>
        </w:r>
      </w:del>
      <w:r w:rsidR="00F767E9">
        <w:t xml:space="preserve">stas tiene un color distinto, que se lo </w:t>
      </w:r>
      <w:r w:rsidR="001235F6">
        <w:t>asocia</w:t>
      </w:r>
      <w:r w:rsidR="00F767E9">
        <w:t xml:space="preserve"> a un único estudiante</w:t>
      </w:r>
      <w:ins w:id="481" w:author="Katherine Chiluiza" w:date="2015-03-11T11:21:00Z">
        <w:r w:rsidR="0032744C">
          <w:t>. Este</w:t>
        </w:r>
      </w:ins>
      <w:del w:id="482" w:author="Katherine Chiluiza" w:date="2015-03-11T11:21:00Z">
        <w:r w:rsidR="001235F6" w:rsidDel="0032744C">
          <w:delText xml:space="preserve">, el cual </w:delText>
        </w:r>
      </w:del>
      <w:ins w:id="483" w:author="Katherine Chiluiza" w:date="2015-03-11T11:21:00Z">
        <w:r w:rsidR="0032744C">
          <w:t xml:space="preserve"> color </w:t>
        </w:r>
      </w:ins>
      <w:r w:rsidR="001235F6">
        <w:t xml:space="preserve">se </w:t>
      </w:r>
      <w:del w:id="484" w:author="Katherine Chiluiza" w:date="2015-03-11T11:21:00Z">
        <w:r w:rsidR="001235F6" w:rsidDel="0032744C">
          <w:delText xml:space="preserve">utiliza </w:delText>
        </w:r>
      </w:del>
      <w:ins w:id="485" w:author="Katherine Chiluiza" w:date="2015-03-11T11:21:00Z">
        <w:r w:rsidR="0032744C">
          <w:t xml:space="preserve">usa </w:t>
        </w:r>
      </w:ins>
      <w:r w:rsidR="001235F6">
        <w:t>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lastRenderedPageBreak/>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37579A4F" w:rsidR="004031EB" w:rsidRDefault="003C359E" w:rsidP="00584C8E">
      <w:pPr>
        <w:pStyle w:val="Texto"/>
        <w:ind w:left="1416"/>
      </w:pPr>
      <w:r>
        <w:t xml:space="preserve">Para el diseño lógico de la solución (ver figura 3.3), </w:t>
      </w:r>
      <w:del w:id="486" w:author="Katherine Chiluiza" w:date="2015-03-11T11:22:00Z">
        <w:r w:rsidDel="0032744C">
          <w:delText>considere e</w:delText>
        </w:r>
      </w:del>
      <w:ins w:id="487" w:author="Katherine Chiluiza" w:date="2015-03-11T11:22:00Z">
        <w:r w:rsidR="0032744C">
          <w:t>se puede considerar e</w:t>
        </w:r>
      </w:ins>
      <w:r>
        <w:t xml:space="preserv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w:t>
      </w:r>
      <w:r w:rsidR="001A4F08">
        <w:lastRenderedPageBreak/>
        <w:t xml:space="preserve">particular, por ejemplo una entidad, 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3959B600" w:rsidR="00125D60" w:rsidRDefault="00801CAF" w:rsidP="00125D60">
      <w:pPr>
        <w:pStyle w:val="Texto"/>
        <w:ind w:left="1416"/>
        <w:jc w:val="center"/>
      </w:pPr>
      <w:r>
        <w:rPr>
          <w:b/>
          <w:sz w:val="16"/>
          <w:szCs w:val="16"/>
        </w:rPr>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ins w:id="488" w:author="Katherine Chiluiza" w:date="2015-03-11T11:23:00Z">
        <w:r w:rsidR="0032744C">
          <w:rPr>
            <w:sz w:val="16"/>
            <w:szCs w:val="16"/>
          </w:rPr>
          <w:t xml:space="preserve"> (no debería llamaarse diseño lógico… si es lo que referencias en los párrafos previos??)</w:t>
        </w:r>
      </w:ins>
    </w:p>
    <w:p w14:paraId="58539BE3" w14:textId="77777777" w:rsidR="00125D60" w:rsidRDefault="00125D60" w:rsidP="00CF061A">
      <w:pPr>
        <w:pStyle w:val="Subtitulocapitulo"/>
        <w:numPr>
          <w:ilvl w:val="0"/>
          <w:numId w:val="0"/>
        </w:numPr>
        <w:ind w:left="792"/>
      </w:pPr>
    </w:p>
    <w:p w14:paraId="4EACE9B8" w14:textId="0F977D0E" w:rsidR="00C05538" w:rsidRDefault="0086468E" w:rsidP="00734FD9">
      <w:pPr>
        <w:pStyle w:val="Texto"/>
        <w:ind w:left="1416"/>
      </w:pPr>
      <w:r>
        <w:t>En cuanto a</w:t>
      </w:r>
      <w:r w:rsidR="000877F4">
        <w:t xml:space="preserve"> la participación del profesor, se ha considerado el </w:t>
      </w:r>
      <w:del w:id="489" w:author="Katherine Chiluiza" w:date="2015-03-11T11:23:00Z">
        <w:r w:rsidR="000877F4" w:rsidDel="0032744C">
          <w:delText xml:space="preserve">despliegue </w:delText>
        </w:r>
      </w:del>
      <w:ins w:id="490" w:author="Katherine Chiluiza" w:date="2015-03-11T11:23:00Z">
        <w:r w:rsidR="0032744C">
          <w:t xml:space="preserve">uso </w:t>
        </w:r>
      </w:ins>
      <w:r w:rsidR="000877F4">
        <w:t xml:space="preserve">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589BF43C" w14:textId="77777777" w:rsidR="00EC0992" w:rsidRDefault="00EC0992" w:rsidP="0086468E">
      <w:pPr>
        <w:pStyle w:val="Texto"/>
      </w:pPr>
    </w:p>
    <w:p w14:paraId="1160FE33" w14:textId="77777777" w:rsidR="001D7D9F" w:rsidRDefault="001D7D9F" w:rsidP="001D7D9F">
      <w:pPr>
        <w:pStyle w:val="Subtitulocapitulo"/>
      </w:pPr>
      <w:r>
        <w:t>COMPONENTES DE LA SOLUCIÓN</w:t>
      </w:r>
    </w:p>
    <w:p w14:paraId="760BFB10" w14:textId="17D06F4A"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 xml:space="preserve">El </w:t>
      </w:r>
      <w:ins w:id="491" w:author="Katherine Chiluiza" w:date="2015-03-11T11:25:00Z">
        <w:r w:rsidR="0032744C">
          <w:t>c</w:t>
        </w:r>
      </w:ins>
      <w:del w:id="492" w:author="Katherine Chiluiza" w:date="2015-03-11T11:25:00Z">
        <w:r w:rsidR="006F1626" w:rsidDel="0032744C">
          <w:delText>C</w:delText>
        </w:r>
      </w:del>
      <w:r w:rsidR="006F1626">
        <w:t>omponente de captura de movimiento o también denominado Servidor de rastreo</w:t>
      </w:r>
      <w:r>
        <w:t xml:space="preserve"> </w:t>
      </w:r>
      <w:r w:rsidR="006F1626">
        <w:t>permite conocer la posición de  las plumas de los estudiantes en todo momento</w:t>
      </w:r>
      <w:ins w:id="493" w:author="Katherine Chiluiza" w:date="2015-03-11T11:25:00Z">
        <w:r w:rsidR="0032744C">
          <w:t>,</w:t>
        </w:r>
      </w:ins>
      <w:r w:rsidR="006F1626">
        <w:t xml:space="preserve">  para determinar su</w:t>
      </w:r>
      <w:r w:rsidR="00EB4187">
        <w:t xml:space="preserve"> interacción</w:t>
      </w:r>
      <w:r w:rsidR="006F1626">
        <w:t xml:space="preserve"> con la superficie proyectada. El </w:t>
      </w:r>
      <w:ins w:id="494" w:author="Katherine Chiluiza" w:date="2015-03-11T11:25:00Z">
        <w:r w:rsidR="0032744C">
          <w:t>c</w:t>
        </w:r>
      </w:ins>
      <w:del w:id="495" w:author="Katherine Chiluiza" w:date="2015-03-11T11:25:00Z">
        <w:r w:rsidR="006F1626" w:rsidDel="0032744C">
          <w:delText>C</w:delText>
        </w:r>
      </w:del>
      <w:r w:rsidR="006F1626">
        <w:t xml:space="preserve">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lastRenderedPageBreak/>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la capacidad de procesar </w:t>
      </w:r>
      <w:r w:rsidR="006C681D">
        <w:t>la lectura simultánea de posición de varias plumas</w:t>
      </w:r>
      <w:r w:rsidR="00AC7473">
        <w:t xml:space="preserve"> en paralelo, pues de esta </w:t>
      </w:r>
      <w:r w:rsidR="00AC7473">
        <w:lastRenderedPageBreak/>
        <w:t>manera se soportará la interacción multitouch con la superficie.</w:t>
      </w:r>
    </w:p>
    <w:p w14:paraId="2130838B" w14:textId="1A7539CC" w:rsidR="00BB6C61" w:rsidRDefault="00DE3B07" w:rsidP="00FD0426">
      <w:pPr>
        <w:pStyle w:val="Texto"/>
        <w:ind w:left="2124"/>
      </w:pPr>
      <w:r>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355EDE1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xml:space="preserve">. </w:t>
      </w:r>
      <w:del w:id="496" w:author="Katherine Chiluiza" w:date="2015-03-11T11:30:00Z">
        <w:r w:rsidR="0027058C" w:rsidDel="00E15BE0">
          <w:delText xml:space="preserve">El cuál </w:delText>
        </w:r>
      </w:del>
      <w:ins w:id="497" w:author="Katherine Chiluiza" w:date="2015-03-11T11:30:00Z">
        <w:r w:rsidR="00E15BE0">
          <w:t xml:space="preserve">Este componente </w:t>
        </w:r>
      </w:ins>
      <w:r w:rsidR="0027058C">
        <w:t>utiliza</w:t>
      </w:r>
      <w:r>
        <w:t xml:space="preserve"> la representació</w:t>
      </w:r>
      <w:r w:rsidR="00801CAF">
        <w:t>n</w:t>
      </w:r>
      <w:ins w:id="498" w:author="Katherine Chiluiza" w:date="2015-03-11T11:31:00Z">
        <w:r w:rsidR="00E15BE0">
          <w:t xml:space="preserve"> de clases</w:t>
        </w:r>
      </w:ins>
      <w:r w:rsidR="00801CAF">
        <w:t xml:space="preserve"> </w:t>
      </w:r>
      <w:del w:id="499" w:author="Katherine Chiluiza" w:date="2015-03-11T11:31:00Z">
        <w:r w:rsidR="00801CAF" w:rsidDel="00E15BE0">
          <w:delText xml:space="preserve">de </w:delText>
        </w:r>
      </w:del>
      <w:r w:rsidR="00801CAF">
        <w:t>que</w:t>
      </w:r>
      <w:ins w:id="500" w:author="Katherine Chiluiza" w:date="2015-03-11T11:31:00Z">
        <w:r w:rsidR="00E15BE0">
          <w:t xml:space="preserve"> se</w:t>
        </w:r>
      </w:ins>
      <w:r w:rsidR="00801CAF">
        <w:t xml:space="preserve"> observa en la figura 3.5</w:t>
      </w:r>
      <w:r>
        <w:t xml:space="preserve">. </w:t>
      </w:r>
      <w:ins w:id="501" w:author="Katherine Chiluiza" w:date="2015-03-11T11:30:00Z">
        <w:r w:rsidR="00E15BE0">
          <w:t xml:space="preserve"> (</w:t>
        </w:r>
      </w:ins>
      <w:ins w:id="502" w:author="Katherine Chiluiza" w:date="2015-03-11T11:31:00Z">
        <w:r w:rsidR="00E15BE0">
          <w:t>es esto lo que quisiste decir?)</w:t>
        </w:r>
      </w:ins>
    </w:p>
    <w:p w14:paraId="3AC8B5C2" w14:textId="5D6723C2" w:rsidR="006C1BFD" w:rsidRDefault="0027058C" w:rsidP="006C1BFD">
      <w:pPr>
        <w:pStyle w:val="Subtitulocapitulo"/>
        <w:numPr>
          <w:ilvl w:val="0"/>
          <w:numId w:val="0"/>
        </w:numPr>
        <w:ind w:left="1224"/>
      </w:pPr>
      <w:r>
        <w:rPr>
          <w:noProof/>
        </w:rPr>
        <w:lastRenderedPageBreak/>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7036E7FC" w:rsidR="00FB60FD" w:rsidRDefault="0037661E" w:rsidP="00BA04F0">
      <w:pPr>
        <w:pStyle w:val="Texto"/>
        <w:ind w:left="2124"/>
      </w:pPr>
      <w:del w:id="503" w:author="Katherine Chiluiza" w:date="2015-03-11T11:32:00Z">
        <w:r w:rsidDel="00E15BE0">
          <w:delText>Se encarga</w:delText>
        </w:r>
      </w:del>
      <w:ins w:id="504" w:author="Katherine Chiluiza" w:date="2015-03-11T11:32:00Z">
        <w:r w:rsidR="00E15BE0">
          <w:t>El componente se encarga</w:t>
        </w:r>
      </w:ins>
      <w:r>
        <w:t xml:space="preserve">,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11D2050" w:rsidR="00FB60FD" w:rsidRDefault="00E15BE0" w:rsidP="00BA04F0">
      <w:pPr>
        <w:pStyle w:val="Texto"/>
        <w:ind w:left="2124"/>
      </w:pPr>
      <w:ins w:id="505" w:author="Katherine Chiluiza" w:date="2015-03-11T11:32:00Z">
        <w:r>
          <w:lastRenderedPageBreak/>
          <w:t>Este componente tambi</w:t>
        </w:r>
      </w:ins>
      <w:ins w:id="506" w:author="Katherine Chiluiza" w:date="2015-03-11T11:33:00Z">
        <w:r>
          <w:t>én</w:t>
        </w:r>
      </w:ins>
      <w:del w:id="507" w:author="Katherine Chiluiza" w:date="2015-03-11T11:32:00Z">
        <w:r w:rsidR="0037661E" w:rsidDel="00E15BE0">
          <w:delText>También</w:delText>
        </w:r>
      </w:del>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lastRenderedPageBreak/>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l 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lastRenderedPageBreak/>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4796C159"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ins w:id="508" w:author="Katherine Chiluiza" w:date="2015-03-11T11:35:00Z">
        <w:r w:rsidR="00E15BE0">
          <w:t>, específicamente</w:t>
        </w:r>
      </w:ins>
      <w:r w:rsidR="00587149">
        <w:t xml:space="preserve"> </w:t>
      </w:r>
      <w:r w:rsidR="002E5849">
        <w:t>con marcas infrarrojas</w:t>
      </w:r>
      <w:ins w:id="509" w:author="Katherine Chiluiza" w:date="2015-03-11T11:35:00Z">
        <w:r w:rsidR="00E15BE0">
          <w:t>,</w:t>
        </w:r>
      </w:ins>
      <w:r w:rsidR="002E5849">
        <w:t xml:space="preserve">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w:t>
      </w:r>
      <w:r w:rsidR="002E5849">
        <w:lastRenderedPageBreak/>
        <w:t>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EC0992">
      <w:pPr>
        <w:pStyle w:val="Texto"/>
        <w:ind w:left="1416"/>
        <w:jc w:val="left"/>
      </w:pPr>
      <w:r>
        <w:rPr>
          <w:noProof/>
        </w:rPr>
        <w:drawing>
          <wp:inline distT="0" distB="0" distL="0" distR="0" wp14:anchorId="402C4626" wp14:editId="616ACE30">
            <wp:extent cx="4707248" cy="2305050"/>
            <wp:effectExtent l="19050" t="19050" r="1778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4712178" cy="2307464"/>
                    </a:xfrm>
                    <a:prstGeom prst="rect">
                      <a:avLst/>
                    </a:prstGeom>
                    <a:noFill/>
                    <a:ln>
                      <a:solidFill>
                        <a:schemeClr val="tx1"/>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D4B9FF" w14:textId="601F07C9" w:rsidR="00380B7E" w:rsidRDefault="00BC37C4" w:rsidP="00EC0992">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7D8454C6" w:rsidR="00380B7E" w:rsidRDefault="005101EB" w:rsidP="00587149">
      <w:pPr>
        <w:pStyle w:val="Texto"/>
        <w:ind w:left="1416"/>
      </w:pPr>
      <w:r>
        <w:lastRenderedPageBreak/>
        <w:t xml:space="preserve">Para la edición de un objeto, se propone realizar un gesto de toque o click </w:t>
      </w:r>
      <w:r w:rsidR="003256E1">
        <w:t>utilizando la pluma</w:t>
      </w:r>
      <w:r>
        <w:t xml:space="preserve">. Por ejemplo, cuando el estudiante  desee agregar un atributo a una entidad, </w:t>
      </w:r>
      <w:ins w:id="510" w:author="Katherine Chiluiza" w:date="2015-03-11T11:37:00Z">
        <w:r w:rsidR="00E15BE0">
          <w:t>é</w:t>
        </w:r>
      </w:ins>
      <w:del w:id="511" w:author="Katherine Chiluiza" w:date="2015-03-11T11:37:00Z">
        <w:r w:rsidDel="00E15BE0">
          <w:delText>e</w:delText>
        </w:r>
      </w:del>
      <w:r>
        <w:t>ste deberá tocar</w:t>
      </w:r>
      <w:r w:rsidR="003256E1">
        <w:t>la</w:t>
      </w:r>
      <w:r>
        <w:t xml:space="preserve"> con la pluma, para posteriormente ingresar el texto de</w:t>
      </w:r>
      <w:r w:rsidR="003256E1">
        <w:t>l</w:t>
      </w:r>
      <w:r>
        <w:t xml:space="preserve"> atributo en su tablet.</w:t>
      </w:r>
    </w:p>
    <w:p w14:paraId="344CB8B1" w14:textId="58B52591"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ins w:id="512" w:author="Katherine Chiluiza" w:date="2015-03-11T11:38:00Z">
        <w:r w:rsidR="00E15BE0">
          <w:t xml:space="preserve">en </w:t>
        </w:r>
      </w:ins>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513"/>
      <w:r>
        <w:t>PRUEBAS</w:t>
      </w:r>
      <w:commentRangeEnd w:id="513"/>
      <w:r w:rsidR="00BD20AE">
        <w:rPr>
          <w:rStyle w:val="Refdecomentario"/>
          <w:rFonts w:asciiTheme="minorHAnsi" w:eastAsiaTheme="minorHAnsi" w:hAnsiTheme="minorHAnsi" w:cstheme="minorBidi"/>
          <w:b w:val="0"/>
          <w:bCs w:val="0"/>
          <w:color w:val="auto"/>
          <w:lang w:eastAsia="en-US"/>
        </w:rPr>
        <w:commentReference w:id="513"/>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1E86CC65" w14:textId="77777777" w:rsidR="001F0C08" w:rsidRDefault="001F0C08" w:rsidP="001F0C08">
      <w:pPr>
        <w:pStyle w:val="Texto"/>
        <w:ind w:left="1416"/>
      </w:pPr>
      <w:r>
        <w:t xml:space="preserve">Para el presente estudio se realizó: una prueba de sistema que tiene como objetivo verificar el sistema propuesto considerando buenas prácticas ingeniería de software; una prueba de usabilidad de la solución; y, finalmente el experimento correspondiente para responder las preguntas de investigación.  </w:t>
      </w:r>
    </w:p>
    <w:p w14:paraId="345C110A" w14:textId="77777777" w:rsidR="001F0C08" w:rsidRDefault="001F0C08" w:rsidP="001F0C08">
      <w:pPr>
        <w:spacing w:line="240" w:lineRule="auto"/>
        <w:jc w:val="both"/>
        <w:rPr>
          <w:rFonts w:ascii="Arial" w:eastAsia="Times New Roman" w:hAnsi="Arial" w:cs="Arial"/>
          <w:b/>
          <w:sz w:val="24"/>
          <w:szCs w:val="24"/>
          <w:lang w:eastAsia="es-EC"/>
        </w:rPr>
      </w:pPr>
    </w:p>
    <w:p w14:paraId="4B067803" w14:textId="77777777" w:rsidR="001F0C08" w:rsidRDefault="001F0C08" w:rsidP="001F0C08">
      <w:pPr>
        <w:pStyle w:val="Texto"/>
        <w:ind w:firstLine="591"/>
        <w:rPr>
          <w:b/>
        </w:rPr>
      </w:pPr>
      <w:r w:rsidRPr="00A53BA2">
        <w:rPr>
          <w:b/>
        </w:rPr>
        <w:t>Pruebas de Software</w:t>
      </w:r>
    </w:p>
    <w:p w14:paraId="5236DA97" w14:textId="77777777" w:rsidR="001F0C08" w:rsidRPr="00605522" w:rsidRDefault="001F0C08" w:rsidP="001F0C08">
      <w:pPr>
        <w:pStyle w:val="Texto"/>
        <w:ind w:left="1416"/>
      </w:pPr>
      <w:r>
        <w:lastRenderedPageBreak/>
        <w:t xml:space="preserve">Los casos de prueba de software, fueron diseñados considerando un enfoque de caja negra y en concordancia al estándar IEEE </w:t>
      </w:r>
      <w:r w:rsidRPr="00B77A10">
        <w:t>829-1998</w:t>
      </w:r>
      <w:r>
        <w:t>. El documento de pruebas que contiene estos casos de pruebas se encuentra ubicado en el anexo A.</w:t>
      </w:r>
    </w:p>
    <w:p w14:paraId="1D6CA1FB" w14:textId="77777777" w:rsidR="001F0C08" w:rsidRDefault="001F0C08" w:rsidP="001F0C08">
      <w:pPr>
        <w:pStyle w:val="Texto"/>
        <w:rPr>
          <w:b/>
        </w:rPr>
      </w:pPr>
    </w:p>
    <w:p w14:paraId="6B8EECD4" w14:textId="77777777" w:rsidR="001F0C08" w:rsidRPr="00A53BA2" w:rsidRDefault="001F0C08" w:rsidP="001F0C08">
      <w:pPr>
        <w:pStyle w:val="Texto"/>
        <w:ind w:left="1416"/>
        <w:rPr>
          <w:b/>
        </w:rPr>
      </w:pPr>
      <w:r w:rsidRPr="00A53BA2">
        <w:rPr>
          <w:b/>
        </w:rPr>
        <w:t>Diseño del Experimento</w:t>
      </w:r>
      <w:r>
        <w:rPr>
          <w:b/>
        </w:rPr>
        <w:t xml:space="preserve"> y Prueba de Usabilidad</w:t>
      </w:r>
    </w:p>
    <w:p w14:paraId="65206844" w14:textId="77777777" w:rsidR="001F0C08" w:rsidRDefault="001F0C08" w:rsidP="001F0C08">
      <w:pPr>
        <w:pStyle w:val="Texto"/>
        <w:ind w:left="1416"/>
      </w:pPr>
      <w:r>
        <w:t xml:space="preserve">Para este estudio se seleccionó 10 profesores del área de computación de la Escuela Superior Politécnica del Litoral que han estado relacionados con la enseñanza y/o evaluación de modelamiento de datos a lo largo de su trayectoria profesional. Además se contó con 30  estudiantes del curso de Sistemas de Bases de Datos I correspondientes al 2do término 2014-2015 de esta misma institución, los mismos que correspondieron a la  totalidad de la población que tomó este tipo de cursos en el área de ingeniería en ciencias computacionales en el período mencionado. Se organizaron dos grupos de experimentos, un grupo asociado a profesores y otro asociado a estudiantes. </w:t>
      </w:r>
    </w:p>
    <w:p w14:paraId="274CDE3C" w14:textId="77777777" w:rsidR="001F0C08" w:rsidRDefault="001F0C08" w:rsidP="001F0C08">
      <w:pPr>
        <w:pStyle w:val="Texto"/>
        <w:ind w:left="1416"/>
      </w:pPr>
    </w:p>
    <w:p w14:paraId="4AF65BFE" w14:textId="77777777" w:rsidR="001F0C08" w:rsidRDefault="001F0C08" w:rsidP="001F0C08">
      <w:pPr>
        <w:pStyle w:val="Texto"/>
        <w:ind w:left="1416"/>
      </w:pPr>
      <w:r>
        <w:t>Las variables tomadas en cuenta en la experimentación, así como su definición conceptual y operacional, se detallan en la tabla 3.3  junto con su escala de medición.</w:t>
      </w:r>
    </w:p>
    <w:p w14:paraId="683401F4" w14:textId="77777777" w:rsidR="001F0C08" w:rsidRDefault="001F0C08" w:rsidP="001F0C08">
      <w:pPr>
        <w:pStyle w:val="Texto"/>
        <w:ind w:left="1416"/>
      </w:pPr>
    </w:p>
    <w:tbl>
      <w:tblPr>
        <w:tblStyle w:val="Tablanormal11"/>
        <w:tblW w:w="8277" w:type="dxa"/>
        <w:jc w:val="center"/>
        <w:tblLook w:val="04A0" w:firstRow="1" w:lastRow="0" w:firstColumn="1" w:lastColumn="0" w:noHBand="0" w:noVBand="1"/>
      </w:tblPr>
      <w:tblGrid>
        <w:gridCol w:w="2410"/>
        <w:gridCol w:w="3686"/>
        <w:gridCol w:w="2181"/>
      </w:tblGrid>
      <w:tr w:rsidR="001F0C08" w:rsidRPr="00367225" w14:paraId="47A55CBE" w14:textId="77777777" w:rsidTr="001F0C0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2E3BCFF3" w14:textId="77777777" w:rsidR="001F0C08" w:rsidRDefault="001F0C08" w:rsidP="001F0C08">
            <w:pPr>
              <w:pStyle w:val="Sinespaciado"/>
              <w:spacing w:line="360" w:lineRule="auto"/>
              <w:rPr>
                <w:rFonts w:ascii="Arial" w:hAnsi="Arial" w:cs="Arial"/>
                <w:sz w:val="18"/>
                <w:szCs w:val="18"/>
              </w:rPr>
            </w:pPr>
            <w:r>
              <w:rPr>
                <w:rFonts w:ascii="Arial" w:hAnsi="Arial" w:cs="Arial"/>
                <w:sz w:val="18"/>
                <w:szCs w:val="18"/>
              </w:rPr>
              <w:t>Tabla 3.3</w:t>
            </w:r>
            <w:r w:rsidRPr="00970050">
              <w:rPr>
                <w:rFonts w:ascii="Arial" w:hAnsi="Arial" w:cs="Arial"/>
                <w:b w:val="0"/>
                <w:sz w:val="18"/>
                <w:szCs w:val="18"/>
              </w:rPr>
              <w:t xml:space="preserve">. </w:t>
            </w:r>
            <w:r>
              <w:rPr>
                <w:rFonts w:ascii="Arial" w:hAnsi="Arial" w:cs="Arial"/>
                <w:b w:val="0"/>
                <w:sz w:val="18"/>
                <w:szCs w:val="18"/>
              </w:rPr>
              <w:t>Definición conceptual y operacional de las variables de estudio</w:t>
            </w:r>
            <w:r w:rsidRPr="00970050">
              <w:rPr>
                <w:rFonts w:ascii="Arial" w:hAnsi="Arial" w:cs="Arial"/>
                <w:b w:val="0"/>
                <w:sz w:val="18"/>
                <w:szCs w:val="18"/>
              </w:rPr>
              <w:t>.</w:t>
            </w:r>
          </w:p>
        </w:tc>
      </w:tr>
      <w:tr w:rsidR="001F0C08" w:rsidRPr="006024A1" w14:paraId="56EF7E4D" w14:textId="77777777" w:rsidTr="001F0C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2DE3B918" w14:textId="77777777" w:rsidR="001F0C08" w:rsidRPr="006024A1" w:rsidRDefault="001F0C08" w:rsidP="001F0C08">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14409FEB" w14:textId="77777777" w:rsidR="001F0C08" w:rsidRPr="006024A1"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Definción conceptual</w:t>
            </w:r>
          </w:p>
        </w:tc>
        <w:tc>
          <w:tcPr>
            <w:tcW w:w="2181" w:type="dxa"/>
            <w:tcBorders>
              <w:top w:val="single" w:sz="4" w:space="0" w:color="auto"/>
              <w:left w:val="single" w:sz="4" w:space="0" w:color="auto"/>
              <w:bottom w:val="single" w:sz="4" w:space="0" w:color="auto"/>
              <w:right w:val="single" w:sz="4" w:space="0" w:color="auto"/>
            </w:tcBorders>
          </w:tcPr>
          <w:p w14:paraId="0E43B7D1" w14:textId="77777777" w:rsidR="001F0C08"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Definición operacional </w:t>
            </w:r>
          </w:p>
        </w:tc>
      </w:tr>
      <w:tr w:rsidR="001F0C08" w:rsidRPr="00367225" w14:paraId="254E0575" w14:textId="77777777" w:rsidTr="001F0C08">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3CCD44B6" w14:textId="77777777" w:rsidR="001F0C08" w:rsidRPr="00FD1FEE" w:rsidRDefault="001F0C08" w:rsidP="001F0C08">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9D1D3CF" w14:textId="77777777" w:rsidR="001F0C08" w:rsidRPr="00FD1FEE"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que observa el profesor, al utilizar la herramienta considerada, cuando deba asignar una calificación individual acorde a la cantidad de trabajo que aportan los alumnos en la evaluación de un trabajo colaborativo de modelado de datos</w:t>
            </w:r>
          </w:p>
        </w:tc>
        <w:tc>
          <w:tcPr>
            <w:tcW w:w="2181" w:type="dxa"/>
            <w:tcBorders>
              <w:top w:val="single" w:sz="4" w:space="0" w:color="auto"/>
            </w:tcBorders>
          </w:tcPr>
          <w:p w14:paraId="71B76FEF" w14:textId="77777777" w:rsidR="001F0C08" w:rsidRPr="00FD1FEE"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semide a través de una encuesta y un ítem en una escala Likert de 5 puntos. Donde 1 representa Muy difícil y 5 representa Muy Fácil </w:t>
            </w:r>
          </w:p>
        </w:tc>
      </w:tr>
      <w:tr w:rsidR="001F0C08" w:rsidRPr="00367225" w14:paraId="24F39B11" w14:textId="77777777" w:rsidTr="001F0C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3D34270E" w14:textId="77777777" w:rsidR="001F0C08" w:rsidRPr="00FD1FEE" w:rsidRDefault="001F0C08" w:rsidP="001F0C08">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14CB1DDA" w14:textId="77777777" w:rsidR="001F0C08" w:rsidRPr="00FD1FEE"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que observa el profesor al  utilizar la herramienta considerada, cuando este desea asignar una calificación grupal en la evaluación de un trabajo colaborativo de modelado de datos</w:t>
            </w:r>
          </w:p>
        </w:tc>
        <w:tc>
          <w:tcPr>
            <w:tcW w:w="2181" w:type="dxa"/>
          </w:tcPr>
          <w:p w14:paraId="4F44FEE6" w14:textId="77777777" w:rsidR="001F0C08" w:rsidRPr="00FD1FEE"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a través de una encuesta y un ítem en una escala Likert de 5 puntos. Donde 1 representa Muy difícil y 5 representa Muy Fácil.</w:t>
            </w:r>
          </w:p>
        </w:tc>
      </w:tr>
      <w:tr w:rsidR="001F0C08" w:rsidRPr="00367225" w14:paraId="2905C43D" w14:textId="77777777" w:rsidTr="001F0C08">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3090A907" w14:textId="77777777" w:rsidR="001F0C08" w:rsidRPr="00FD1FEE" w:rsidRDefault="001F0C08" w:rsidP="001F0C08">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38B140D1" w14:textId="77777777" w:rsidR="001F0C08" w:rsidRPr="00FD1FEE"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realizan trabajos colaborativos de modelado de datos.</w:t>
            </w:r>
          </w:p>
        </w:tc>
        <w:tc>
          <w:tcPr>
            <w:tcW w:w="2181" w:type="dxa"/>
          </w:tcPr>
          <w:p w14:paraId="03107283" w14:textId="77777777" w:rsidR="001F0C08" w:rsidRPr="00FD1FEE"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a través de una encuesta y un ítem en una escala Likert de 5 puntos. Donde 1 representa Nada equitativo y 5 representa Muy Equitativo.</w:t>
            </w:r>
          </w:p>
        </w:tc>
      </w:tr>
      <w:tr w:rsidR="001F0C08" w:rsidRPr="00367225" w14:paraId="78502B78" w14:textId="77777777" w:rsidTr="001F0C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5D4617ED" w14:textId="77777777" w:rsidR="001F0C08" w:rsidRPr="00E06B67" w:rsidRDefault="001F0C08" w:rsidP="001F0C08">
            <w:pPr>
              <w:pStyle w:val="Sinespaciado"/>
              <w:spacing w:line="360" w:lineRule="auto"/>
              <w:rPr>
                <w:rFonts w:ascii="Arial" w:hAnsi="Arial" w:cs="Arial"/>
                <w:b w:val="0"/>
              </w:rPr>
            </w:pPr>
            <w:r>
              <w:rPr>
                <w:rFonts w:ascii="Arial" w:hAnsi="Arial" w:cs="Arial"/>
                <w:b w:val="0"/>
              </w:rPr>
              <w:lastRenderedPageBreak/>
              <w:t>Conformidad con</w:t>
            </w:r>
            <w:r w:rsidRPr="00E06B67">
              <w:rPr>
                <w:rFonts w:ascii="Arial" w:hAnsi="Arial" w:cs="Arial"/>
                <w:b w:val="0"/>
              </w:rPr>
              <w:t xml:space="preserve"> calificación individual</w:t>
            </w:r>
          </w:p>
        </w:tc>
        <w:tc>
          <w:tcPr>
            <w:tcW w:w="3686" w:type="dxa"/>
          </w:tcPr>
          <w:p w14:paraId="6510BFAE" w14:textId="77777777" w:rsidR="001F0C08"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individual asignada por un profesor, cuando ha realizado un trabajo de modelamiento de datos colaborativo.</w:t>
            </w:r>
          </w:p>
        </w:tc>
        <w:tc>
          <w:tcPr>
            <w:tcW w:w="2181" w:type="dxa"/>
          </w:tcPr>
          <w:p w14:paraId="4E965538" w14:textId="77777777" w:rsidR="001F0C08"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a través de una encuesta y un ítem en una escala Likert de 5 puntos. Donde 1 representa Total inconformidad y 5 representa Total conformidad.</w:t>
            </w:r>
          </w:p>
        </w:tc>
      </w:tr>
      <w:tr w:rsidR="001F0C08" w:rsidRPr="00367225" w14:paraId="1740795E" w14:textId="77777777" w:rsidTr="001F0C08">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36A08A8A" w14:textId="77777777" w:rsidR="001F0C08" w:rsidRPr="00E06B67" w:rsidRDefault="001F0C08" w:rsidP="001F0C08">
            <w:pPr>
              <w:pStyle w:val="Sinespaciado"/>
              <w:spacing w:line="360" w:lineRule="auto"/>
              <w:rPr>
                <w:rFonts w:ascii="Arial" w:hAnsi="Arial" w:cs="Arial"/>
                <w:b w:val="0"/>
              </w:rPr>
            </w:pPr>
            <w:r>
              <w:rPr>
                <w:rFonts w:ascii="Arial" w:hAnsi="Arial" w:cs="Arial"/>
                <w:b w:val="0"/>
              </w:rPr>
              <w:t>Conformidad con</w:t>
            </w:r>
            <w:r w:rsidRPr="00E06B67">
              <w:rPr>
                <w:rFonts w:ascii="Arial" w:hAnsi="Arial" w:cs="Arial"/>
                <w:b w:val="0"/>
              </w:rPr>
              <w:t xml:space="preserve"> calificación grupal</w:t>
            </w:r>
          </w:p>
        </w:tc>
        <w:tc>
          <w:tcPr>
            <w:tcW w:w="3686" w:type="dxa"/>
          </w:tcPr>
          <w:p w14:paraId="47EF91FF" w14:textId="77777777" w:rsidR="001F0C08"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grupal asignada por un profesor, cuando ha realizado un trabajo colaborativo de modelamiento de datos.</w:t>
            </w:r>
          </w:p>
        </w:tc>
        <w:tc>
          <w:tcPr>
            <w:tcW w:w="2181" w:type="dxa"/>
          </w:tcPr>
          <w:p w14:paraId="4CC0B083" w14:textId="77777777" w:rsidR="001F0C08"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a través de una encuesta y un ítem en una escala Likert de 5 puntos. Donde 1 representa Total inconformidad y 5 representa Total conformidad.</w:t>
            </w:r>
          </w:p>
        </w:tc>
      </w:tr>
      <w:tr w:rsidR="001F0C08" w:rsidRPr="00367225" w14:paraId="4CC1C023" w14:textId="77777777" w:rsidTr="001F0C0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F7CD495" w14:textId="77777777" w:rsidR="001F0C08" w:rsidRDefault="001F0C08" w:rsidP="001F0C08">
            <w:pPr>
              <w:pStyle w:val="Sinespaciado"/>
              <w:spacing w:line="360" w:lineRule="auto"/>
              <w:rPr>
                <w:rFonts w:ascii="Arial" w:hAnsi="Arial" w:cs="Arial"/>
                <w:b w:val="0"/>
              </w:rPr>
            </w:pPr>
            <w:r>
              <w:rPr>
                <w:rFonts w:ascii="Arial" w:hAnsi="Arial" w:cs="Arial"/>
                <w:b w:val="0"/>
              </w:rPr>
              <w:t>C</w:t>
            </w:r>
            <w:r w:rsidRPr="004139D1">
              <w:rPr>
                <w:rFonts w:ascii="Arial" w:hAnsi="Arial" w:cs="Arial"/>
                <w:b w:val="0"/>
              </w:rPr>
              <w:t>apacidad  de herramientas  para reflejar aporte real</w:t>
            </w:r>
          </w:p>
        </w:tc>
        <w:tc>
          <w:tcPr>
            <w:tcW w:w="3686" w:type="dxa"/>
          </w:tcPr>
          <w:p w14:paraId="12F40BE8" w14:textId="77777777" w:rsidR="001F0C08"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percepción que el estudiante tiene en cuanto a la capacidad de la  herramienta que utiliza para reflejar sus contribuciones reales, cuando ha realizado un trabajo colaborativo de modelamiento de datos. </w:t>
            </w:r>
          </w:p>
        </w:tc>
        <w:tc>
          <w:tcPr>
            <w:tcW w:w="2181" w:type="dxa"/>
          </w:tcPr>
          <w:p w14:paraId="37798A77" w14:textId="77777777" w:rsidR="001F0C08" w:rsidRDefault="001F0C08" w:rsidP="001F0C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a través de una encuesta y un ítem en uan escala Likert de 5 puntos. Donde 1 representa totalmente alejado de la realidad y 5 toalmente cercano a la realidad.</w:t>
            </w:r>
          </w:p>
        </w:tc>
      </w:tr>
      <w:tr w:rsidR="001F0C08" w:rsidRPr="00367225" w14:paraId="46F01B00" w14:textId="77777777" w:rsidTr="001F0C08">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3FF4CE70" w14:textId="77777777" w:rsidR="001F0C08" w:rsidRPr="00E06B67" w:rsidRDefault="001F0C08" w:rsidP="001F0C08">
            <w:pPr>
              <w:pStyle w:val="Sinespaciado"/>
              <w:spacing w:line="360" w:lineRule="auto"/>
              <w:rPr>
                <w:rFonts w:ascii="Arial" w:hAnsi="Arial" w:cs="Arial"/>
                <w:b w:val="0"/>
              </w:rPr>
            </w:pPr>
            <w:r>
              <w:rPr>
                <w:rFonts w:ascii="Arial" w:hAnsi="Arial" w:cs="Arial"/>
                <w:b w:val="0"/>
              </w:rPr>
              <w:t>Utilización de superficie colaborativa</w:t>
            </w:r>
          </w:p>
        </w:tc>
        <w:tc>
          <w:tcPr>
            <w:tcW w:w="3686" w:type="dxa"/>
          </w:tcPr>
          <w:p w14:paraId="2DA082B8" w14:textId="77777777" w:rsidR="001F0C08" w:rsidRDefault="001F0C08" w:rsidP="001F0C08">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Representa la utilización de la superficie colaborativa en el experimento o la utilización de herramientas tradicionales. </w:t>
            </w:r>
          </w:p>
        </w:tc>
        <w:tc>
          <w:tcPr>
            <w:tcW w:w="2181" w:type="dxa"/>
            <w:vAlign w:val="center"/>
          </w:tcPr>
          <w:p w14:paraId="01C39321" w14:textId="77777777" w:rsidR="001F0C08" w:rsidRDefault="001F0C08" w:rsidP="001F0C08">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Adopta dos valores posibles, ausencia y presencia de la variable y se la </w:t>
            </w:r>
            <w:r>
              <w:rPr>
                <w:rFonts w:ascii="Arial" w:hAnsi="Arial" w:cs="Arial"/>
              </w:rPr>
              <w:lastRenderedPageBreak/>
              <w:t>controla durante los experimentos.</w:t>
            </w:r>
          </w:p>
        </w:tc>
      </w:tr>
    </w:tbl>
    <w:p w14:paraId="0448A9D2" w14:textId="77777777" w:rsidR="001F0C08" w:rsidRDefault="001F0C08" w:rsidP="001F0C08">
      <w:pPr>
        <w:pStyle w:val="Texto"/>
        <w:ind w:left="1416"/>
      </w:pPr>
    </w:p>
    <w:p w14:paraId="72A78719" w14:textId="77777777" w:rsidR="001F0C08" w:rsidRDefault="001F0C08" w:rsidP="001F0C08">
      <w:pPr>
        <w:pStyle w:val="Texto"/>
        <w:ind w:left="1416"/>
      </w:pPr>
    </w:p>
    <w:p w14:paraId="1FF6B18F" w14:textId="77777777" w:rsidR="001F0C08" w:rsidRDefault="001F0C08" w:rsidP="001F0C08">
      <w:pPr>
        <w:pStyle w:val="Texto"/>
        <w:ind w:left="1416"/>
      </w:pPr>
      <w:r>
        <w:t xml:space="preserve">Para el diseño de la experimentación con profesores se adoptó un </w:t>
      </w:r>
      <w:r w:rsidRPr="005313F2">
        <w:t xml:space="preserve">esquema pre-post </w:t>
      </w:r>
      <w:r>
        <w:t>(ver figura 3.10). Esto con el objetivo de conocer cómo se afectó su percepción en</w:t>
      </w:r>
      <w:r w:rsidRPr="005313F2">
        <w:t xml:space="preserve"> relación</w:t>
      </w:r>
      <w:r>
        <w:t xml:space="preserve"> las variables de</w:t>
      </w:r>
      <w:r w:rsidRPr="005313F2">
        <w:t xml:space="preserve"> equidad de carga de trabajo y a la facilidad de asignar una calificación individual y grupal en tareas de modelado de datos</w:t>
      </w:r>
      <w:r>
        <w:t xml:space="preserve"> con la utilización de la herramienta propuesta.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1F0C08" w14:paraId="54A6A524" w14:textId="77777777" w:rsidTr="001F0C08">
        <w:trPr>
          <w:jc w:val="center"/>
        </w:trPr>
        <w:tc>
          <w:tcPr>
            <w:tcW w:w="7083" w:type="dxa"/>
            <w:tcBorders>
              <w:top w:val="single" w:sz="4" w:space="0" w:color="auto"/>
              <w:left w:val="single" w:sz="4" w:space="0" w:color="auto"/>
              <w:bottom w:val="single" w:sz="4" w:space="0" w:color="auto"/>
              <w:right w:val="single" w:sz="4" w:space="0" w:color="auto"/>
            </w:tcBorders>
          </w:tcPr>
          <w:p w14:paraId="56068EF1" w14:textId="77777777" w:rsidR="001F0C08" w:rsidRPr="00371DC4" w:rsidRDefault="001F0C08" w:rsidP="001F0C08">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1F0C08" w14:paraId="6ACF6ED4" w14:textId="77777777" w:rsidTr="001F0C08">
        <w:trPr>
          <w:jc w:val="center"/>
        </w:trPr>
        <w:tc>
          <w:tcPr>
            <w:tcW w:w="7083" w:type="dxa"/>
            <w:tcBorders>
              <w:top w:val="single" w:sz="4" w:space="0" w:color="auto"/>
              <w:left w:val="single" w:sz="4" w:space="0" w:color="auto"/>
              <w:bottom w:val="single" w:sz="4" w:space="0" w:color="auto"/>
              <w:right w:val="single" w:sz="4" w:space="0" w:color="auto"/>
            </w:tcBorders>
          </w:tcPr>
          <w:p w14:paraId="181A3E02" w14:textId="77777777" w:rsidR="001F0C08" w:rsidRDefault="001F0C08" w:rsidP="001F0C08">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41C983BB" w14:textId="77777777" w:rsidR="001F0C08" w:rsidRDefault="001F0C08" w:rsidP="001F0C08">
            <w:pPr>
              <w:pStyle w:val="Texto"/>
              <w:spacing w:line="240" w:lineRule="auto"/>
              <w:ind w:left="0"/>
              <w:rPr>
                <w:sz w:val="40"/>
                <w:szCs w:val="40"/>
              </w:rPr>
            </w:pPr>
            <w:r w:rsidRPr="00371DC4">
              <w:rPr>
                <w:b/>
                <w:sz w:val="18"/>
                <w:szCs w:val="18"/>
              </w:rPr>
              <w:t>O:</w:t>
            </w:r>
            <w:r>
              <w:rPr>
                <w:sz w:val="18"/>
                <w:szCs w:val="18"/>
              </w:rPr>
              <w:t xml:space="preserve"> Observación</w:t>
            </w:r>
          </w:p>
        </w:tc>
      </w:tr>
      <w:tr w:rsidR="001F0C08" w14:paraId="509E07F9" w14:textId="77777777" w:rsidTr="001F0C08">
        <w:trPr>
          <w:jc w:val="center"/>
        </w:trPr>
        <w:tc>
          <w:tcPr>
            <w:tcW w:w="7083" w:type="dxa"/>
            <w:tcBorders>
              <w:top w:val="single" w:sz="4" w:space="0" w:color="auto"/>
            </w:tcBorders>
          </w:tcPr>
          <w:p w14:paraId="32DBA950" w14:textId="77777777" w:rsidR="001F0C08" w:rsidRPr="000F018B" w:rsidRDefault="001F0C08" w:rsidP="001F0C08">
            <w:pPr>
              <w:pStyle w:val="NombreCapitulo"/>
              <w:numPr>
                <w:ilvl w:val="0"/>
                <w:numId w:val="0"/>
              </w:numPr>
              <w:ind w:left="360" w:hanging="360"/>
              <w:jc w:val="center"/>
              <w:rPr>
                <w:b w:val="0"/>
                <w:sz w:val="16"/>
                <w:szCs w:val="16"/>
              </w:rPr>
            </w:pPr>
            <w:r>
              <w:rPr>
                <w:sz w:val="16"/>
                <w:szCs w:val="16"/>
              </w:rPr>
              <w:t>Figura 3.10</w:t>
            </w:r>
            <w:r w:rsidRPr="000F018B">
              <w:rPr>
                <w:sz w:val="16"/>
                <w:szCs w:val="16"/>
              </w:rPr>
              <w:t>:</w:t>
            </w:r>
            <w:r>
              <w:rPr>
                <w:b w:val="0"/>
                <w:sz w:val="16"/>
                <w:szCs w:val="16"/>
              </w:rPr>
              <w:t xml:space="preserve"> </w:t>
            </w:r>
            <w:r w:rsidRPr="000F018B">
              <w:rPr>
                <w:b w:val="0"/>
                <w:sz w:val="16"/>
                <w:szCs w:val="16"/>
              </w:rPr>
              <w:t xml:space="preserve">Diseño </w:t>
            </w:r>
            <w:r>
              <w:rPr>
                <w:b w:val="0"/>
                <w:sz w:val="16"/>
                <w:szCs w:val="16"/>
              </w:rPr>
              <w:t>de experimentación con profesores</w:t>
            </w:r>
          </w:p>
          <w:p w14:paraId="2FFB23ED" w14:textId="77777777" w:rsidR="001F0C08" w:rsidRDefault="001F0C08" w:rsidP="001F0C08">
            <w:pPr>
              <w:pStyle w:val="Texto"/>
              <w:ind w:left="0"/>
            </w:pPr>
          </w:p>
        </w:tc>
      </w:tr>
    </w:tbl>
    <w:p w14:paraId="59A4C33B" w14:textId="77777777" w:rsidR="001F0C08" w:rsidRDefault="001F0C08" w:rsidP="001F0C08">
      <w:pPr>
        <w:pStyle w:val="Texto"/>
        <w:ind w:left="1416"/>
      </w:pPr>
      <w:r>
        <w:t xml:space="preserve">Para llevar acabo esto, en primer lugar se realizó una observación en la que se midieron las variables indicadas, esta medición se la hizo usando un  formulario de encuesta que se aplicó a los profesores  (ver anexo C). Posteriormente, se condujo una sesión de trabajo que consistió en la participación de los profesores en el monitoreo y evaluación de una sesión de trabajo colaborativo, con la versión final de la solución. En el que se solicitó a  2 grupos de estudiantes que participen en la realización de un diagrama de modelado datos. Los profesores </w:t>
      </w:r>
      <w:r>
        <w:lastRenderedPageBreak/>
        <w:t>a través de la interfaz web de la solución, pudieron monitorear y evaluar las sesiones de trabajo. Una vez finalizada la experimentación, se realizó una segunda observación en la que  se volvió a medir las mismas variables, utilizando un formulario (Ver anexo D) que contiene ítems comunes a los que se usaron en la pre-prueba.</w:t>
      </w:r>
    </w:p>
    <w:p w14:paraId="20E29E3B" w14:textId="77777777" w:rsidR="001F0C08" w:rsidRDefault="001F0C08" w:rsidP="001F0C08">
      <w:pPr>
        <w:pStyle w:val="Texto"/>
        <w:ind w:left="1416"/>
      </w:pPr>
    </w:p>
    <w:p w14:paraId="30DCF136" w14:textId="77777777" w:rsidR="001F0C08" w:rsidRDefault="001F0C08" w:rsidP="001F0C08">
      <w:pPr>
        <w:pStyle w:val="Texto"/>
        <w:ind w:left="1416"/>
      </w:pPr>
      <w:r>
        <w:t xml:space="preserve">Para el diseño del experimento que considera a los estudiantes, se utilizó un esquema pre-post test1 – post test2 con grupo de control, como se observa en la figura 3.11. Las variables medidas para estos sujetos de estudio en el pre y post test 2 son: </w:t>
      </w:r>
      <w:r w:rsidRPr="005313F2">
        <w:t>percepción en relación a la equidad de la carga de trabajo</w:t>
      </w:r>
      <w:r>
        <w:t>,</w:t>
      </w:r>
      <w:r w:rsidRPr="005313F2">
        <w:t xml:space="preserve">  </w:t>
      </w:r>
      <w:r>
        <w:t>conformidad de</w:t>
      </w:r>
      <w:r w:rsidRPr="005313F2">
        <w:t xml:space="preserve"> calificaciones individuales y grupales obtenidas</w:t>
      </w:r>
      <w:r>
        <w:t>, y c</w:t>
      </w:r>
      <w:r w:rsidRPr="004139D1">
        <w:t>apacidad  de herramientas que utiliza  para reflejar el aporte real</w:t>
      </w:r>
      <w:r>
        <w:rPr>
          <w:b/>
        </w:rPr>
        <w:t xml:space="preserve"> </w:t>
      </w:r>
      <w:r w:rsidRPr="005313F2">
        <w:t xml:space="preserve">en </w:t>
      </w:r>
      <w:r>
        <w:t xml:space="preserve">trabajos colaborativos </w:t>
      </w:r>
      <w:r w:rsidRPr="005313F2">
        <w:t>de modelado de datos</w:t>
      </w:r>
      <w:r w:rsidRPr="005313F2">
        <w:rPr>
          <w:rStyle w:val="TextoCar"/>
        </w:rPr>
        <w:t>.</w:t>
      </w:r>
      <w:r>
        <w:rPr>
          <w:rStyle w:val="TextoCar"/>
        </w:rPr>
        <w:t xml:space="preserve"> </w:t>
      </w:r>
      <w:r>
        <w:t xml:space="preserve">  Para el post test 1 son: </w:t>
      </w:r>
      <w:r w:rsidRPr="005313F2">
        <w:t>percepción en relación a la equidad de la carga de trabajo</w:t>
      </w:r>
      <w:r>
        <w:t xml:space="preserve"> y c</w:t>
      </w:r>
      <w:r w:rsidRPr="004139D1">
        <w:t>apacidad  de herramientas que utiliza  para reflejar el aporte real</w:t>
      </w:r>
      <w:r>
        <w:rPr>
          <w:b/>
        </w:rPr>
        <w:t xml:space="preserve"> </w:t>
      </w:r>
      <w:r w:rsidRPr="005313F2">
        <w:t xml:space="preserve">en </w:t>
      </w:r>
      <w:r>
        <w:t xml:space="preserve">trabajos colaborativos </w:t>
      </w:r>
      <w:r w:rsidRPr="005313F2">
        <w:t>de modelado de datos</w:t>
      </w:r>
      <w:r>
        <w:t xml:space="preserve">. En el caso del post test1 se midió exclusivamente las variables indicadas por cuanto aún no se tenía al momento de realizar el experimento 1, todas las funcionalidades listas. Debido a esto el profesor no pudo proveer las calificaciones individuales y </w:t>
      </w:r>
      <w:r>
        <w:lastRenderedPageBreak/>
        <w:t>grupales, por lo que no se pudo realizar la medición de las variables asociadas a conformidad de calificaciones individuales y grupales.</w:t>
      </w:r>
    </w:p>
    <w:p w14:paraId="271E6BCD" w14:textId="77777777" w:rsidR="001F0C08" w:rsidRDefault="001F0C08" w:rsidP="001F0C08">
      <w:pPr>
        <w:pStyle w:val="Texto"/>
        <w:ind w:left="1416"/>
        <w:rPr>
          <w:rStyle w:val="TextoCar"/>
        </w:rPr>
      </w:pPr>
      <w:r>
        <w:t>Los grupos de control y experimental se conformaron aleatoriam</w:t>
      </w:r>
      <w:bookmarkStart w:id="514" w:name="_GoBack"/>
      <w:bookmarkEnd w:id="514"/>
      <w:r>
        <w:t xml:space="preserve">ente para cada observación. Los estudiantes fueron asignados a grupos de trabajo en los que participaron </w:t>
      </w:r>
      <w:r>
        <w:rPr>
          <w:rStyle w:val="TextoCar"/>
        </w:rPr>
        <w:t>3 a 4 estudiantes escogidos al azar. Los estudiantes asignados al grupo experimental participaron utilizando la superficie colaborativa. Los estudiantes en el grupo de control participaron utilizando herramientas tradicionales, las cuales fueron: marcadores de colores, papelógrafo  y stikerts; o la herramienta web LucidChart. A los estudiantes que utilizaron marcadores, papelógrafo y stikerts se les requirió utilizar stikerts y marcadores de colores únicos. A los que utilizaron la herramienta web se les requrió utilizar fuentes y figuras de un color específico. Todo esto con el fin de poder distinguir sus aportaciones.</w:t>
      </w:r>
    </w:p>
    <w:p w14:paraId="551A6060" w14:textId="77777777" w:rsidR="001F0C08" w:rsidRDefault="001F0C08" w:rsidP="001F0C08">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1F0C08" w14:paraId="63C92469" w14:textId="77777777" w:rsidTr="001F0C08">
        <w:trPr>
          <w:jc w:val="center"/>
        </w:trPr>
        <w:tc>
          <w:tcPr>
            <w:tcW w:w="7083" w:type="dxa"/>
            <w:tcBorders>
              <w:top w:val="single" w:sz="4" w:space="0" w:color="auto"/>
              <w:left w:val="single" w:sz="4" w:space="0" w:color="auto"/>
              <w:bottom w:val="single" w:sz="4" w:space="0" w:color="auto"/>
              <w:right w:val="single" w:sz="4" w:space="0" w:color="auto"/>
            </w:tcBorders>
          </w:tcPr>
          <w:p w14:paraId="6FF038F6" w14:textId="77777777" w:rsidR="001F0C08" w:rsidRPr="00482B91" w:rsidRDefault="001F0C08" w:rsidP="001F0C08">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G1: O</m:t>
                    </m:r>
                  </m:e>
                  <m:sub>
                    <m:r>
                      <w:rPr>
                        <w:rFonts w:ascii="Cambria Math" w:hAnsi="Cambria Math"/>
                        <w:sz w:val="40"/>
                        <w:szCs w:val="40"/>
                      </w:rPr>
                      <m:t>1</m:t>
                    </m:r>
                  </m:sub>
                </m:sSub>
                <m:r>
                  <w:rPr>
                    <w:rFonts w:ascii="Cambria Math" w:hAnsi="Cambria Math"/>
                    <w:sz w:val="40"/>
                    <w:szCs w:val="40"/>
                  </w:rPr>
                  <m:t>→ χ1→</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3</m:t>
                    </m:r>
                  </m:sub>
                </m:sSub>
                <m:r>
                  <w:rPr>
                    <w:rFonts w:ascii="Cambria Math" w:hAnsi="Cambria Math"/>
                    <w:sz w:val="40"/>
                    <w:szCs w:val="40"/>
                  </w:rPr>
                  <m:t xml:space="preserve"> →χ2→</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5</m:t>
                    </m:r>
                  </m:sub>
                </m:sSub>
              </m:oMath>
            </m:oMathPara>
          </w:p>
          <w:p w14:paraId="6DC61965" w14:textId="77777777" w:rsidR="001F0C08" w:rsidRPr="009D620E" w:rsidRDefault="001F0C08" w:rsidP="001F0C08">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G2:  O</m:t>
                    </m:r>
                  </m:e>
                  <m:sub>
                    <m:r>
                      <w:rPr>
                        <w:rFonts w:ascii="Cambria Math" w:hAnsi="Cambria Math"/>
                        <w:sz w:val="40"/>
                        <w:szCs w:val="40"/>
                      </w:rPr>
                      <m:t>2</m:t>
                    </m:r>
                  </m:sub>
                </m:sSub>
                <m:r>
                  <w:rPr>
                    <w:rFonts w:ascii="Cambria Math" w:hAnsi="Cambria Math"/>
                    <w:sz w:val="40"/>
                    <w:szCs w:val="40"/>
                  </w:rPr>
                  <m:t>→  -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4</m:t>
                    </m:r>
                  </m:sub>
                </m:sSub>
                <m:r>
                  <w:rPr>
                    <w:rFonts w:ascii="Cambria Math" w:hAnsi="Cambria Math"/>
                    <w:sz w:val="40"/>
                    <w:szCs w:val="40"/>
                  </w:rPr>
                  <m:t xml:space="preserve"> →-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6</m:t>
                    </m:r>
                  </m:sub>
                </m:sSub>
              </m:oMath>
            </m:oMathPara>
          </w:p>
        </w:tc>
      </w:tr>
      <w:tr w:rsidR="001F0C08" w14:paraId="3C29A7EB" w14:textId="77777777" w:rsidTr="001F0C08">
        <w:trPr>
          <w:jc w:val="center"/>
        </w:trPr>
        <w:tc>
          <w:tcPr>
            <w:tcW w:w="7083" w:type="dxa"/>
            <w:tcBorders>
              <w:top w:val="single" w:sz="4" w:space="0" w:color="auto"/>
              <w:left w:val="single" w:sz="4" w:space="0" w:color="auto"/>
              <w:bottom w:val="single" w:sz="4" w:space="0" w:color="auto"/>
              <w:right w:val="single" w:sz="4" w:space="0" w:color="auto"/>
            </w:tcBorders>
          </w:tcPr>
          <w:p w14:paraId="3686BF90" w14:textId="77777777" w:rsidR="001F0C08" w:rsidRDefault="001F0C08" w:rsidP="001F0C08">
            <w:pPr>
              <w:pStyle w:val="Texto"/>
              <w:spacing w:line="240" w:lineRule="auto"/>
              <w:ind w:left="0"/>
              <w:jc w:val="center"/>
              <w:rPr>
                <w:b/>
                <w:sz w:val="18"/>
                <w:szCs w:val="18"/>
              </w:rPr>
            </w:pPr>
            <w:r w:rsidRPr="00371DC4">
              <w:rPr>
                <w:b/>
                <w:sz w:val="18"/>
                <w:szCs w:val="18"/>
              </w:rPr>
              <w:t>X:</w:t>
            </w:r>
            <w:r>
              <w:rPr>
                <w:sz w:val="18"/>
                <w:szCs w:val="18"/>
              </w:rPr>
              <w:t xml:space="preserve"> Utilización de la superficie colaborativa</w:t>
            </w:r>
          </w:p>
          <w:p w14:paraId="6A6FD4F8" w14:textId="77777777" w:rsidR="001F0C08" w:rsidRDefault="001F0C08" w:rsidP="001F0C08">
            <w:pPr>
              <w:pStyle w:val="Texto"/>
              <w:spacing w:line="240" w:lineRule="auto"/>
              <w:ind w:left="0"/>
              <w:jc w:val="center"/>
              <w:rPr>
                <w:sz w:val="18"/>
                <w:szCs w:val="18"/>
              </w:rPr>
            </w:pPr>
            <w:r w:rsidRPr="00371DC4">
              <w:rPr>
                <w:b/>
                <w:sz w:val="18"/>
                <w:szCs w:val="18"/>
              </w:rPr>
              <w:t>O:</w:t>
            </w:r>
            <w:r>
              <w:rPr>
                <w:sz w:val="18"/>
                <w:szCs w:val="18"/>
              </w:rPr>
              <w:t xml:space="preserve"> Observación</w:t>
            </w:r>
          </w:p>
          <w:p w14:paraId="5F4A303E" w14:textId="77777777" w:rsidR="001F0C08" w:rsidRPr="00266627" w:rsidRDefault="001F0C08" w:rsidP="001F0C08">
            <w:pPr>
              <w:pStyle w:val="Texto"/>
              <w:spacing w:line="240" w:lineRule="auto"/>
              <w:ind w:left="0"/>
              <w:jc w:val="center"/>
              <w:rPr>
                <w:sz w:val="18"/>
                <w:szCs w:val="18"/>
              </w:rPr>
            </w:pPr>
            <w:r>
              <w:rPr>
                <w:sz w:val="18"/>
                <w:szCs w:val="18"/>
              </w:rPr>
              <w:lastRenderedPageBreak/>
              <w:t>G1: Grupo de experimentación. G2: Grupo de control</w:t>
            </w:r>
          </w:p>
        </w:tc>
      </w:tr>
      <w:tr w:rsidR="001F0C08" w14:paraId="005A8E58" w14:textId="77777777" w:rsidTr="001F0C08">
        <w:trPr>
          <w:jc w:val="center"/>
        </w:trPr>
        <w:tc>
          <w:tcPr>
            <w:tcW w:w="7083" w:type="dxa"/>
            <w:tcBorders>
              <w:top w:val="single" w:sz="4" w:space="0" w:color="auto"/>
            </w:tcBorders>
          </w:tcPr>
          <w:p w14:paraId="251BC3B4" w14:textId="77777777" w:rsidR="001F0C08" w:rsidRPr="000F018B" w:rsidRDefault="001F0C08" w:rsidP="001F0C08">
            <w:pPr>
              <w:pStyle w:val="NombreCapitulo"/>
              <w:numPr>
                <w:ilvl w:val="0"/>
                <w:numId w:val="0"/>
              </w:numPr>
              <w:ind w:left="360" w:hanging="360"/>
              <w:jc w:val="center"/>
              <w:rPr>
                <w:b w:val="0"/>
                <w:sz w:val="16"/>
                <w:szCs w:val="16"/>
              </w:rPr>
            </w:pPr>
            <w:r>
              <w:rPr>
                <w:sz w:val="16"/>
                <w:szCs w:val="16"/>
              </w:rPr>
              <w:lastRenderedPageBreak/>
              <w:t>Figura 3.11</w:t>
            </w:r>
            <w:r w:rsidRPr="000F018B">
              <w:rPr>
                <w:sz w:val="16"/>
                <w:szCs w:val="16"/>
              </w:rPr>
              <w:t>:</w:t>
            </w:r>
            <w:r>
              <w:rPr>
                <w:b w:val="0"/>
                <w:sz w:val="16"/>
                <w:szCs w:val="16"/>
              </w:rPr>
              <w:t xml:space="preserve"> </w:t>
            </w:r>
            <w:r w:rsidRPr="000F018B">
              <w:rPr>
                <w:b w:val="0"/>
                <w:sz w:val="16"/>
                <w:szCs w:val="16"/>
              </w:rPr>
              <w:t xml:space="preserve">Diseño </w:t>
            </w:r>
            <w:r>
              <w:rPr>
                <w:b w:val="0"/>
                <w:sz w:val="16"/>
                <w:szCs w:val="16"/>
              </w:rPr>
              <w:t>de experimentación con alumnos.</w:t>
            </w:r>
          </w:p>
          <w:p w14:paraId="352FA85C" w14:textId="77777777" w:rsidR="001F0C08" w:rsidRDefault="001F0C08" w:rsidP="001F0C08">
            <w:pPr>
              <w:pStyle w:val="Texto"/>
              <w:ind w:left="0"/>
            </w:pPr>
          </w:p>
        </w:tc>
      </w:tr>
    </w:tbl>
    <w:p w14:paraId="2D136CEF" w14:textId="77777777" w:rsidR="001F0C08" w:rsidRDefault="001F0C08" w:rsidP="001F0C08">
      <w:pPr>
        <w:pStyle w:val="Texto"/>
        <w:ind w:left="1416"/>
        <w:rPr>
          <w:rStyle w:val="TextoCar"/>
        </w:rPr>
      </w:pPr>
      <w:r>
        <w:rPr>
          <w:rStyle w:val="TextoCar"/>
        </w:rPr>
        <w:t>Para la determinación de las observaciones 1 y 2</w:t>
      </w:r>
      <w:r>
        <w:t>, se midieron las variables mencionadas en el pre-test. Esta medición se la hizo usando un  formulario de encuesta que se aplicó a los estudiantes (ver anexo E)</w:t>
      </w:r>
      <w:r>
        <w:rPr>
          <w:rStyle w:val="TextoCar"/>
        </w:rPr>
        <w:t>. Luego de esto  se reunió a los estudiantes durante una sesión de clase regular y se les expuso las funciones del sistema como una forma de familiarizarse con la herramienta. Finalizado esto, se les requirió la realización de la prueba de usabilidad individual que se observa en el anexo B.</w:t>
      </w:r>
    </w:p>
    <w:p w14:paraId="5D46D1AF" w14:textId="77777777" w:rsidR="001F0C08" w:rsidRDefault="001F0C08" w:rsidP="001F0C08">
      <w:pPr>
        <w:pStyle w:val="Texto"/>
        <w:ind w:left="1416"/>
      </w:pPr>
      <w:r>
        <w:rPr>
          <w:rStyle w:val="TextoCar"/>
        </w:rPr>
        <w:t xml:space="preserve">Una vez finalizada la sesión introductoria mencionada, se procedió a realizar el experimento 1, que consistió en </w:t>
      </w:r>
      <w:r>
        <w:t xml:space="preserve">una sesión de trabajo colaborativo en la que los alumnos realizaron un trabajo de modelado de datos. En esta sesión se requería a los grupos de alumnos que provean un modelo lógico de diagramas entidad-relación para un mismo problema provisto por el profesor. El profesor asignó aleatoriamente a los equipos de trabajo a los grupos experimental y de control. Un total de 11 estudiantes integraron el grupo experimental y 11 el grupo de control. El grupo de control utilizó, marcadores, y stickers para realizar la tarea, el producto final debían incluirse en un solo papelógrafo. El grupo experimental utilizó una primera versión </w:t>
      </w:r>
      <w:r>
        <w:lastRenderedPageBreak/>
        <w:t>del prototipo 1; esta versión incluyó todas las funcionalidades de la superficie colaborativa de los estudiantes a excepción del semáforo que refleja la actividad de la participación de estudiantes. Finalizada la sesión los estudiantes procedieron a llenar el formulario de encuesta de pre-test 1 (ANEXO F) para determinar las observaciones 3 y 4.</w:t>
      </w:r>
    </w:p>
    <w:p w14:paraId="5D7DF97F" w14:textId="00E70C08" w:rsidR="00FB7BDA" w:rsidRDefault="001F0C08" w:rsidP="001F0C08">
      <w:pPr>
        <w:pStyle w:val="Texto"/>
        <w:ind w:left="1416"/>
      </w:pPr>
      <w:r>
        <w:t>En el experimento 2 se llevó a cabo 7 semanas posteriores a la experimentación 1. Un total de 10 estudiantes integraron el nuevo grupo experimental y 12 el grupo de control. Nuevamente la tarea que debían realizar los estudiantes era un modelado de datos bajos las condiciones de elaboración anteriormente mencionadas. Los estudiantes fueron asigandos aleatoriamente a cada condición (experimental y no experimental). En esta ocasión el prototipo 2 ya incluiía las funcionales que no incluyó el prototipo 1. Una vez finalizada la sesión, el profesor evaluó  las contribuciones individuales y el trabajo finalizado para  comunicar una nota individual y grupal a los alumnos participantes. Con esta información receptada por los alumnos, se procedió a aplicar el formulario de encuesta que se observa en el anexo G que contiene las mismas variables consideradas en el pre-test, con el fin de determinar las observaciones 5 y 6 de las prueba post2.</w:t>
      </w: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5A0E0D73" w:rsidR="00643F3D" w:rsidRDefault="00643F3D" w:rsidP="00643F3D">
      <w:pPr>
        <w:pStyle w:val="Texto"/>
        <w:ind w:left="360"/>
      </w:pPr>
      <w:r>
        <w:t>Este capítulo contiene</w:t>
      </w:r>
      <w:r w:rsidR="00856103">
        <w:t xml:space="preserve"> </w:t>
      </w:r>
      <w:ins w:id="515" w:author="Katherine Chiluiza" w:date="2015-03-12T03:09:00Z">
        <w:r w:rsidR="0000422A">
          <w:t xml:space="preserve">la descripció </w:t>
        </w:r>
      </w:ins>
      <w:del w:id="516" w:author="Katherine Chiluiza" w:date="2015-03-12T03:09:00Z">
        <w:r w:rsidR="00856103" w:rsidDel="0000422A">
          <w:delText xml:space="preserve">una revisión </w:delText>
        </w:r>
      </w:del>
      <w:r w:rsidR="00856103">
        <w:t>del hardware y software utilizado para la implementación de la solución</w:t>
      </w:r>
      <w:r>
        <w:t>.</w:t>
      </w:r>
      <w:r w:rsidR="00856103">
        <w:t xml:space="preserve"> Se continúa con una serie de capturas de pantalla realizadas a las interfaces que utilizan estudiantes y profesores</w:t>
      </w:r>
      <w:ins w:id="517" w:author="Katherine Chiluiza" w:date="2015-03-12T03:09:00Z">
        <w:r w:rsidR="0000422A">
          <w:t xml:space="preserve"> en el prototipo finala</w:t>
        </w:r>
      </w:ins>
      <w:r w:rsidR="00856103">
        <w:t xml:space="preserve">. </w:t>
      </w:r>
      <w:ins w:id="518" w:author="Katherine Chiluiza" w:date="2015-03-12T03:09:00Z">
        <w:r w:rsidR="0000422A">
          <w:t>El capítulo</w:t>
        </w:r>
      </w:ins>
      <w:del w:id="519" w:author="Katherine Chiluiza" w:date="2015-03-12T03:09:00Z">
        <w:r w:rsidR="00856103" w:rsidDel="0000422A">
          <w:delText>Se</w:delText>
        </w:r>
      </w:del>
      <w:r w:rsidR="00856103">
        <w:t xml:space="preserve"> finaliza con</w:t>
      </w:r>
      <w:ins w:id="520" w:author="Katherine Chiluiza" w:date="2015-03-12T03:10:00Z">
        <w:r w:rsidR="0000422A">
          <w:t xml:space="preserve"> un detalle </w:t>
        </w:r>
      </w:ins>
      <w:del w:id="521" w:author="Katherine Chiluiza" w:date="2015-03-12T03:10:00Z">
        <w:r w:rsidR="00856103" w:rsidDel="0000422A">
          <w:delText xml:space="preserve"> un</w:delText>
        </w:r>
      </w:del>
      <w:del w:id="522" w:author="Katherine Chiluiza" w:date="2015-03-12T03:09:00Z">
        <w:r w:rsidR="00856103" w:rsidDel="0000422A">
          <w:delText>a revisión</w:delText>
        </w:r>
      </w:del>
      <w:del w:id="523" w:author="Katherine Chiluiza" w:date="2015-03-12T03:10:00Z">
        <w:r w:rsidR="00856103" w:rsidDel="0000422A">
          <w:delText xml:space="preserve"> </w:delText>
        </w:r>
      </w:del>
      <w:r w:rsidR="00856103">
        <w:t>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457AA717"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ins w:id="524" w:author="Katherine Chiluiza" w:date="2015-03-12T03:10:00Z">
        <w:r w:rsidR="0000422A">
          <w:t xml:space="preserve"> (elimina figuras)</w:t>
        </w:r>
      </w:ins>
    </w:p>
    <w:p w14:paraId="5D4C36A1" w14:textId="4A5CCADC"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ins w:id="525" w:author="Katherine Chiluiza" w:date="2015-03-12T03:10:00Z">
        <w:r w:rsidR="0000422A">
          <w:t xml:space="preserve"> (elimina figuras)</w:t>
        </w:r>
      </w:ins>
    </w:p>
    <w:p w14:paraId="4DB5D3AE" w14:textId="3D867B0D" w:rsidR="00662874" w:rsidRDefault="00662874" w:rsidP="00662874">
      <w:pPr>
        <w:pStyle w:val="Texto"/>
        <w:numPr>
          <w:ilvl w:val="0"/>
          <w:numId w:val="16"/>
        </w:numPr>
      </w:pPr>
      <w:r w:rsidRPr="00662874">
        <w:t>Dispositivo de seguim</w:t>
      </w:r>
      <w:r>
        <w:t>iento óptico V120.Duo Optitrack</w:t>
      </w:r>
      <w:r w:rsidR="00A77DA7">
        <w:t xml:space="preserve"> </w:t>
      </w:r>
      <w:ins w:id="526" w:author="Katherine Chiluiza" w:date="2015-03-12T03:13:00Z">
        <w:r w:rsidR="008A4543">
          <w:t>, falta aquí indicar que se incluyó marquitas para hacer tracking de las plumas</w:t>
        </w:r>
      </w:ins>
      <w:r w:rsidR="00A77DA7">
        <w:t>(ver figura</w:t>
      </w:r>
      <w:r w:rsidR="00BA46DE">
        <w:t xml:space="preserve"> 4.3</w:t>
      </w:r>
      <w:r w:rsidR="00A77DA7">
        <w:t>)</w:t>
      </w:r>
      <w:r>
        <w:t>.</w:t>
      </w:r>
      <w:ins w:id="527" w:author="Katherine Chiluiza" w:date="2015-03-12T03:10:00Z">
        <w:r w:rsidR="0000422A">
          <w:t xml:space="preserve"> (elimina figuras)</w:t>
        </w:r>
      </w:ins>
    </w:p>
    <w:p w14:paraId="38E13B03" w14:textId="3493B26F" w:rsidR="00662874" w:rsidRDefault="00662874" w:rsidP="004E17A3">
      <w:pPr>
        <w:pStyle w:val="Texto"/>
        <w:numPr>
          <w:ilvl w:val="0"/>
          <w:numId w:val="16"/>
        </w:numPr>
      </w:pPr>
      <w:r>
        <w:t>Cable HDMI</w:t>
      </w:r>
      <w:r w:rsidR="00A77DA7">
        <w:t>.</w:t>
      </w:r>
    </w:p>
    <w:p w14:paraId="45D95A22" w14:textId="345ECF99" w:rsidR="00EA5432" w:rsidRDefault="0000422A" w:rsidP="004E17A3">
      <w:pPr>
        <w:pStyle w:val="Texto"/>
        <w:numPr>
          <w:ilvl w:val="0"/>
          <w:numId w:val="16"/>
        </w:numPr>
      </w:pPr>
      <w:ins w:id="528" w:author="Katherine Chiluiza" w:date="2015-03-12T03:10:00Z">
        <w:r>
          <w:t xml:space="preserve">Tablet </w:t>
        </w:r>
      </w:ins>
      <w:r w:rsidR="00EA5432">
        <w:t>Samsung Galaxy Tab 3 10.1”</w:t>
      </w:r>
    </w:p>
    <w:p w14:paraId="3A73064B" w14:textId="2BA0CC4D" w:rsidR="00F2096F" w:rsidRDefault="008A4543" w:rsidP="00F2096F">
      <w:pPr>
        <w:pStyle w:val="Texto"/>
        <w:ind w:left="2136"/>
      </w:pPr>
      <w:ins w:id="529" w:author="Katherine Chiluiza" w:date="2015-03-12T03:12:00Z">
        <w:r>
          <w:t xml:space="preserve">Aquí más bien habría que justificar por qué OPTITRACK y no alguna otra solución . </w:t>
        </w:r>
      </w:ins>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344EEA9D" w:rsidR="005A0D3A" w:rsidRPr="00F2096F" w:rsidRDefault="005A0D3A" w:rsidP="00AE5FB2">
      <w:pPr>
        <w:pStyle w:val="Texto"/>
        <w:ind w:left="1418"/>
      </w:pPr>
      <w:r>
        <w:t>En la</w:t>
      </w:r>
      <w:ins w:id="530" w:author="Katherine Chiluiza" w:date="2015-03-12T03:11:00Z">
        <w:r w:rsidR="0000422A">
          <w:t>s</w:t>
        </w:r>
      </w:ins>
      <w:r>
        <w:t xml:space="preserve">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487EB203" w:rsidR="0032609E" w:rsidRDefault="004E17A3" w:rsidP="0032609E">
      <w:pPr>
        <w:pStyle w:val="Texto"/>
        <w:ind w:left="1416"/>
      </w:pPr>
      <w:r>
        <w:t>En la selección de software para la implementación de la solución, se ha favorecido la selección de herramientas open-source. Sin embargo</w:t>
      </w:r>
      <w:ins w:id="531" w:author="Katherine Chiluiza" w:date="2015-03-12T03:11:00Z">
        <w:r w:rsidR="008A4543">
          <w:t>,</w:t>
        </w:r>
      </w:ins>
      <w:r>
        <w:t xml:space="preserve"> por restricciones que ha impuesto el uso de la solución Optitrack, se ha visto la necesidad de utilizar alguna</w:t>
      </w:r>
      <w:ins w:id="532" w:author="Katherine Chiluiza" w:date="2015-03-12T03:12:00Z">
        <w:r w:rsidR="008A4543">
          <w:t>s</w:t>
        </w:r>
      </w:ins>
      <w:del w:id="533" w:author="Katherine Chiluiza" w:date="2015-03-12T03:12:00Z">
        <w:r w:rsidDel="008A4543">
          <w:delText>s unas</w:delText>
        </w:r>
      </w:del>
      <w:r>
        <w:t xml:space="preserve">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0219EB2" w:rsidR="00494D04" w:rsidRDefault="008A4543" w:rsidP="00494D04">
      <w:pPr>
        <w:pStyle w:val="Texto"/>
        <w:ind w:left="1416"/>
      </w:pPr>
      <w:ins w:id="534" w:author="Katherine Chiluiza" w:date="2015-03-12T03:13:00Z">
        <w:r>
          <w:t xml:space="preserve">Este componente perimte </w:t>
        </w:r>
      </w:ins>
      <w:del w:id="535" w:author="Katherine Chiluiza" w:date="2015-03-12T03:13:00Z">
        <w:r w:rsidR="00B63A59" w:rsidDel="008A4543">
          <w:delText xml:space="preserve">Para </w:delText>
        </w:r>
      </w:del>
      <w:r w:rsidR="00B63A59">
        <w:t xml:space="preserve">la lectura de la posición de las plumas </w:t>
      </w:r>
      <w:ins w:id="536" w:author="Katherine Chiluiza" w:date="2015-03-12T03:13:00Z">
        <w:r>
          <w:t xml:space="preserve">que usan </w:t>
        </w:r>
      </w:ins>
      <w:del w:id="537" w:author="Katherine Chiluiza" w:date="2015-03-12T03:14:00Z">
        <w:r w:rsidR="00B63A59" w:rsidDel="008A4543">
          <w:delText xml:space="preserve">de </w:delText>
        </w:r>
      </w:del>
      <w:r w:rsidR="00B63A59">
        <w:t>los estudiantes</w:t>
      </w:r>
      <w:ins w:id="538" w:author="Katherine Chiluiza" w:date="2015-03-12T03:14:00Z">
        <w:r>
          <w:t xml:space="preserve">. </w:t>
        </w:r>
      </w:ins>
      <w:del w:id="539" w:author="Katherine Chiluiza" w:date="2015-03-12T03:14:00Z">
        <w:r w:rsidR="00B63A59" w:rsidDel="008A4543">
          <w:delText xml:space="preserve">, este componente </w:delText>
        </w:r>
      </w:del>
      <w:ins w:id="540" w:author="Katherine Chiluiza" w:date="2015-03-12T03:14:00Z">
        <w:r>
          <w:t xml:space="preserve">Para ello se </w:t>
        </w:r>
      </w:ins>
      <w:r w:rsidR="00B63A59">
        <w:t>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rsidR="00B63A59">
        <w:t xml:space="preserve">utilizando el protocolo </w:t>
      </w:r>
      <w:r w:rsidR="00327DB8">
        <w:t xml:space="preserve">TUIO. </w:t>
      </w:r>
      <w:ins w:id="541" w:author="Katherine Chiluiza" w:date="2015-03-12T03:14:00Z">
        <w:r>
          <w:t>La posición de la punta de la pluma se la realiza a través de la  triangulación de la punta de la pluma, que es posible ya que la pluma posee un arreglo de marcas xxx que permiten el seguimiento y c</w:t>
        </w:r>
      </w:ins>
      <w:ins w:id="542" w:author="Katherine Chiluiza" w:date="2015-03-12T03:15:00Z">
        <w:r>
          <w:t>álculo correspondiente de posición (Ver fig… pluma con dispositivos de lectura)</w:t>
        </w:r>
      </w:ins>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0F60E357" w:rsidR="0031495D" w:rsidRDefault="0031495D" w:rsidP="0031495D">
      <w:pPr>
        <w:pStyle w:val="Texto"/>
        <w:ind w:left="1416"/>
      </w:pPr>
      <w:r>
        <w:lastRenderedPageBreak/>
        <w:t xml:space="preserve">Este componente recibe los eventos </w:t>
      </w:r>
      <w:r w:rsidR="00887A8F">
        <w:t xml:space="preserve">táctiles </w:t>
      </w:r>
      <w:r>
        <w:t xml:space="preserve">provenientes del componente de captura de movimiento para pintar y reconocer trazos que realiza el usuario. Las librerías de </w:t>
      </w:r>
      <w:ins w:id="543" w:author="Katherine Chiluiza" w:date="2015-03-12T03:16:00Z">
        <w:r w:rsidR="008A4543">
          <w:t>P</w:t>
        </w:r>
      </w:ins>
      <w:del w:id="544" w:author="Katherine Chiluiza" w:date="2015-03-12T03:15:00Z">
        <w:r w:rsidDel="008A4543">
          <w:delText>p</w:delText>
        </w:r>
      </w:del>
      <w:r>
        <w:t xml:space="preserve">aleo </w:t>
      </w:r>
      <w:ins w:id="545" w:author="Katherine Chiluiza" w:date="2015-03-12T03:16:00Z">
        <w:r w:rsidR="008A4543">
          <w:t>S</w:t>
        </w:r>
      </w:ins>
      <w:del w:id="546" w:author="Katherine Chiluiza" w:date="2015-03-12T03:16:00Z">
        <w:r w:rsidDel="008A4543">
          <w:delText>s</w:delText>
        </w:r>
      </w:del>
      <w:r>
        <w:t xml:space="preserve">ketch </w:t>
      </w:r>
      <w:ins w:id="547" w:author="Katherine Chiluiza" w:date="2015-03-12T03:16:00Z">
        <w:r w:rsidR="008A4543">
          <w:t>R</w:t>
        </w:r>
      </w:ins>
      <w:del w:id="548" w:author="Katherine Chiluiza" w:date="2015-03-12T03:16:00Z">
        <w:r w:rsidDel="008A4543">
          <w:delText>r</w:delText>
        </w:r>
      </w:del>
      <w:r>
        <w:t>ecognizer</w:t>
      </w:r>
      <w:ins w:id="549" w:author="Katherine Chiluiza" w:date="2015-03-12T03:16:00Z">
        <w:r w:rsidR="008A4543">
          <w:t xml:space="preserve"> (CITAR)</w:t>
        </w:r>
      </w:ins>
      <w:r>
        <w:t xml:space="preserve"> se utilizan para el reconocimiento de 2 formas primitivas: líneas y cuadrados. En el caso de reconocer un 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712FB804" w:rsidR="00700FFD" w:rsidRDefault="0031495D" w:rsidP="0031495D">
      <w:pPr>
        <w:pStyle w:val="Texto"/>
        <w:ind w:left="1416"/>
      </w:pPr>
      <w:r>
        <w:t xml:space="preserve">Además se ha provisto al estudiante de un menú para llamar a acciones más complejas del sistema: modo edición, modo </w:t>
      </w:r>
      <w:r>
        <w:lastRenderedPageBreak/>
        <w:t>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ins w:id="550" w:author="Katherine Chiluiza" w:date="2015-03-12T03:17:00Z">
        <w:r w:rsidR="008A4543">
          <w:t>. (NO ANTES?? EXISTE UN AUTOGUARDADO????)</w:t>
        </w:r>
      </w:ins>
      <w:del w:id="551" w:author="Katherine Chiluiza" w:date="2015-03-12T03:17:00Z">
        <w:r w:rsidR="00925354" w:rsidDel="008A4543">
          <w:delText>.</w:delText>
        </w:r>
      </w:del>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4EB358DB"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w:t>
      </w:r>
      <w:r>
        <w:lastRenderedPageBreak/>
        <w:t xml:space="preserve">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ins w:id="552" w:author="Katherine Chiluiza" w:date="2015-03-12T03:18:00Z">
        <w:r w:rsidR="008A4543">
          <w:t xml:space="preserve"> </w:t>
        </w:r>
      </w:ins>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62A2A3C" w:rsidR="006E6A9F" w:rsidRDefault="003B2E61" w:rsidP="006E6A9F">
      <w:pPr>
        <w:pStyle w:val="Texto"/>
        <w:ind w:left="1416"/>
      </w:pPr>
      <w:r>
        <w:t>En la figura 4.9</w:t>
      </w:r>
      <w:r w:rsidR="0095027E">
        <w:t xml:space="preserve"> se observa la interfaz</w:t>
      </w:r>
      <w:r>
        <w:t xml:space="preserve"> d</w:t>
      </w:r>
      <w:r w:rsidR="001631C9">
        <w:t>e</w:t>
      </w:r>
      <w:ins w:id="553" w:author="Katherine Chiluiza" w:date="2015-03-12T03:18:00Z">
        <w:r w:rsidR="008A4543">
          <w:t xml:space="preserve"> </w:t>
        </w:r>
      </w:ins>
      <w:del w:id="554" w:author="Katherine Chiluiza" w:date="2015-03-12T03:18:00Z">
        <w:r w:rsidR="0095027E" w:rsidDel="008A4543">
          <w:delText xml:space="preserve"> de </w:delText>
        </w:r>
      </w:del>
      <w:r w:rsidR="0095027E">
        <w:t xml:space="preserve">monitoreo </w:t>
      </w:r>
      <w:r w:rsidR="00F00875">
        <w:t>para el</w:t>
      </w:r>
      <w:r w:rsidR="0095027E">
        <w:t xml:space="preserve"> profesor, en donde </w:t>
      </w:r>
      <w:ins w:id="555" w:author="Katherine Chiluiza" w:date="2015-03-12T03:18:00Z">
        <w:r w:rsidR="008A4543">
          <w:t>é</w:t>
        </w:r>
      </w:ins>
      <w:del w:id="556" w:author="Katherine Chiluiza" w:date="2015-03-12T03:18:00Z">
        <w:r w:rsidR="0095027E" w:rsidDel="008A4543">
          <w:delText>e</w:delText>
        </w:r>
      </w:del>
      <w:r w:rsidR="0095027E">
        <w:t xml:space="preserve">ste puede observar </w:t>
      </w:r>
      <w:ins w:id="557" w:author="Katherine Chiluiza" w:date="2015-03-12T03:26:00Z">
        <w:r w:rsidR="00EA7024">
          <w:t xml:space="preserve">indicadores </w:t>
        </w:r>
      </w:ins>
      <w:ins w:id="558" w:author="Katherine Chiluiza" w:date="2015-03-12T03:30:00Z">
        <w:r w:rsidR="00EA7024">
          <w:t xml:space="preserve">y avances </w:t>
        </w:r>
      </w:ins>
      <w:del w:id="559" w:author="Katherine Chiluiza" w:date="2015-03-12T03:27:00Z">
        <w:r w:rsidR="0095027E" w:rsidDel="00EA7024">
          <w:delText xml:space="preserve">en vivo </w:delText>
        </w:r>
      </w:del>
      <w:ins w:id="560" w:author="Katherine Chiluiza" w:date="2015-03-12T03:27:00Z">
        <w:r w:rsidR="00EA7024">
          <w:t xml:space="preserve">de </w:t>
        </w:r>
      </w:ins>
      <w:r w:rsidR="0095027E">
        <w:t xml:space="preserve">la realización del trabajo colaborativo de múltiples grupos. </w:t>
      </w:r>
      <w:r w:rsidR="00F00875">
        <w:t>Con esta interfaz, se</w:t>
      </w:r>
      <w:r w:rsidR="0095027E">
        <w:t xml:space="preserve"> permite al profesor conocer el porcentaje de avance de la tarea que realiza cada grupo, a </w:t>
      </w:r>
      <w:r w:rsidR="0095027E">
        <w:lastRenderedPageBreak/>
        <w:t xml:space="preserve">través de la definición de la cantidad </w:t>
      </w:r>
      <w:r w:rsidR="00F00875">
        <w:t xml:space="preserve">elementos </w:t>
      </w:r>
      <w:r w:rsidR="0095027E">
        <w:t>que el profesor cre</w:t>
      </w:r>
      <w:ins w:id="561" w:author="Katherine Chiluiza" w:date="2015-03-12T03:27:00Z">
        <w:r w:rsidR="00EA7024">
          <w:t>e</w:t>
        </w:r>
      </w:ins>
      <w:del w:id="562" w:author="Katherine Chiluiza" w:date="2015-03-12T03:27:00Z">
        <w:r w:rsidR="0095027E" w:rsidDel="00EA7024">
          <w:delText>a</w:delText>
        </w:r>
      </w:del>
      <w:r w:rsidR="0095027E">
        <w:t xml:space="preserve"> deb</w:t>
      </w:r>
      <w:ins w:id="563" w:author="Katherine Chiluiza" w:date="2015-03-12T03:27:00Z">
        <w:r w:rsidR="00EA7024">
          <w:t>e</w:t>
        </w:r>
      </w:ins>
      <w:del w:id="564" w:author="Katherine Chiluiza" w:date="2015-03-12T03:27:00Z">
        <w:r w:rsidR="0095027E" w:rsidDel="00EA7024">
          <w:delText>a</w:delText>
        </w:r>
      </w:del>
      <w:r w:rsidR="0095027E">
        <w:t xml:space="preserve">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w:t>
      </w:r>
      <w:ins w:id="565" w:author="Katherine Chiluiza" w:date="2015-03-12T03:27:00Z">
        <w:r w:rsidR="00EA7024">
          <w:t>é</w:t>
        </w:r>
      </w:ins>
      <w:del w:id="566" w:author="Katherine Chiluiza" w:date="2015-03-12T03:27:00Z">
        <w:r w:rsidR="00130104" w:rsidDel="00EA7024">
          <w:delText>e</w:delText>
        </w:r>
      </w:del>
      <w:r w:rsidR="00130104">
        <w:t>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lastRenderedPageBreak/>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3CB69E88" w:rsidR="00700FFD" w:rsidRDefault="001631C9" w:rsidP="00647293">
      <w:pPr>
        <w:pStyle w:val="Texto"/>
        <w:ind w:left="1416"/>
      </w:pPr>
      <w:r>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w:t>
      </w:r>
      <w:ins w:id="567" w:author="Katherine Chiluiza" w:date="2015-03-12T03:31:00Z">
        <w:r w:rsidR="00EA7024">
          <w:t xml:space="preserve">y </w:t>
        </w:r>
      </w:ins>
      <w:del w:id="568" w:author="Katherine Chiluiza" w:date="2015-03-12T03:31:00Z">
        <w:r w:rsidR="00603923" w:rsidDel="00EA7024">
          <w:delText>e inclusive</w:delText>
        </w:r>
      </w:del>
      <w:ins w:id="569" w:author="Katherine Chiluiza" w:date="2015-03-12T03:31:00Z">
        <w:r w:rsidR="00EA7024">
          <w:t>la</w:t>
        </w:r>
      </w:ins>
      <w:r w:rsidR="00603923">
        <w:t xml:space="preserve"> calidad de la misma a trav</w:t>
      </w:r>
      <w:r w:rsidR="00647293">
        <w:t xml:space="preserve">és de la identificación de las contribuciones individuales </w:t>
      </w:r>
      <w:r w:rsidR="00603923">
        <w:t>basada en colores.</w:t>
      </w:r>
    </w:p>
    <w:p w14:paraId="743A18DA" w14:textId="1325F235" w:rsidR="00603923" w:rsidRDefault="00603923" w:rsidP="00647293">
      <w:pPr>
        <w:pStyle w:val="Texto"/>
        <w:ind w:left="1416"/>
      </w:pPr>
      <w:r>
        <w:t>Otra característica de esta interfaz</w:t>
      </w:r>
      <w:ins w:id="570" w:author="Katherine Chiluiza" w:date="2015-03-12T03:31:00Z">
        <w:r w:rsidR="00EA7024">
          <w:t xml:space="preserve"> es que</w:t>
        </w:r>
      </w:ins>
      <w:del w:id="571" w:author="Katherine Chiluiza" w:date="2015-03-12T03:31:00Z">
        <w:r w:rsidDel="00EA7024">
          <w:delText xml:space="preserve"> </w:delText>
        </w:r>
      </w:del>
      <w:r>
        <w:t xml:space="preserve"> permite al profesor  una animación de</w:t>
      </w:r>
      <w:del w:id="572" w:author="Katherine Chiluiza" w:date="2015-03-12T03:32:00Z">
        <w:r w:rsidDel="00EA7024">
          <w:delText>l</w:delText>
        </w:r>
      </w:del>
      <w:r>
        <w:t xml:space="preserve"> todo el proceso de elaboración de la tarea a través de un reproductor</w:t>
      </w:r>
      <w:r w:rsidR="00647293">
        <w:t xml:space="preserve"> </w:t>
      </w:r>
      <w:ins w:id="573" w:author="Katherine Chiluiza" w:date="2015-03-12T03:32:00Z">
        <w:r w:rsidR="002931EF">
          <w:t xml:space="preserve">que se provee en la solución </w:t>
        </w:r>
      </w:ins>
      <w:del w:id="574" w:author="Katherine Chiluiza" w:date="2015-03-12T03:32:00Z">
        <w:r w:rsidR="00647293" w:rsidDel="002931EF">
          <w:delText>provisto</w:delText>
        </w:r>
      </w:del>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EDF71CD" w:rsidR="00700FFD" w:rsidRDefault="00603923" w:rsidP="00603923">
      <w:pPr>
        <w:pStyle w:val="Texto"/>
      </w:pPr>
      <w:r>
        <w:t xml:space="preserve">Además </w:t>
      </w:r>
      <w:ins w:id="575" w:author="Katherine Chiluiza" w:date="2015-03-12T03:32:00Z">
        <w:r w:rsidR="002931EF">
          <w:t xml:space="preserve">la interfaz incluye </w:t>
        </w:r>
      </w:ins>
      <w:del w:id="576" w:author="Katherine Chiluiza" w:date="2015-03-12T03:32:00Z">
        <w:r w:rsidDel="002931EF">
          <w:delText>contará con</w:delText>
        </w:r>
      </w:del>
      <w:r>
        <w:t xml:space="preserve">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01924443" w:rsidR="001D7D9F" w:rsidRDefault="001F5481" w:rsidP="001F5481">
      <w:pPr>
        <w:pStyle w:val="Texto"/>
        <w:ind w:left="1416"/>
      </w:pPr>
      <w:del w:id="577" w:author="Katherine Chiluiza" w:date="2015-03-12T03:32:00Z">
        <w:r w:rsidDel="002931EF">
          <w:delText xml:space="preserve">De acuerdo a un </w:delText>
        </w:r>
        <w:r w:rsidR="00580FD4" w:rsidDel="002931EF">
          <w:delText>recopilación</w:delText>
        </w:r>
        <w:r w:rsidDel="002931EF">
          <w:delText xml:space="preserve"> a la presente </w:delText>
        </w:r>
      </w:del>
      <w:ins w:id="578" w:author="Katherine Chiluiza" w:date="2015-03-12T03:32:00Z">
        <w:r w:rsidR="002931EF">
          <w:t xml:space="preserve">Se realizó una recopilación de precios </w:t>
        </w:r>
      </w:ins>
      <w:del w:id="579" w:author="Katherine Chiluiza" w:date="2015-03-12T03:33:00Z">
        <w:r w:rsidR="00580FD4" w:rsidDel="002931EF">
          <w:delText xml:space="preserve">fecha de precios </w:delText>
        </w:r>
      </w:del>
      <w:r w:rsidR="00580FD4">
        <w:t>en el mercado de los equipos tecnológicos requeridos</w:t>
      </w:r>
      <w:ins w:id="580" w:author="Katherine Chiluiza" w:date="2015-03-12T03:33:00Z">
        <w:r w:rsidR="002931EF">
          <w:t xml:space="preserve"> y se gener</w:t>
        </w:r>
      </w:ins>
      <w:ins w:id="581" w:author="Katherine Chiluiza" w:date="2015-03-12T03:34:00Z">
        <w:r w:rsidR="002931EF">
          <w:t>ó la tabla 4.1 que contiene los costos asociados a la solución</w:t>
        </w:r>
      </w:ins>
      <w:r w:rsidR="00580FD4">
        <w:t xml:space="preserve">. </w:t>
      </w:r>
      <w:del w:id="582" w:author="Katherine Chiluiza" w:date="2015-03-12T03:34:00Z">
        <w:r w:rsidR="00580FD4" w:rsidDel="002931EF">
          <w:delText>S</w:delText>
        </w:r>
        <w:r w:rsidDel="002931EF">
          <w:delText xml:space="preserve">e </w:delText>
        </w:r>
        <w:r w:rsidR="00CF1F5B" w:rsidDel="002931EF">
          <w:delText xml:space="preserve">presenta en la </w:delText>
        </w:r>
        <w:r w:rsidR="00CF1F5B" w:rsidDel="002931EF">
          <w:lastRenderedPageBreak/>
          <w:delText>tabla 4.1</w:delText>
        </w:r>
        <w:r w:rsidR="00580FD4" w:rsidDel="002931EF">
          <w:delText xml:space="preserve"> los valores </w:delText>
        </w:r>
        <w:r w:rsidDel="002931EF">
          <w:delText>asociados a la im</w:delText>
        </w:r>
        <w:r w:rsidR="00E01F21" w:rsidDel="002931EF">
          <w:delText xml:space="preserve">plementación </w:delText>
        </w:r>
        <w:r w:rsidDel="002931EF">
          <w:delText xml:space="preserve">de </w:delText>
        </w:r>
        <w:r w:rsidR="006E4613" w:rsidDel="002931EF">
          <w:delText>la implementación completa de la solución</w:delText>
        </w:r>
        <w:r w:rsidR="00E01F21" w:rsidDel="002931EF">
          <w:delText xml:space="preserve">. </w:delText>
        </w:r>
      </w:del>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1FC6DDAA" w:rsidR="001F5481" w:rsidRPr="001F5481" w:rsidRDefault="00E01F21" w:rsidP="002931EF">
            <w:pPr>
              <w:pStyle w:val="Texto"/>
              <w:ind w:left="0"/>
              <w:rPr>
                <w:b/>
              </w:rPr>
            </w:pPr>
            <w:r w:rsidRPr="00E01F21">
              <w:rPr>
                <w:b/>
                <w:sz w:val="18"/>
                <w:szCs w:val="18"/>
              </w:rPr>
              <w:t>Tabl</w:t>
            </w:r>
            <w:r w:rsidR="00CF1F5B">
              <w:rPr>
                <w:b/>
                <w:sz w:val="18"/>
                <w:szCs w:val="18"/>
              </w:rPr>
              <w:t>a 4.1</w:t>
            </w:r>
            <w:r w:rsidRPr="00E01F21">
              <w:rPr>
                <w:b/>
                <w:sz w:val="18"/>
                <w:szCs w:val="18"/>
              </w:rPr>
              <w:t>:</w:t>
            </w:r>
            <w:r w:rsidRPr="00970050">
              <w:rPr>
                <w:b/>
                <w:sz w:val="18"/>
                <w:szCs w:val="18"/>
              </w:rPr>
              <w:t xml:space="preserve"> </w:t>
            </w:r>
            <w:r>
              <w:rPr>
                <w:sz w:val="18"/>
                <w:szCs w:val="18"/>
              </w:rPr>
              <w:t xml:space="preserve">Costos locales de implementación de </w:t>
            </w:r>
            <w:ins w:id="583" w:author="Katherine Chiluiza" w:date="2015-03-12T03:34:00Z">
              <w:r w:rsidR="002931EF">
                <w:rPr>
                  <w:sz w:val="18"/>
                  <w:szCs w:val="18"/>
                </w:rPr>
                <w:t>la</w:t>
              </w:r>
            </w:ins>
            <w:del w:id="584" w:author="Katherine Chiluiza" w:date="2015-03-12T03:34:00Z">
              <w:r w:rsidDel="002931EF">
                <w:rPr>
                  <w:sz w:val="18"/>
                  <w:szCs w:val="18"/>
                </w:rPr>
                <w:delText>una</w:delText>
              </w:r>
            </w:del>
            <w:r>
              <w:rPr>
                <w:sz w:val="18"/>
                <w:szCs w:val="18"/>
              </w:rPr>
              <w:t xml:space="preserve"> solución</w:t>
            </w:r>
            <w:del w:id="585" w:author="Katherine Chiluiza" w:date="2015-03-12T03:34:00Z">
              <w:r w:rsidDel="002931EF">
                <w:rPr>
                  <w:sz w:val="18"/>
                  <w:szCs w:val="18"/>
                </w:rPr>
                <w:delText xml:space="preserve"> de superficie</w:delText>
              </w:r>
            </w:del>
            <w:r>
              <w:rPr>
                <w:sz w:val="18"/>
                <w:szCs w:val="18"/>
              </w:rPr>
              <w:t xml:space="preserve"> colaborativa</w:t>
            </w:r>
            <w:ins w:id="586" w:author="Katherine Chiluiza" w:date="2015-03-12T03:35:00Z">
              <w:r w:rsidR="002931EF">
                <w:rPr>
                  <w:sz w:val="18"/>
                  <w:szCs w:val="18"/>
                </w:rPr>
                <w:t xml:space="preserve"> propuesta</w:t>
              </w:r>
            </w:ins>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Optitrack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2B3285D2" w14:textId="458EE4E4" w:rsidR="002931EF" w:rsidRDefault="001D7D9F" w:rsidP="002931EF">
      <w:pPr>
        <w:rPr>
          <w:ins w:id="587" w:author="Katherine Chiluiza" w:date="2015-03-12T03:36:00Z"/>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15EFC5CA" w14:textId="7EF41BD7" w:rsidR="002931EF" w:rsidRDefault="002931EF" w:rsidP="002931EF">
      <w:pPr>
        <w:rPr>
          <w:rFonts w:ascii="Arial" w:eastAsia="Times New Roman" w:hAnsi="Arial" w:cs="Arial"/>
          <w:b/>
          <w:bCs/>
          <w:color w:val="000000"/>
          <w:sz w:val="24"/>
          <w:szCs w:val="24"/>
          <w:lang w:eastAsia="es-EC"/>
        </w:rPr>
      </w:pPr>
      <w:ins w:id="588" w:author="Katherine Chiluiza" w:date="2015-03-12T03:36:00Z">
        <w:r>
          <w:rPr>
            <w:rFonts w:ascii="Arial" w:eastAsia="Times New Roman" w:hAnsi="Arial" w:cs="Arial"/>
            <w:b/>
            <w:bCs/>
            <w:color w:val="000000"/>
            <w:sz w:val="24"/>
            <w:szCs w:val="24"/>
            <w:lang w:eastAsia="es-EC"/>
          </w:rPr>
          <w:lastRenderedPageBreak/>
          <w:t>La cámaar ya incluye el costo del software????</w:t>
        </w:r>
      </w:ins>
    </w:p>
    <w:p w14:paraId="3A66EB7D" w14:textId="77777777" w:rsidR="001D7D9F" w:rsidRDefault="001D7D9F" w:rsidP="001D7D9F">
      <w:pPr>
        <w:pStyle w:val="NumeroCapitulo"/>
      </w:pPr>
    </w:p>
    <w:p w14:paraId="04441D84" w14:textId="77777777" w:rsidR="007114D4" w:rsidRDefault="007114D4" w:rsidP="007114D4">
      <w:pPr>
        <w:pStyle w:val="NumeroCapitulo"/>
        <w:rPr>
          <w:ins w:id="589" w:author="Roger Granda" w:date="2015-03-19T03:19:00Z"/>
        </w:rPr>
      </w:pPr>
    </w:p>
    <w:p w14:paraId="442CF4C5" w14:textId="77777777" w:rsidR="007114D4" w:rsidRDefault="007114D4" w:rsidP="007114D4">
      <w:pPr>
        <w:pStyle w:val="NumeroCapitulo"/>
        <w:rPr>
          <w:ins w:id="590" w:author="Roger Granda" w:date="2015-03-19T03:19:00Z"/>
        </w:rPr>
      </w:pPr>
    </w:p>
    <w:p w14:paraId="0BB6FCAA" w14:textId="77777777" w:rsidR="007114D4" w:rsidRDefault="007114D4" w:rsidP="007114D4">
      <w:pPr>
        <w:pStyle w:val="NumeroCapitulo"/>
      </w:pPr>
    </w:p>
    <w:p w14:paraId="0607CA19" w14:textId="77777777" w:rsidR="007114D4" w:rsidRDefault="007114D4" w:rsidP="007114D4">
      <w:pPr>
        <w:pStyle w:val="NumeroCapitulo"/>
      </w:pPr>
    </w:p>
    <w:p w14:paraId="73E0C75E" w14:textId="77777777" w:rsidR="007114D4" w:rsidRDefault="007114D4" w:rsidP="007114D4">
      <w:pPr>
        <w:pStyle w:val="NumeroCapitulo"/>
      </w:pPr>
    </w:p>
    <w:p w14:paraId="114D5A63" w14:textId="77777777" w:rsidR="007114D4" w:rsidRDefault="007114D4" w:rsidP="007114D4">
      <w:pPr>
        <w:pStyle w:val="NumeroCapitulo"/>
      </w:pPr>
    </w:p>
    <w:p w14:paraId="5F91378B" w14:textId="77777777" w:rsidR="007114D4" w:rsidRDefault="007114D4" w:rsidP="007114D4">
      <w:pPr>
        <w:pStyle w:val="NumeroCapitulo"/>
      </w:pPr>
      <w:r>
        <w:t>CAPÍTULO V.</w:t>
      </w:r>
    </w:p>
    <w:p w14:paraId="610CB672" w14:textId="77777777" w:rsidR="007114D4" w:rsidRDefault="007114D4" w:rsidP="007114D4">
      <w:pPr>
        <w:pStyle w:val="NombreCapitulo"/>
      </w:pPr>
      <w:r>
        <w:t>RESULTADOS EXPERIMENTALES Y PRUEBAS</w:t>
      </w:r>
    </w:p>
    <w:p w14:paraId="3FC02348" w14:textId="77777777" w:rsidR="007114D4" w:rsidRDefault="007114D4" w:rsidP="007114D4">
      <w:pPr>
        <w:pStyle w:val="Texto"/>
        <w:ind w:left="360"/>
      </w:pPr>
      <w:r>
        <w:t>Este capítulo contiene los resultados experimentales y las pruebas de funcionalidad y usabilidad. Primero se procerá a presentar los resultados experimentales obtenidos con los profesores y estudiantes; posteriormente se presentan los resultados de pruebas de funcionalidad y usabilidad.</w:t>
      </w:r>
    </w:p>
    <w:p w14:paraId="49166243" w14:textId="77777777" w:rsidR="007114D4" w:rsidRDefault="007114D4" w:rsidP="007114D4">
      <w:pPr>
        <w:pStyle w:val="Subtitulocapitulo"/>
        <w:numPr>
          <w:ilvl w:val="0"/>
          <w:numId w:val="0"/>
        </w:numPr>
        <w:ind w:left="792" w:hanging="84"/>
      </w:pPr>
    </w:p>
    <w:p w14:paraId="7AC48DC3" w14:textId="77777777" w:rsidR="007114D4" w:rsidRDefault="007114D4" w:rsidP="007114D4">
      <w:pPr>
        <w:pStyle w:val="Subtitulocapitulo"/>
        <w:numPr>
          <w:ilvl w:val="0"/>
          <w:numId w:val="0"/>
        </w:numPr>
        <w:ind w:left="792" w:hanging="84"/>
      </w:pPr>
      <w:r>
        <w:t>Resultados experimentales</w:t>
      </w:r>
    </w:p>
    <w:p w14:paraId="617F617B" w14:textId="77777777" w:rsidR="007114D4" w:rsidRDefault="007114D4" w:rsidP="007114D4">
      <w:pPr>
        <w:pStyle w:val="Texto"/>
        <w:ind w:left="792"/>
      </w:pPr>
      <w:r>
        <w:lastRenderedPageBreak/>
        <w:t xml:space="preserve">Los resultados de las pruebas experimentales con profesores y alumnos se detallan en las siguientes sub-secciones. Se muestran resultados a partir de estadística descriptiva junto con aquellos relacinados a pruebas de hipótesis, que involucran las variables que se midieron en los distintos experimentos. </w:t>
      </w:r>
    </w:p>
    <w:p w14:paraId="6ECB9E65" w14:textId="77777777" w:rsidR="007114D4" w:rsidRDefault="007114D4" w:rsidP="007114D4">
      <w:pPr>
        <w:pStyle w:val="Subtitulocapitulo"/>
        <w:numPr>
          <w:ilvl w:val="0"/>
          <w:numId w:val="0"/>
        </w:numPr>
        <w:ind w:left="792"/>
        <w:rPr>
          <w:sz w:val="26"/>
          <w:szCs w:val="26"/>
        </w:rPr>
      </w:pPr>
    </w:p>
    <w:p w14:paraId="14888C6B" w14:textId="77777777" w:rsidR="007114D4" w:rsidRDefault="007114D4" w:rsidP="007114D4">
      <w:pPr>
        <w:pStyle w:val="Subtitulocapitulo"/>
        <w:numPr>
          <w:ilvl w:val="0"/>
          <w:numId w:val="0"/>
        </w:numPr>
        <w:ind w:left="792"/>
        <w:rPr>
          <w:sz w:val="26"/>
          <w:szCs w:val="26"/>
        </w:rPr>
      </w:pPr>
      <w:r w:rsidRPr="00D5515C">
        <w:rPr>
          <w:sz w:val="26"/>
          <w:szCs w:val="26"/>
        </w:rPr>
        <w:t>Profesores</w:t>
      </w:r>
    </w:p>
    <w:p w14:paraId="557FA4EF" w14:textId="77777777" w:rsidR="007114D4" w:rsidRDefault="007114D4" w:rsidP="007114D4">
      <w:pPr>
        <w:pStyle w:val="Texto"/>
      </w:pPr>
      <w:r>
        <w:t xml:space="preserve">Los resultados de las variables que se midieron durante la experimentación con profesores, se presentan en la tabla 5.1. Se mustran estadísticas  descriptivas de las observaciones obtenidas en el pre-test y post-test. Además se muestran los resultados de las pruebas de hipótesis realizadas a través de la prueba Wilcoxon. </w:t>
      </w:r>
    </w:p>
    <w:tbl>
      <w:tblPr>
        <w:tblStyle w:val="Tablaconcuadrcula"/>
        <w:tblW w:w="0" w:type="auto"/>
        <w:tblInd w:w="792" w:type="dxa"/>
        <w:tblLook w:val="04A0" w:firstRow="1" w:lastRow="0" w:firstColumn="1" w:lastColumn="0" w:noHBand="0" w:noVBand="1"/>
      </w:tblPr>
      <w:tblGrid>
        <w:gridCol w:w="1285"/>
        <w:gridCol w:w="1019"/>
        <w:gridCol w:w="784"/>
        <w:gridCol w:w="1019"/>
        <w:gridCol w:w="784"/>
        <w:gridCol w:w="1297"/>
        <w:gridCol w:w="1297"/>
      </w:tblGrid>
      <w:tr w:rsidR="007114D4" w:rsidRPr="003849C8" w14:paraId="70195D62" w14:textId="77777777" w:rsidTr="001F0C08">
        <w:tc>
          <w:tcPr>
            <w:tcW w:w="7485" w:type="dxa"/>
            <w:gridSpan w:val="7"/>
            <w:tcBorders>
              <w:top w:val="nil"/>
              <w:left w:val="nil"/>
              <w:bottom w:val="single" w:sz="4" w:space="0" w:color="auto"/>
              <w:right w:val="nil"/>
            </w:tcBorders>
            <w:vAlign w:val="center"/>
          </w:tcPr>
          <w:p w14:paraId="1CE74A48" w14:textId="77777777" w:rsidR="007114D4" w:rsidRPr="003849C8" w:rsidRDefault="007114D4" w:rsidP="001F0C08">
            <w:pPr>
              <w:pStyle w:val="Subtitulocapitulo"/>
              <w:numPr>
                <w:ilvl w:val="0"/>
                <w:numId w:val="0"/>
              </w:numPr>
              <w:spacing w:line="276" w:lineRule="auto"/>
              <w:rPr>
                <w:sz w:val="20"/>
                <w:szCs w:val="20"/>
              </w:rPr>
            </w:pPr>
            <w:r>
              <w:rPr>
                <w:sz w:val="18"/>
                <w:szCs w:val="18"/>
              </w:rPr>
              <w:t>Tabla 5.1</w:t>
            </w:r>
            <w:r w:rsidRPr="00591A0D">
              <w:rPr>
                <w:sz w:val="18"/>
                <w:szCs w:val="18"/>
              </w:rPr>
              <w:t>:</w:t>
            </w:r>
            <w:r>
              <w:rPr>
                <w:b w:val="0"/>
                <w:sz w:val="18"/>
                <w:szCs w:val="18"/>
              </w:rPr>
              <w:t xml:space="preserve"> Resumen  resultados de las variables medidas en experimentación con profesores.</w:t>
            </w:r>
          </w:p>
        </w:tc>
      </w:tr>
      <w:tr w:rsidR="007114D4" w:rsidRPr="003849C8" w14:paraId="16BC7A6F" w14:textId="77777777" w:rsidTr="001F0C08">
        <w:tc>
          <w:tcPr>
            <w:tcW w:w="1285" w:type="dxa"/>
            <w:tcBorders>
              <w:top w:val="single" w:sz="4" w:space="0" w:color="auto"/>
            </w:tcBorders>
            <w:vAlign w:val="center"/>
          </w:tcPr>
          <w:p w14:paraId="18205F68" w14:textId="77777777" w:rsidR="007114D4" w:rsidRPr="007E2BC3" w:rsidRDefault="007114D4" w:rsidP="001F0C08">
            <w:pPr>
              <w:pStyle w:val="Subtitulocapitulo"/>
              <w:numPr>
                <w:ilvl w:val="0"/>
                <w:numId w:val="0"/>
              </w:numPr>
              <w:spacing w:line="276" w:lineRule="auto"/>
              <w:jc w:val="center"/>
              <w:rPr>
                <w:sz w:val="24"/>
                <w:szCs w:val="24"/>
              </w:rPr>
            </w:pPr>
            <w:r w:rsidRPr="007E2BC3">
              <w:rPr>
                <w:sz w:val="24"/>
                <w:szCs w:val="24"/>
              </w:rPr>
              <w:t>Variables</w:t>
            </w:r>
          </w:p>
        </w:tc>
        <w:tc>
          <w:tcPr>
            <w:tcW w:w="1803" w:type="dxa"/>
            <w:gridSpan w:val="2"/>
            <w:tcBorders>
              <w:top w:val="single" w:sz="4" w:space="0" w:color="auto"/>
            </w:tcBorders>
            <w:vAlign w:val="center"/>
          </w:tcPr>
          <w:p w14:paraId="2CF8D45A" w14:textId="77777777" w:rsidR="007114D4" w:rsidRPr="007E2BC3" w:rsidRDefault="007114D4" w:rsidP="001F0C08">
            <w:pPr>
              <w:pStyle w:val="Subtitulocapitulo"/>
              <w:numPr>
                <w:ilvl w:val="0"/>
                <w:numId w:val="0"/>
              </w:numPr>
              <w:spacing w:line="276" w:lineRule="auto"/>
              <w:jc w:val="center"/>
              <w:rPr>
                <w:sz w:val="24"/>
                <w:szCs w:val="24"/>
              </w:rPr>
            </w:pPr>
            <w:r w:rsidRPr="007E2BC3">
              <w:rPr>
                <w:sz w:val="24"/>
                <w:szCs w:val="24"/>
              </w:rPr>
              <w:t>Pre-Test</w:t>
            </w:r>
          </w:p>
        </w:tc>
        <w:tc>
          <w:tcPr>
            <w:tcW w:w="1803" w:type="dxa"/>
            <w:gridSpan w:val="2"/>
            <w:tcBorders>
              <w:top w:val="single" w:sz="4" w:space="0" w:color="auto"/>
            </w:tcBorders>
            <w:vAlign w:val="center"/>
          </w:tcPr>
          <w:p w14:paraId="60F743AE" w14:textId="77777777" w:rsidR="007114D4" w:rsidRPr="007E2BC3" w:rsidRDefault="007114D4" w:rsidP="001F0C08">
            <w:pPr>
              <w:pStyle w:val="Subtitulocapitulo"/>
              <w:numPr>
                <w:ilvl w:val="0"/>
                <w:numId w:val="0"/>
              </w:numPr>
              <w:spacing w:line="276" w:lineRule="auto"/>
              <w:jc w:val="center"/>
              <w:rPr>
                <w:sz w:val="24"/>
                <w:szCs w:val="24"/>
              </w:rPr>
            </w:pPr>
            <w:r w:rsidRPr="007E2BC3">
              <w:rPr>
                <w:sz w:val="24"/>
                <w:szCs w:val="24"/>
              </w:rPr>
              <w:t>Post-Test</w:t>
            </w:r>
          </w:p>
        </w:tc>
        <w:tc>
          <w:tcPr>
            <w:tcW w:w="1297" w:type="dxa"/>
            <w:vMerge w:val="restart"/>
            <w:tcBorders>
              <w:top w:val="single" w:sz="4" w:space="0" w:color="auto"/>
            </w:tcBorders>
            <w:vAlign w:val="center"/>
          </w:tcPr>
          <w:p w14:paraId="08EC52E4" w14:textId="77777777" w:rsidR="007114D4" w:rsidRPr="007E2BC3" w:rsidRDefault="007114D4" w:rsidP="001F0C08">
            <w:pPr>
              <w:pStyle w:val="Subtitulocapitulo"/>
              <w:numPr>
                <w:ilvl w:val="0"/>
                <w:numId w:val="0"/>
              </w:numPr>
              <w:spacing w:line="276" w:lineRule="auto"/>
              <w:jc w:val="center"/>
              <w:rPr>
                <w:sz w:val="24"/>
                <w:szCs w:val="24"/>
              </w:rPr>
            </w:pPr>
            <w:r w:rsidRPr="007E2BC3">
              <w:rPr>
                <w:sz w:val="24"/>
                <w:szCs w:val="24"/>
              </w:rPr>
              <w:t>Pureba de Hipótesis</w:t>
            </w:r>
          </w:p>
        </w:tc>
        <w:tc>
          <w:tcPr>
            <w:tcW w:w="1297" w:type="dxa"/>
            <w:vMerge w:val="restart"/>
            <w:tcBorders>
              <w:top w:val="single" w:sz="4" w:space="0" w:color="auto"/>
            </w:tcBorders>
            <w:vAlign w:val="center"/>
          </w:tcPr>
          <w:p w14:paraId="6D349EC9" w14:textId="77777777" w:rsidR="007114D4" w:rsidRPr="007E2BC3" w:rsidRDefault="007114D4" w:rsidP="001F0C08">
            <w:pPr>
              <w:pStyle w:val="Subtitulocapitulo"/>
              <w:numPr>
                <w:ilvl w:val="0"/>
                <w:numId w:val="0"/>
              </w:numPr>
              <w:spacing w:line="276" w:lineRule="auto"/>
              <w:jc w:val="center"/>
              <w:rPr>
                <w:sz w:val="24"/>
                <w:szCs w:val="24"/>
              </w:rPr>
            </w:pPr>
            <w:r w:rsidRPr="007E2BC3">
              <w:rPr>
                <w:sz w:val="24"/>
                <w:szCs w:val="24"/>
              </w:rPr>
              <w:t>Hipótesis</w:t>
            </w:r>
          </w:p>
        </w:tc>
      </w:tr>
      <w:tr w:rsidR="007114D4" w:rsidRPr="003849C8" w14:paraId="07E87934" w14:textId="77777777" w:rsidTr="001F0C08">
        <w:tc>
          <w:tcPr>
            <w:tcW w:w="1285" w:type="dxa"/>
            <w:vAlign w:val="center"/>
          </w:tcPr>
          <w:p w14:paraId="57B1C013" w14:textId="77777777" w:rsidR="007114D4" w:rsidRPr="007E2BC3" w:rsidRDefault="007114D4" w:rsidP="001F0C08">
            <w:pPr>
              <w:pStyle w:val="Subtitulocapitulo"/>
              <w:numPr>
                <w:ilvl w:val="0"/>
                <w:numId w:val="0"/>
              </w:numPr>
              <w:spacing w:line="276" w:lineRule="auto"/>
              <w:jc w:val="center"/>
              <w:rPr>
                <w:sz w:val="20"/>
                <w:szCs w:val="20"/>
              </w:rPr>
            </w:pPr>
          </w:p>
        </w:tc>
        <w:tc>
          <w:tcPr>
            <w:tcW w:w="1019" w:type="dxa"/>
            <w:vAlign w:val="center"/>
          </w:tcPr>
          <w:p w14:paraId="59228B3E" w14:textId="77777777" w:rsidR="007114D4" w:rsidRPr="007E2BC3" w:rsidRDefault="007114D4" w:rsidP="001F0C08">
            <w:pPr>
              <w:pStyle w:val="Subtitulocapitulo"/>
              <w:numPr>
                <w:ilvl w:val="0"/>
                <w:numId w:val="0"/>
              </w:numPr>
              <w:spacing w:line="276" w:lineRule="auto"/>
              <w:jc w:val="center"/>
              <w:rPr>
                <w:sz w:val="20"/>
                <w:szCs w:val="20"/>
              </w:rPr>
            </w:pPr>
            <w:r w:rsidRPr="007E2BC3">
              <w:rPr>
                <w:sz w:val="20"/>
                <w:szCs w:val="20"/>
              </w:rPr>
              <w:t>Mediana</w:t>
            </w:r>
          </w:p>
        </w:tc>
        <w:tc>
          <w:tcPr>
            <w:tcW w:w="784" w:type="dxa"/>
            <w:vAlign w:val="center"/>
          </w:tcPr>
          <w:p w14:paraId="1D44AA68" w14:textId="77777777" w:rsidR="007114D4" w:rsidRPr="007E2BC3" w:rsidRDefault="007114D4" w:rsidP="001F0C08">
            <w:pPr>
              <w:pStyle w:val="Subtitulocapitulo"/>
              <w:numPr>
                <w:ilvl w:val="0"/>
                <w:numId w:val="0"/>
              </w:numPr>
              <w:spacing w:line="276" w:lineRule="auto"/>
              <w:jc w:val="center"/>
              <w:rPr>
                <w:sz w:val="20"/>
                <w:szCs w:val="20"/>
              </w:rPr>
            </w:pPr>
            <w:r w:rsidRPr="007E2BC3">
              <w:rPr>
                <w:sz w:val="20"/>
                <w:szCs w:val="20"/>
              </w:rPr>
              <w:t>Media</w:t>
            </w:r>
          </w:p>
        </w:tc>
        <w:tc>
          <w:tcPr>
            <w:tcW w:w="1019" w:type="dxa"/>
            <w:vAlign w:val="center"/>
          </w:tcPr>
          <w:p w14:paraId="6E4A2C4C" w14:textId="77777777" w:rsidR="007114D4" w:rsidRPr="007E2BC3" w:rsidRDefault="007114D4" w:rsidP="001F0C08">
            <w:pPr>
              <w:pStyle w:val="Subtitulocapitulo"/>
              <w:numPr>
                <w:ilvl w:val="0"/>
                <w:numId w:val="0"/>
              </w:numPr>
              <w:spacing w:line="276" w:lineRule="auto"/>
              <w:jc w:val="center"/>
              <w:rPr>
                <w:sz w:val="20"/>
                <w:szCs w:val="20"/>
              </w:rPr>
            </w:pPr>
            <w:r w:rsidRPr="007E2BC3">
              <w:rPr>
                <w:sz w:val="20"/>
                <w:szCs w:val="20"/>
              </w:rPr>
              <w:t>Mediana</w:t>
            </w:r>
          </w:p>
        </w:tc>
        <w:tc>
          <w:tcPr>
            <w:tcW w:w="784" w:type="dxa"/>
            <w:vAlign w:val="center"/>
          </w:tcPr>
          <w:p w14:paraId="2E925B9E" w14:textId="77777777" w:rsidR="007114D4" w:rsidRPr="007E2BC3" w:rsidRDefault="007114D4" w:rsidP="001F0C08">
            <w:pPr>
              <w:pStyle w:val="Subtitulocapitulo"/>
              <w:numPr>
                <w:ilvl w:val="0"/>
                <w:numId w:val="0"/>
              </w:numPr>
              <w:spacing w:line="276" w:lineRule="auto"/>
              <w:jc w:val="center"/>
              <w:rPr>
                <w:sz w:val="20"/>
                <w:szCs w:val="20"/>
              </w:rPr>
            </w:pPr>
            <w:r w:rsidRPr="007E2BC3">
              <w:rPr>
                <w:sz w:val="20"/>
                <w:szCs w:val="20"/>
              </w:rPr>
              <w:t>Media</w:t>
            </w:r>
          </w:p>
        </w:tc>
        <w:tc>
          <w:tcPr>
            <w:tcW w:w="1297" w:type="dxa"/>
            <w:vMerge/>
            <w:vAlign w:val="center"/>
          </w:tcPr>
          <w:p w14:paraId="3FD1878D" w14:textId="77777777" w:rsidR="007114D4" w:rsidRPr="007E2BC3" w:rsidRDefault="007114D4" w:rsidP="001F0C08">
            <w:pPr>
              <w:pStyle w:val="Subtitulocapitulo"/>
              <w:numPr>
                <w:ilvl w:val="0"/>
                <w:numId w:val="0"/>
              </w:numPr>
              <w:spacing w:line="276" w:lineRule="auto"/>
              <w:jc w:val="center"/>
              <w:rPr>
                <w:sz w:val="20"/>
                <w:szCs w:val="20"/>
              </w:rPr>
            </w:pPr>
          </w:p>
        </w:tc>
        <w:tc>
          <w:tcPr>
            <w:tcW w:w="1297" w:type="dxa"/>
            <w:vMerge/>
            <w:vAlign w:val="center"/>
          </w:tcPr>
          <w:p w14:paraId="644A0D2E" w14:textId="77777777" w:rsidR="007114D4" w:rsidRPr="007E2BC3" w:rsidRDefault="007114D4" w:rsidP="001F0C08">
            <w:pPr>
              <w:pStyle w:val="Subtitulocapitulo"/>
              <w:numPr>
                <w:ilvl w:val="0"/>
                <w:numId w:val="0"/>
              </w:numPr>
              <w:spacing w:line="276" w:lineRule="auto"/>
              <w:jc w:val="center"/>
              <w:rPr>
                <w:sz w:val="20"/>
                <w:szCs w:val="20"/>
              </w:rPr>
            </w:pPr>
          </w:p>
        </w:tc>
      </w:tr>
      <w:tr w:rsidR="007114D4" w:rsidRPr="003849C8" w14:paraId="0F83EE90" w14:textId="77777777" w:rsidTr="001F0C08">
        <w:tc>
          <w:tcPr>
            <w:tcW w:w="1285" w:type="dxa"/>
            <w:vAlign w:val="center"/>
          </w:tcPr>
          <w:p w14:paraId="7C7E6B0C" w14:textId="77777777" w:rsidR="007114D4" w:rsidRPr="007E2BC3" w:rsidRDefault="007114D4" w:rsidP="001F0C08">
            <w:pPr>
              <w:pStyle w:val="Subtitulocapitulo"/>
              <w:numPr>
                <w:ilvl w:val="0"/>
                <w:numId w:val="0"/>
              </w:numPr>
              <w:spacing w:line="276" w:lineRule="auto"/>
              <w:jc w:val="center"/>
              <w:rPr>
                <w:b w:val="0"/>
                <w:sz w:val="18"/>
                <w:szCs w:val="18"/>
              </w:rPr>
            </w:pPr>
            <w:r w:rsidRPr="007E2BC3">
              <w:rPr>
                <w:b w:val="0"/>
                <w:sz w:val="18"/>
                <w:szCs w:val="18"/>
              </w:rPr>
              <w:t xml:space="preserve">Percepción de </w:t>
            </w:r>
            <w:r w:rsidRPr="007E2BC3">
              <w:rPr>
                <w:rStyle w:val="TextoCar"/>
                <w:rFonts w:eastAsiaTheme="minorHAnsi"/>
                <w:b w:val="0"/>
                <w:sz w:val="18"/>
                <w:szCs w:val="18"/>
              </w:rPr>
              <w:t>facilidad de asignar una calificación individual</w:t>
            </w:r>
          </w:p>
        </w:tc>
        <w:tc>
          <w:tcPr>
            <w:tcW w:w="1019" w:type="dxa"/>
            <w:vAlign w:val="center"/>
          </w:tcPr>
          <w:p w14:paraId="18DD9D2E"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2</w:t>
            </w:r>
          </w:p>
        </w:tc>
        <w:tc>
          <w:tcPr>
            <w:tcW w:w="784" w:type="dxa"/>
            <w:vAlign w:val="center"/>
          </w:tcPr>
          <w:p w14:paraId="08E39DE5" w14:textId="77777777" w:rsidR="007114D4" w:rsidRPr="007E2BC3" w:rsidRDefault="007114D4" w:rsidP="001F0C08">
            <w:pPr>
              <w:pStyle w:val="Subtitulocapitulo"/>
              <w:numPr>
                <w:ilvl w:val="0"/>
                <w:numId w:val="0"/>
              </w:numPr>
              <w:spacing w:line="276" w:lineRule="auto"/>
              <w:jc w:val="center"/>
              <w:rPr>
                <w:b w:val="0"/>
                <w:sz w:val="24"/>
                <w:szCs w:val="24"/>
              </w:rPr>
            </w:pPr>
            <w:r w:rsidRPr="003849C8">
              <w:rPr>
                <w:b w:val="0"/>
                <w:sz w:val="24"/>
                <w:szCs w:val="24"/>
              </w:rPr>
              <w:t>2.2</w:t>
            </w:r>
          </w:p>
        </w:tc>
        <w:tc>
          <w:tcPr>
            <w:tcW w:w="1019" w:type="dxa"/>
            <w:vAlign w:val="center"/>
          </w:tcPr>
          <w:p w14:paraId="1F2D05CD"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5</w:t>
            </w:r>
          </w:p>
        </w:tc>
        <w:tc>
          <w:tcPr>
            <w:tcW w:w="784" w:type="dxa"/>
            <w:vAlign w:val="center"/>
          </w:tcPr>
          <w:p w14:paraId="1D445860" w14:textId="77777777" w:rsidR="007114D4" w:rsidRPr="007E2BC3" w:rsidRDefault="007114D4" w:rsidP="001F0C08">
            <w:pPr>
              <w:pStyle w:val="Subtitulocapitulo"/>
              <w:numPr>
                <w:ilvl w:val="0"/>
                <w:numId w:val="0"/>
              </w:numPr>
              <w:spacing w:line="276" w:lineRule="auto"/>
              <w:jc w:val="center"/>
              <w:rPr>
                <w:b w:val="0"/>
                <w:sz w:val="24"/>
                <w:szCs w:val="24"/>
              </w:rPr>
            </w:pPr>
            <w:r w:rsidRPr="003849C8">
              <w:rPr>
                <w:b w:val="0"/>
                <w:sz w:val="24"/>
                <w:szCs w:val="24"/>
              </w:rPr>
              <w:t>4.8</w:t>
            </w:r>
          </w:p>
        </w:tc>
        <w:tc>
          <w:tcPr>
            <w:tcW w:w="1297" w:type="dxa"/>
            <w:vAlign w:val="center"/>
          </w:tcPr>
          <w:p w14:paraId="61FF189D"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rStyle w:val="TextoCar"/>
                <w:rFonts w:eastAsiaTheme="minorHAnsi"/>
                <w:b w:val="0"/>
              </w:rPr>
              <w:t>Z=-2,859, p=0.004</w:t>
            </w:r>
          </w:p>
        </w:tc>
        <w:tc>
          <w:tcPr>
            <w:tcW w:w="1297" w:type="dxa"/>
            <w:vAlign w:val="center"/>
          </w:tcPr>
          <w:p w14:paraId="126032A7"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O2</w:t>
            </w:r>
            <w:r>
              <w:rPr>
                <w:b w:val="0"/>
                <w:sz w:val="24"/>
                <w:szCs w:val="24"/>
              </w:rPr>
              <w:t>=</w:t>
            </w:r>
            <w:r w:rsidRPr="007E2BC3">
              <w:rPr>
                <w:b w:val="0"/>
                <w:sz w:val="24"/>
                <w:szCs w:val="24"/>
              </w:rPr>
              <w:t>O1</w:t>
            </w:r>
          </w:p>
        </w:tc>
      </w:tr>
      <w:tr w:rsidR="007114D4" w:rsidRPr="003849C8" w14:paraId="7ECA3D97" w14:textId="77777777" w:rsidTr="001F0C08">
        <w:tc>
          <w:tcPr>
            <w:tcW w:w="1285" w:type="dxa"/>
            <w:vAlign w:val="center"/>
          </w:tcPr>
          <w:p w14:paraId="5363BF23" w14:textId="77777777" w:rsidR="007114D4" w:rsidRPr="007E2BC3" w:rsidRDefault="007114D4" w:rsidP="001F0C08">
            <w:pPr>
              <w:pStyle w:val="Subtitulocapitulo"/>
              <w:numPr>
                <w:ilvl w:val="0"/>
                <w:numId w:val="0"/>
              </w:numPr>
              <w:spacing w:line="276" w:lineRule="auto"/>
              <w:jc w:val="center"/>
              <w:rPr>
                <w:sz w:val="18"/>
                <w:szCs w:val="18"/>
              </w:rPr>
            </w:pPr>
            <w:r w:rsidRPr="007E2BC3">
              <w:rPr>
                <w:b w:val="0"/>
                <w:sz w:val="18"/>
                <w:szCs w:val="18"/>
              </w:rPr>
              <w:t xml:space="preserve">Percepción de </w:t>
            </w:r>
            <w:r w:rsidRPr="007E2BC3">
              <w:rPr>
                <w:rStyle w:val="TextoCar"/>
                <w:rFonts w:eastAsiaTheme="minorHAnsi"/>
                <w:b w:val="0"/>
                <w:sz w:val="18"/>
                <w:szCs w:val="18"/>
              </w:rPr>
              <w:t>facilidad de asignar una calificación grupal</w:t>
            </w:r>
          </w:p>
        </w:tc>
        <w:tc>
          <w:tcPr>
            <w:tcW w:w="1019" w:type="dxa"/>
            <w:vAlign w:val="center"/>
          </w:tcPr>
          <w:p w14:paraId="34A87DBA"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4</w:t>
            </w:r>
          </w:p>
        </w:tc>
        <w:tc>
          <w:tcPr>
            <w:tcW w:w="784" w:type="dxa"/>
            <w:vAlign w:val="center"/>
          </w:tcPr>
          <w:p w14:paraId="3EEC2482" w14:textId="77777777" w:rsidR="007114D4" w:rsidRPr="007E2BC3" w:rsidRDefault="007114D4" w:rsidP="001F0C08">
            <w:pPr>
              <w:pStyle w:val="Subtitulocapitulo"/>
              <w:numPr>
                <w:ilvl w:val="0"/>
                <w:numId w:val="0"/>
              </w:numPr>
              <w:spacing w:line="276" w:lineRule="auto"/>
              <w:jc w:val="center"/>
              <w:rPr>
                <w:b w:val="0"/>
                <w:sz w:val="24"/>
                <w:szCs w:val="24"/>
              </w:rPr>
            </w:pPr>
            <w:r w:rsidRPr="003849C8">
              <w:rPr>
                <w:b w:val="0"/>
                <w:sz w:val="24"/>
                <w:szCs w:val="24"/>
              </w:rPr>
              <w:t>3.9</w:t>
            </w:r>
          </w:p>
        </w:tc>
        <w:tc>
          <w:tcPr>
            <w:tcW w:w="1019" w:type="dxa"/>
            <w:vAlign w:val="center"/>
          </w:tcPr>
          <w:p w14:paraId="04416433"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5</w:t>
            </w:r>
          </w:p>
        </w:tc>
        <w:tc>
          <w:tcPr>
            <w:tcW w:w="784" w:type="dxa"/>
            <w:vAlign w:val="center"/>
          </w:tcPr>
          <w:p w14:paraId="5BADAB41" w14:textId="77777777" w:rsidR="007114D4" w:rsidRPr="007E2BC3" w:rsidRDefault="007114D4" w:rsidP="001F0C08">
            <w:pPr>
              <w:pStyle w:val="Subtitulocapitulo"/>
              <w:numPr>
                <w:ilvl w:val="0"/>
                <w:numId w:val="0"/>
              </w:numPr>
              <w:spacing w:line="276" w:lineRule="auto"/>
              <w:jc w:val="center"/>
              <w:rPr>
                <w:b w:val="0"/>
                <w:sz w:val="24"/>
                <w:szCs w:val="24"/>
              </w:rPr>
            </w:pPr>
            <w:r w:rsidRPr="003849C8">
              <w:rPr>
                <w:b w:val="0"/>
                <w:sz w:val="24"/>
                <w:szCs w:val="24"/>
              </w:rPr>
              <w:t>4.7</w:t>
            </w:r>
          </w:p>
        </w:tc>
        <w:tc>
          <w:tcPr>
            <w:tcW w:w="1297" w:type="dxa"/>
            <w:vAlign w:val="center"/>
          </w:tcPr>
          <w:p w14:paraId="308FB554"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rStyle w:val="TextoCar"/>
                <w:rFonts w:eastAsiaTheme="minorHAnsi"/>
                <w:b w:val="0"/>
              </w:rPr>
              <w:t>Z=</w:t>
            </w:r>
            <w:r w:rsidRPr="007E2BC3">
              <w:rPr>
                <w:b w:val="0"/>
                <w:sz w:val="24"/>
                <w:szCs w:val="24"/>
              </w:rPr>
              <w:t>-2,333</w:t>
            </w:r>
            <w:r w:rsidRPr="007E2BC3">
              <w:rPr>
                <w:rStyle w:val="TextoCar"/>
                <w:rFonts w:eastAsiaTheme="minorHAnsi"/>
                <w:b w:val="0"/>
              </w:rPr>
              <w:t>, p=0.020</w:t>
            </w:r>
          </w:p>
        </w:tc>
        <w:tc>
          <w:tcPr>
            <w:tcW w:w="1297" w:type="dxa"/>
            <w:vAlign w:val="center"/>
          </w:tcPr>
          <w:p w14:paraId="142C33C1"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O2</w:t>
            </w:r>
            <w:r>
              <w:rPr>
                <w:b w:val="0"/>
                <w:sz w:val="24"/>
                <w:szCs w:val="24"/>
              </w:rPr>
              <w:t>=</w:t>
            </w:r>
            <w:r w:rsidRPr="007E2BC3">
              <w:rPr>
                <w:b w:val="0"/>
                <w:sz w:val="24"/>
                <w:szCs w:val="24"/>
              </w:rPr>
              <w:t>O1</w:t>
            </w:r>
          </w:p>
        </w:tc>
      </w:tr>
      <w:tr w:rsidR="007114D4" w:rsidRPr="003849C8" w14:paraId="21B7C57B" w14:textId="77777777" w:rsidTr="001F0C08">
        <w:tc>
          <w:tcPr>
            <w:tcW w:w="1285" w:type="dxa"/>
            <w:vAlign w:val="center"/>
          </w:tcPr>
          <w:p w14:paraId="2FA9B8D3" w14:textId="77777777" w:rsidR="007114D4" w:rsidRPr="007E2BC3" w:rsidRDefault="007114D4" w:rsidP="001F0C08">
            <w:pPr>
              <w:pStyle w:val="Subtitulocapitulo"/>
              <w:numPr>
                <w:ilvl w:val="0"/>
                <w:numId w:val="0"/>
              </w:numPr>
              <w:spacing w:line="276" w:lineRule="auto"/>
              <w:jc w:val="center"/>
              <w:rPr>
                <w:sz w:val="18"/>
                <w:szCs w:val="18"/>
              </w:rPr>
            </w:pPr>
            <w:r w:rsidRPr="007E2BC3">
              <w:rPr>
                <w:b w:val="0"/>
                <w:sz w:val="18"/>
                <w:szCs w:val="18"/>
              </w:rPr>
              <w:t>Percepción en relación a la equidad de carga de trabajo</w:t>
            </w:r>
          </w:p>
        </w:tc>
        <w:tc>
          <w:tcPr>
            <w:tcW w:w="1019" w:type="dxa"/>
            <w:vAlign w:val="center"/>
          </w:tcPr>
          <w:p w14:paraId="1D2450F2"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2</w:t>
            </w:r>
          </w:p>
        </w:tc>
        <w:tc>
          <w:tcPr>
            <w:tcW w:w="784" w:type="dxa"/>
            <w:vAlign w:val="center"/>
          </w:tcPr>
          <w:p w14:paraId="154202AC" w14:textId="77777777" w:rsidR="007114D4" w:rsidRPr="007E2BC3" w:rsidRDefault="007114D4" w:rsidP="001F0C08">
            <w:pPr>
              <w:pStyle w:val="Subtitulocapitulo"/>
              <w:numPr>
                <w:ilvl w:val="0"/>
                <w:numId w:val="0"/>
              </w:numPr>
              <w:spacing w:line="276" w:lineRule="auto"/>
              <w:jc w:val="center"/>
              <w:rPr>
                <w:b w:val="0"/>
                <w:sz w:val="24"/>
                <w:szCs w:val="24"/>
              </w:rPr>
            </w:pPr>
            <w:r w:rsidRPr="003849C8">
              <w:rPr>
                <w:b w:val="0"/>
                <w:sz w:val="24"/>
                <w:szCs w:val="24"/>
              </w:rPr>
              <w:t>2.6</w:t>
            </w:r>
          </w:p>
        </w:tc>
        <w:tc>
          <w:tcPr>
            <w:tcW w:w="1019" w:type="dxa"/>
            <w:vAlign w:val="center"/>
          </w:tcPr>
          <w:p w14:paraId="206D4126"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4</w:t>
            </w:r>
          </w:p>
        </w:tc>
        <w:tc>
          <w:tcPr>
            <w:tcW w:w="784" w:type="dxa"/>
            <w:vAlign w:val="center"/>
          </w:tcPr>
          <w:p w14:paraId="1A691F48" w14:textId="77777777" w:rsidR="007114D4" w:rsidRPr="007E2BC3" w:rsidRDefault="007114D4" w:rsidP="001F0C08">
            <w:pPr>
              <w:pStyle w:val="Subtitulocapitulo"/>
              <w:numPr>
                <w:ilvl w:val="0"/>
                <w:numId w:val="0"/>
              </w:numPr>
              <w:spacing w:line="276" w:lineRule="auto"/>
              <w:jc w:val="center"/>
              <w:rPr>
                <w:b w:val="0"/>
                <w:sz w:val="24"/>
                <w:szCs w:val="24"/>
              </w:rPr>
            </w:pPr>
            <w:r w:rsidRPr="003849C8">
              <w:rPr>
                <w:b w:val="0"/>
                <w:sz w:val="24"/>
                <w:szCs w:val="24"/>
              </w:rPr>
              <w:t>3.9</w:t>
            </w:r>
          </w:p>
        </w:tc>
        <w:tc>
          <w:tcPr>
            <w:tcW w:w="1297" w:type="dxa"/>
            <w:vAlign w:val="center"/>
          </w:tcPr>
          <w:p w14:paraId="4DE1C3C7"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rStyle w:val="TextoCar"/>
                <w:rFonts w:eastAsiaTheme="minorHAnsi"/>
                <w:b w:val="0"/>
              </w:rPr>
              <w:t>Z=</w:t>
            </w:r>
            <w:r w:rsidRPr="007E2BC3">
              <w:rPr>
                <w:b w:val="0"/>
                <w:sz w:val="24"/>
                <w:szCs w:val="24"/>
              </w:rPr>
              <w:t>-2,372</w:t>
            </w:r>
            <w:r w:rsidRPr="007E2BC3">
              <w:rPr>
                <w:rStyle w:val="TextoCar"/>
                <w:rFonts w:eastAsiaTheme="minorHAnsi"/>
                <w:b w:val="0"/>
              </w:rPr>
              <w:t>, p=0.018</w:t>
            </w:r>
          </w:p>
        </w:tc>
        <w:tc>
          <w:tcPr>
            <w:tcW w:w="1297" w:type="dxa"/>
            <w:vAlign w:val="center"/>
          </w:tcPr>
          <w:p w14:paraId="69209317" w14:textId="77777777" w:rsidR="007114D4" w:rsidRPr="007E2BC3" w:rsidRDefault="007114D4" w:rsidP="001F0C08">
            <w:pPr>
              <w:pStyle w:val="Subtitulocapitulo"/>
              <w:numPr>
                <w:ilvl w:val="0"/>
                <w:numId w:val="0"/>
              </w:numPr>
              <w:spacing w:line="276" w:lineRule="auto"/>
              <w:jc w:val="center"/>
              <w:rPr>
                <w:b w:val="0"/>
                <w:sz w:val="24"/>
                <w:szCs w:val="24"/>
              </w:rPr>
            </w:pPr>
            <w:r w:rsidRPr="007E2BC3">
              <w:rPr>
                <w:b w:val="0"/>
                <w:sz w:val="24"/>
                <w:szCs w:val="24"/>
              </w:rPr>
              <w:t>O2</w:t>
            </w:r>
            <w:r>
              <w:rPr>
                <w:b w:val="0"/>
                <w:sz w:val="24"/>
                <w:szCs w:val="24"/>
              </w:rPr>
              <w:t>=</w:t>
            </w:r>
            <w:r w:rsidRPr="007E2BC3">
              <w:rPr>
                <w:b w:val="0"/>
                <w:sz w:val="24"/>
                <w:szCs w:val="24"/>
              </w:rPr>
              <w:t>O1</w:t>
            </w:r>
          </w:p>
        </w:tc>
      </w:tr>
      <w:tr w:rsidR="007114D4" w:rsidRPr="003849C8" w14:paraId="35C71674" w14:textId="77777777" w:rsidTr="001F0C08">
        <w:tc>
          <w:tcPr>
            <w:tcW w:w="7485" w:type="dxa"/>
            <w:gridSpan w:val="7"/>
            <w:vAlign w:val="center"/>
          </w:tcPr>
          <w:p w14:paraId="221FB748" w14:textId="77777777" w:rsidR="007114D4" w:rsidRPr="007E2BC3" w:rsidRDefault="007114D4" w:rsidP="001F0C08">
            <w:pPr>
              <w:pStyle w:val="Subtitulocapitulo"/>
              <w:numPr>
                <w:ilvl w:val="0"/>
                <w:numId w:val="0"/>
              </w:numPr>
              <w:spacing w:line="276" w:lineRule="auto"/>
              <w:jc w:val="center"/>
              <w:rPr>
                <w:b w:val="0"/>
                <w:sz w:val="24"/>
                <w:szCs w:val="24"/>
              </w:rPr>
            </w:pPr>
            <w:r w:rsidRPr="00482B91">
              <w:rPr>
                <w:sz w:val="16"/>
                <w:szCs w:val="16"/>
              </w:rPr>
              <w:lastRenderedPageBreak/>
              <w:t xml:space="preserve">O: </w:t>
            </w:r>
            <w:r w:rsidRPr="00482B91">
              <w:rPr>
                <w:b w:val="0"/>
                <w:sz w:val="16"/>
                <w:szCs w:val="16"/>
              </w:rPr>
              <w:t>Observación</w:t>
            </w:r>
            <w:r w:rsidRPr="00482B91">
              <w:rPr>
                <w:sz w:val="16"/>
                <w:szCs w:val="16"/>
              </w:rPr>
              <w:t xml:space="preserve"> </w:t>
            </w:r>
          </w:p>
        </w:tc>
      </w:tr>
    </w:tbl>
    <w:p w14:paraId="31B53D0E" w14:textId="77777777" w:rsidR="007114D4" w:rsidRDefault="007114D4" w:rsidP="007114D4">
      <w:pPr>
        <w:pStyle w:val="Subtitulocapitulo"/>
        <w:numPr>
          <w:ilvl w:val="0"/>
          <w:numId w:val="0"/>
        </w:numPr>
        <w:ind w:left="792"/>
        <w:rPr>
          <w:sz w:val="26"/>
          <w:szCs w:val="26"/>
        </w:rPr>
      </w:pPr>
    </w:p>
    <w:p w14:paraId="10F3FE8E" w14:textId="77777777" w:rsidR="007114D4" w:rsidRDefault="007114D4" w:rsidP="007114D4">
      <w:pPr>
        <w:pStyle w:val="Texto"/>
      </w:pPr>
      <w:r>
        <w:t>A continuación de detalla brevemente los resultados obtenidos para cada variable considerada junto con un diagrama de cajas para la representación de las observaciones.</w:t>
      </w:r>
    </w:p>
    <w:p w14:paraId="7B795776" w14:textId="77777777" w:rsidR="007114D4" w:rsidRPr="00D5515C" w:rsidRDefault="007114D4" w:rsidP="007114D4">
      <w:pPr>
        <w:pStyle w:val="Subtitulocapitulo"/>
        <w:numPr>
          <w:ilvl w:val="0"/>
          <w:numId w:val="0"/>
        </w:numPr>
        <w:ind w:left="792"/>
        <w:rPr>
          <w:sz w:val="26"/>
          <w:szCs w:val="26"/>
        </w:rPr>
      </w:pPr>
    </w:p>
    <w:p w14:paraId="791D4DD0" w14:textId="77777777" w:rsidR="007114D4" w:rsidRDefault="007114D4" w:rsidP="007114D4">
      <w:pPr>
        <w:pStyle w:val="Subtitulocapitulo"/>
        <w:numPr>
          <w:ilvl w:val="0"/>
          <w:numId w:val="0"/>
        </w:numPr>
        <w:ind w:left="1416"/>
        <w:rPr>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743F1FD1" w14:textId="77777777" w:rsidR="007114D4" w:rsidRDefault="007114D4" w:rsidP="007114D4">
      <w:pPr>
        <w:pStyle w:val="Subtitulocapitulo"/>
        <w:numPr>
          <w:ilvl w:val="0"/>
          <w:numId w:val="0"/>
        </w:numPr>
        <w:ind w:left="1416"/>
        <w:rPr>
          <w:rStyle w:val="TextoCar"/>
          <w:rFonts w:eastAsiaTheme="minorHAnsi"/>
        </w:rPr>
      </w:pPr>
    </w:p>
    <w:p w14:paraId="34B48D7D" w14:textId="77777777" w:rsidR="007114D4" w:rsidRDefault="007114D4" w:rsidP="007114D4">
      <w:pPr>
        <w:pStyle w:val="Texto"/>
        <w:ind w:left="1416"/>
        <w:rPr>
          <w:rStyle w:val="TextoCar"/>
          <w:rFonts w:eastAsiaTheme="minorHAnsi"/>
        </w:rPr>
      </w:pPr>
      <w:r>
        <w:rPr>
          <w:rStyle w:val="TextoCar"/>
          <w:rFonts w:eastAsiaTheme="minorHAnsi"/>
        </w:rPr>
        <w:t xml:space="preserve">El diagrama de cajas de la figura 5.1, muestra que las opiniones de los 10 profesores en el post-test coincidieron casi en su totalidad en el nivel </w:t>
      </w:r>
      <w:r w:rsidRPr="00260EE9">
        <w:rPr>
          <w:rStyle w:val="TextoCar"/>
          <w:rFonts w:eastAsiaTheme="minorHAnsi"/>
          <w:i/>
        </w:rPr>
        <w:t>Muy Fácil</w:t>
      </w:r>
      <w:r>
        <w:rPr>
          <w:rStyle w:val="TextoCar"/>
          <w:rFonts w:eastAsiaTheme="minorHAnsi"/>
        </w:rPr>
        <w:t xml:space="preserve">;  a diferencia de las opiniones con mayor dispersión observadas en el pre-test que han sido calificadas entre muy </w:t>
      </w:r>
      <w:r w:rsidRPr="00260EE9">
        <w:rPr>
          <w:rStyle w:val="TextoCar"/>
          <w:rFonts w:eastAsiaTheme="minorHAnsi"/>
          <w:i/>
        </w:rPr>
        <w:t>Muy</w:t>
      </w:r>
      <w:r>
        <w:rPr>
          <w:rStyle w:val="TextoCar"/>
          <w:rFonts w:eastAsiaTheme="minorHAnsi"/>
        </w:rPr>
        <w:t xml:space="preserve"> </w:t>
      </w:r>
      <w:r w:rsidRPr="00260EE9">
        <w:rPr>
          <w:rStyle w:val="TextoCar"/>
          <w:rFonts w:eastAsiaTheme="minorHAnsi"/>
          <w:i/>
        </w:rPr>
        <w:t>Difícil</w:t>
      </w:r>
      <w:r>
        <w:rPr>
          <w:rStyle w:val="TextoCar"/>
          <w:rFonts w:eastAsiaTheme="minorHAnsi"/>
          <w:i/>
        </w:rPr>
        <w:t xml:space="preserve"> </w:t>
      </w:r>
      <w:r>
        <w:rPr>
          <w:rStyle w:val="TextoCar"/>
          <w:rFonts w:eastAsiaTheme="minorHAnsi"/>
        </w:rPr>
        <w:t xml:space="preserve">o </w:t>
      </w:r>
      <w:r>
        <w:rPr>
          <w:rStyle w:val="TextoCar"/>
          <w:rFonts w:eastAsiaTheme="minorHAnsi"/>
          <w:i/>
        </w:rPr>
        <w:t>nivel Intermedio</w:t>
      </w:r>
      <w:r>
        <w:rPr>
          <w:rStyle w:val="TextoCar"/>
          <w:rFonts w:eastAsiaTheme="minorHAnsi"/>
        </w:rPr>
        <w:t>. La prueba Wilcoxon mostró que las percepciones en los 10 profesores acerca de facilidad de asignar una calificación individual en el post-test fueron significativamente mayores que en el pre-test Z=</w:t>
      </w:r>
      <w:r w:rsidRPr="00EF7198">
        <w:rPr>
          <w:rStyle w:val="TextoCar"/>
          <w:rFonts w:eastAsiaTheme="minorHAnsi"/>
        </w:rPr>
        <w:t>-2,859</w:t>
      </w:r>
      <w:r>
        <w:rPr>
          <w:rStyle w:val="TextoCar"/>
          <w:rFonts w:eastAsiaTheme="minorHAnsi"/>
        </w:rPr>
        <w:t>, p=0.004 (ver tabla 5.1).</w:t>
      </w:r>
    </w:p>
    <w:p w14:paraId="0DA4B1EE" w14:textId="77777777" w:rsidR="007114D4" w:rsidRDefault="007114D4" w:rsidP="007114D4">
      <w:pPr>
        <w:pStyle w:val="Subtitulocapitulo"/>
        <w:numPr>
          <w:ilvl w:val="0"/>
          <w:numId w:val="0"/>
        </w:numPr>
        <w:ind w:left="1416"/>
        <w:rPr>
          <w:rStyle w:val="TextoCar"/>
          <w:rFonts w:eastAsiaTheme="minorHAnsi"/>
        </w:rPr>
      </w:pPr>
    </w:p>
    <w:p w14:paraId="024AAFD0" w14:textId="77777777" w:rsidR="007114D4" w:rsidRDefault="007114D4" w:rsidP="007114D4">
      <w:pPr>
        <w:pStyle w:val="Subtitulocapitulo"/>
        <w:numPr>
          <w:ilvl w:val="0"/>
          <w:numId w:val="0"/>
        </w:numPr>
        <w:ind w:left="1416"/>
        <w:rPr>
          <w:rStyle w:val="TextoCar"/>
          <w:rFonts w:eastAsiaTheme="minorHAnsi"/>
        </w:rPr>
      </w:pPr>
    </w:p>
    <w:p w14:paraId="06476275" w14:textId="77777777" w:rsidR="007114D4" w:rsidRDefault="007114D4" w:rsidP="007114D4">
      <w:pPr>
        <w:pStyle w:val="Subtitulocapitulo"/>
        <w:numPr>
          <w:ilvl w:val="0"/>
          <w:numId w:val="0"/>
        </w:numPr>
        <w:ind w:left="1416"/>
        <w:rPr>
          <w:rStyle w:val="TextoCar"/>
          <w:rFonts w:eastAsiaTheme="minorHAnsi"/>
        </w:rPr>
      </w:pPr>
    </w:p>
    <w:p w14:paraId="7B98D634" w14:textId="77777777" w:rsidR="007114D4" w:rsidRDefault="007114D4" w:rsidP="007114D4">
      <w:pPr>
        <w:pStyle w:val="Subtitulocapitulo"/>
        <w:numPr>
          <w:ilvl w:val="0"/>
          <w:numId w:val="0"/>
        </w:numPr>
        <w:ind w:left="1416"/>
        <w:rPr>
          <w:rStyle w:val="TextoCar"/>
          <w:rFonts w:eastAsiaTheme="minorHAnsi"/>
        </w:rPr>
      </w:pPr>
    </w:p>
    <w:p w14:paraId="315E8676" w14:textId="77777777" w:rsidR="007114D4" w:rsidRDefault="007114D4" w:rsidP="007114D4">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03C84D1A" w14:textId="77777777" w:rsidTr="001F0C08">
        <w:trPr>
          <w:cantSplit/>
          <w:trHeight w:val="217"/>
        </w:trPr>
        <w:tc>
          <w:tcPr>
            <w:tcW w:w="7654" w:type="dxa"/>
            <w:gridSpan w:val="2"/>
            <w:vAlign w:val="center"/>
          </w:tcPr>
          <w:p w14:paraId="1259380F" w14:textId="77777777" w:rsidR="007114D4" w:rsidRPr="00482B91" w:rsidRDefault="007114D4" w:rsidP="001F0C08">
            <w:pPr>
              <w:pStyle w:val="Subtitulocapitulo"/>
              <w:numPr>
                <w:ilvl w:val="0"/>
                <w:numId w:val="0"/>
              </w:numPr>
              <w:spacing w:line="240" w:lineRule="auto"/>
              <w:ind w:left="1026" w:hanging="142"/>
              <w:rPr>
                <w:rFonts w:eastAsiaTheme="minorHAnsi"/>
                <w:sz w:val="18"/>
                <w:szCs w:val="18"/>
              </w:rPr>
            </w:pPr>
            <w:r w:rsidRPr="00482B91">
              <w:rPr>
                <w:sz w:val="18"/>
                <w:szCs w:val="18"/>
              </w:rPr>
              <w:lastRenderedPageBreak/>
              <w:t xml:space="preserve">Percepción de </w:t>
            </w:r>
            <w:r w:rsidRPr="00482B91">
              <w:rPr>
                <w:rStyle w:val="TextoCar"/>
                <w:rFonts w:eastAsiaTheme="minorHAnsi"/>
                <w:sz w:val="18"/>
                <w:szCs w:val="18"/>
              </w:rPr>
              <w:t>facilidad de asignar una calificación individual</w:t>
            </w:r>
          </w:p>
        </w:tc>
      </w:tr>
      <w:tr w:rsidR="007114D4" w14:paraId="19573AE4" w14:textId="77777777" w:rsidTr="001F0C08">
        <w:trPr>
          <w:cantSplit/>
          <w:trHeight w:val="1134"/>
        </w:trPr>
        <w:tc>
          <w:tcPr>
            <w:tcW w:w="567" w:type="dxa"/>
            <w:textDirection w:val="btLr"/>
            <w:vAlign w:val="center"/>
          </w:tcPr>
          <w:p w14:paraId="36429405"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333558C9" w14:textId="77777777" w:rsidR="007114D4" w:rsidRDefault="007114D4" w:rsidP="001F0C0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113AB2F3" wp14:editId="13EFD22C">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209BF01D" w14:textId="77777777" w:rsidR="007114D4" w:rsidRPr="00FF3A78" w:rsidRDefault="007114D4" w:rsidP="001F0C08">
            <w:pPr>
              <w:pStyle w:val="NombreCapitulo"/>
              <w:numPr>
                <w:ilvl w:val="0"/>
                <w:numId w:val="0"/>
              </w:numPr>
              <w:ind w:left="360" w:hanging="360"/>
              <w:rPr>
                <w:rStyle w:val="TextoCar"/>
                <w:sz w:val="16"/>
                <w:szCs w:val="16"/>
              </w:rPr>
            </w:pPr>
            <w:r>
              <w:rPr>
                <w:sz w:val="16"/>
                <w:szCs w:val="16"/>
              </w:rPr>
              <w:t>Figura 5.1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427AF2B4" w14:textId="77777777" w:rsidR="007114D4" w:rsidRDefault="007114D4" w:rsidP="007114D4">
      <w:pPr>
        <w:pStyle w:val="Sinespaciado"/>
        <w:rPr>
          <w:rStyle w:val="TextoCar"/>
          <w:rFonts w:eastAsiaTheme="minorHAnsi"/>
        </w:rPr>
      </w:pPr>
    </w:p>
    <w:p w14:paraId="01BDADE0" w14:textId="77777777" w:rsidR="007114D4" w:rsidRDefault="007114D4" w:rsidP="007114D4">
      <w:pPr>
        <w:pStyle w:val="Subtitulocapitulo"/>
        <w:numPr>
          <w:ilvl w:val="0"/>
          <w:numId w:val="0"/>
        </w:numPr>
        <w:ind w:left="1416"/>
        <w:rPr>
          <w:rStyle w:val="TextoCar"/>
          <w:rFonts w:eastAsiaTheme="minorHAnsi"/>
        </w:rPr>
      </w:pPr>
    </w:p>
    <w:p w14:paraId="64C40C9E" w14:textId="77777777" w:rsidR="007114D4" w:rsidRDefault="007114D4" w:rsidP="007114D4">
      <w:pPr>
        <w:pStyle w:val="Subtitulocapitulo"/>
        <w:numPr>
          <w:ilvl w:val="0"/>
          <w:numId w:val="0"/>
        </w:numPr>
        <w:ind w:left="1416"/>
        <w:rPr>
          <w:rStyle w:val="TextoCar"/>
          <w:rFonts w:eastAsiaTheme="minorHAnsi"/>
        </w:rPr>
      </w:pPr>
    </w:p>
    <w:p w14:paraId="5024E39D" w14:textId="77777777" w:rsidR="007114D4" w:rsidRDefault="007114D4" w:rsidP="007114D4">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323CE331" w14:textId="77777777" w:rsidR="007114D4" w:rsidRDefault="007114D4" w:rsidP="007114D4">
      <w:pPr>
        <w:pStyle w:val="Texto"/>
        <w:ind w:left="1985"/>
        <w:rPr>
          <w:rStyle w:val="TextoCar"/>
          <w:rFonts w:eastAsiaTheme="minorHAnsi"/>
        </w:rPr>
      </w:pPr>
      <w:r>
        <w:rPr>
          <w:rStyle w:val="TextoCar"/>
          <w:rFonts w:eastAsiaTheme="minorHAnsi"/>
        </w:rPr>
        <w:t xml:space="preserve">Las observaciones de los 10 profesores, previas a la experimentación muestran que la percepción de facilidad coincide mayoritariamente en el nivel calificado como </w:t>
      </w:r>
      <w:r w:rsidRPr="006819E7">
        <w:rPr>
          <w:rStyle w:val="TextoCar"/>
          <w:rFonts w:eastAsiaTheme="minorHAnsi"/>
          <w:i/>
        </w:rPr>
        <w:t>Fácil</w:t>
      </w:r>
      <w:r>
        <w:rPr>
          <w:rStyle w:val="TextoCar"/>
          <w:rFonts w:eastAsiaTheme="minorHAnsi"/>
        </w:rPr>
        <w:t xml:space="preserve">. La observación posterior muestra una afectación positiva de esta percepción, ya que las observaciones se dispersan hacia el nivel calificado como </w:t>
      </w:r>
      <w:r w:rsidRPr="006819E7">
        <w:rPr>
          <w:rStyle w:val="TextoCar"/>
          <w:rFonts w:eastAsiaTheme="minorHAnsi"/>
          <w:i/>
        </w:rPr>
        <w:t>Muy Fácil</w:t>
      </w:r>
      <w:r>
        <w:rPr>
          <w:rStyle w:val="TextoCar"/>
          <w:rFonts w:eastAsiaTheme="minorHAnsi"/>
        </w:rPr>
        <w:t xml:space="preserve"> luego de haber experimentado con la superficie colaborativa (ver figura 5.2).  La prueba Wilcoxon mostró que las </w:t>
      </w:r>
      <w:r>
        <w:rPr>
          <w:rStyle w:val="TextoCar"/>
          <w:rFonts w:eastAsiaTheme="minorHAnsi"/>
        </w:rPr>
        <w:lastRenderedPageBreak/>
        <w:t>percepciones en los 10 profesores acerca de la facilidad de asignar una calificación grupal en el post-test fueron significativamente mayores que en el pre-test Z</w:t>
      </w:r>
      <w:r w:rsidRPr="00414E81">
        <w:rPr>
          <w:rStyle w:val="TextoCar"/>
          <w:rFonts w:eastAsiaTheme="minorHAnsi"/>
        </w:rPr>
        <w:t>=</w:t>
      </w:r>
      <w:r w:rsidRPr="00414E81">
        <w:t>-2,333</w:t>
      </w:r>
      <w:r>
        <w:rPr>
          <w:rStyle w:val="TextoCar"/>
          <w:rFonts w:eastAsiaTheme="minorHAnsi"/>
        </w:rPr>
        <w:t>, p=0.020 (ver tabla 5.1).</w:t>
      </w: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2EA2E13E" w14:textId="77777777" w:rsidTr="001F0C08">
        <w:trPr>
          <w:cantSplit/>
          <w:trHeight w:val="217"/>
        </w:trPr>
        <w:tc>
          <w:tcPr>
            <w:tcW w:w="7654" w:type="dxa"/>
            <w:gridSpan w:val="2"/>
            <w:vAlign w:val="center"/>
          </w:tcPr>
          <w:p w14:paraId="64E48A84" w14:textId="77777777" w:rsidR="007114D4" w:rsidRPr="00482B91" w:rsidRDefault="007114D4" w:rsidP="001F0C08">
            <w:pPr>
              <w:pStyle w:val="Subtitulocapitulo"/>
              <w:numPr>
                <w:ilvl w:val="0"/>
                <w:numId w:val="0"/>
              </w:numPr>
              <w:spacing w:line="240" w:lineRule="auto"/>
              <w:ind w:left="1026" w:hanging="142"/>
              <w:rPr>
                <w:rFonts w:eastAsiaTheme="minorHAnsi"/>
                <w:sz w:val="16"/>
                <w:szCs w:val="16"/>
              </w:rPr>
            </w:pPr>
            <w:r w:rsidRPr="00482B91">
              <w:rPr>
                <w:sz w:val="16"/>
                <w:szCs w:val="16"/>
              </w:rPr>
              <w:t xml:space="preserve">Percepción de </w:t>
            </w:r>
            <w:r w:rsidRPr="00482B91">
              <w:rPr>
                <w:rStyle w:val="TextoCar"/>
                <w:rFonts w:eastAsiaTheme="minorHAnsi"/>
                <w:sz w:val="16"/>
                <w:szCs w:val="16"/>
              </w:rPr>
              <w:t>facilidad de asignar una calificación grupal</w:t>
            </w:r>
          </w:p>
        </w:tc>
      </w:tr>
      <w:tr w:rsidR="007114D4" w14:paraId="43C77485" w14:textId="77777777" w:rsidTr="001F0C08">
        <w:trPr>
          <w:cantSplit/>
          <w:trHeight w:val="1134"/>
        </w:trPr>
        <w:tc>
          <w:tcPr>
            <w:tcW w:w="567" w:type="dxa"/>
            <w:textDirection w:val="btLr"/>
            <w:vAlign w:val="center"/>
          </w:tcPr>
          <w:p w14:paraId="39A7C198"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73BAB54A" w14:textId="77777777" w:rsidR="007114D4" w:rsidRDefault="007114D4" w:rsidP="001F0C0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725E96CE" wp14:editId="31CC5F36">
                  <wp:extent cx="3657600" cy="2928416"/>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7346" cy="2984257"/>
                          </a:xfrm>
                          <a:prstGeom prst="rect">
                            <a:avLst/>
                          </a:prstGeom>
                          <a:noFill/>
                          <a:ln>
                            <a:noFill/>
                          </a:ln>
                        </pic:spPr>
                      </pic:pic>
                    </a:graphicData>
                  </a:graphic>
                </wp:inline>
              </w:drawing>
            </w:r>
          </w:p>
          <w:p w14:paraId="5CC9C640" w14:textId="77777777" w:rsidR="007114D4" w:rsidRPr="00C7447E" w:rsidRDefault="007114D4" w:rsidP="001F0C08">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Pr>
                <w:b/>
                <w:sz w:val="16"/>
                <w:szCs w:val="16"/>
              </w:rPr>
              <w:t>5.2</w:t>
            </w:r>
            <w:r w:rsidRPr="00C7447E">
              <w:rPr>
                <w:b/>
                <w:sz w:val="16"/>
                <w:szCs w:val="16"/>
              </w:rPr>
              <w:t>:</w:t>
            </w:r>
            <w:r w:rsidRPr="00C7447E">
              <w:rPr>
                <w:sz w:val="16"/>
                <w:szCs w:val="16"/>
              </w:rPr>
              <w:t xml:space="preserve"> Diagrama de cajas de las opiniones de facilidad de calificación grupal de profesores</w:t>
            </w:r>
          </w:p>
        </w:tc>
      </w:tr>
    </w:tbl>
    <w:p w14:paraId="55CDE20A" w14:textId="77777777" w:rsidR="007114D4" w:rsidRDefault="007114D4" w:rsidP="007114D4">
      <w:pPr>
        <w:pStyle w:val="Subtitulocapitulo"/>
        <w:numPr>
          <w:ilvl w:val="0"/>
          <w:numId w:val="0"/>
        </w:numPr>
        <w:ind w:left="1416"/>
      </w:pPr>
    </w:p>
    <w:p w14:paraId="56657DA9" w14:textId="77777777" w:rsidR="007114D4" w:rsidRDefault="007114D4" w:rsidP="007114D4">
      <w:pPr>
        <w:pStyle w:val="Subtitulocapitulo"/>
        <w:numPr>
          <w:ilvl w:val="0"/>
          <w:numId w:val="0"/>
        </w:numPr>
        <w:ind w:left="1416"/>
      </w:pPr>
    </w:p>
    <w:p w14:paraId="0E92A90B" w14:textId="77777777" w:rsidR="007114D4" w:rsidRDefault="007114D4" w:rsidP="007114D4">
      <w:pPr>
        <w:pStyle w:val="Subtitulocapitulo"/>
        <w:numPr>
          <w:ilvl w:val="0"/>
          <w:numId w:val="0"/>
        </w:numPr>
        <w:ind w:left="1416"/>
      </w:pPr>
    </w:p>
    <w:p w14:paraId="2B6BCD02" w14:textId="77777777" w:rsidR="007114D4" w:rsidRPr="002641A6" w:rsidRDefault="007114D4" w:rsidP="007114D4">
      <w:pPr>
        <w:pStyle w:val="Texto"/>
        <w:ind w:left="1985"/>
        <w:rPr>
          <w:b/>
        </w:rPr>
      </w:pPr>
      <w:r w:rsidRPr="00C610EC">
        <w:rPr>
          <w:b/>
        </w:rPr>
        <w:t>Percepción en relación a la equidad de carga de trabajo</w:t>
      </w:r>
    </w:p>
    <w:p w14:paraId="61A4A08A" w14:textId="77777777" w:rsidR="007114D4" w:rsidRDefault="007114D4" w:rsidP="007114D4">
      <w:pPr>
        <w:pStyle w:val="Texto"/>
        <w:ind w:left="1985"/>
        <w:rPr>
          <w:rStyle w:val="TextoCar"/>
          <w:rFonts w:eastAsiaTheme="minorHAnsi"/>
        </w:rPr>
      </w:pPr>
      <w:r>
        <w:t xml:space="preserve">Las opiniones de los 10 profesores muestran inicialmente que la percepción acerca de la equidad de carga de trabajo está calificada como </w:t>
      </w:r>
      <w:r w:rsidRPr="002E47D5">
        <w:rPr>
          <w:i/>
        </w:rPr>
        <w:t xml:space="preserve">Poco Equitativa </w:t>
      </w:r>
      <w:r w:rsidRPr="002E47D5">
        <w:t>o</w:t>
      </w:r>
      <w:r w:rsidRPr="002E47D5">
        <w:rPr>
          <w:i/>
        </w:rPr>
        <w:t xml:space="preserve"> Nada Equitativa</w:t>
      </w:r>
      <w:r>
        <w:t xml:space="preserve">. Luego de la experimentación con la superficie </w:t>
      </w:r>
      <w:r>
        <w:lastRenderedPageBreak/>
        <w:t xml:space="preserve">colaborativa, su opinión cambia hacia un valor cercano a  total equidad de carga de trabajo (ver figura 5.3). </w:t>
      </w:r>
      <w:r>
        <w:rPr>
          <w:rStyle w:val="TextoCar"/>
          <w:rFonts w:eastAsiaTheme="minorHAnsi"/>
        </w:rPr>
        <w:t>La prueba Wilcoxon mostró que las percepciones  en los 10 profesores acerca de la equidad de carga de trabajo en el post-test fueron significativamente mayores que en el pre-test Z</w:t>
      </w:r>
      <w:r w:rsidRPr="00414E81">
        <w:rPr>
          <w:rStyle w:val="TextoCar"/>
          <w:rFonts w:eastAsiaTheme="minorHAnsi"/>
        </w:rPr>
        <w:t>=</w:t>
      </w:r>
      <w:r w:rsidRPr="00414E81">
        <w:t>-2,3</w:t>
      </w:r>
      <w:r>
        <w:t>72</w:t>
      </w:r>
      <w:r>
        <w:rPr>
          <w:rStyle w:val="TextoCar"/>
          <w:rFonts w:eastAsiaTheme="minorHAnsi"/>
        </w:rPr>
        <w:t xml:space="preserve">, p=0.018 (ver tabla 5.1). </w:t>
      </w:r>
    </w:p>
    <w:p w14:paraId="03AFADAC" w14:textId="77777777" w:rsidR="007114D4" w:rsidRDefault="007114D4" w:rsidP="007114D4">
      <w:pPr>
        <w:pStyle w:val="Texto"/>
        <w:ind w:left="1985"/>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5670B411" w14:textId="77777777" w:rsidTr="001F0C08">
        <w:trPr>
          <w:cantSplit/>
          <w:trHeight w:val="217"/>
        </w:trPr>
        <w:tc>
          <w:tcPr>
            <w:tcW w:w="7654" w:type="dxa"/>
            <w:gridSpan w:val="2"/>
            <w:vAlign w:val="center"/>
          </w:tcPr>
          <w:p w14:paraId="05A6434E" w14:textId="77777777" w:rsidR="007114D4" w:rsidRPr="00C7447E" w:rsidRDefault="007114D4" w:rsidP="001F0C08">
            <w:pPr>
              <w:pStyle w:val="Texto"/>
              <w:spacing w:line="240" w:lineRule="auto"/>
              <w:rPr>
                <w:b/>
              </w:rPr>
            </w:pPr>
            <w:r w:rsidRPr="00EC2021">
              <w:rPr>
                <w:b/>
              </w:rPr>
              <w:t>Percepción en relación a</w:t>
            </w:r>
            <w:r>
              <w:rPr>
                <w:b/>
              </w:rPr>
              <w:t xml:space="preserve"> la equidad de carga de trabajo</w:t>
            </w:r>
          </w:p>
        </w:tc>
      </w:tr>
      <w:tr w:rsidR="007114D4" w14:paraId="7AFACB4C" w14:textId="77777777" w:rsidTr="001F0C08">
        <w:trPr>
          <w:cantSplit/>
          <w:trHeight w:val="1134"/>
        </w:trPr>
        <w:tc>
          <w:tcPr>
            <w:tcW w:w="567" w:type="dxa"/>
            <w:textDirection w:val="btLr"/>
            <w:vAlign w:val="center"/>
          </w:tcPr>
          <w:p w14:paraId="3CB8DAE0"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1AB19007" w14:textId="77777777" w:rsidR="007114D4" w:rsidRDefault="007114D4" w:rsidP="001F0C0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086D768F" wp14:editId="6A69FA8D">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28EF2F6A" w14:textId="77777777" w:rsidR="007114D4" w:rsidRDefault="007114D4" w:rsidP="001F0C08">
            <w:pPr>
              <w:pStyle w:val="Texto"/>
              <w:spacing w:line="240" w:lineRule="auto"/>
              <w:ind w:left="0"/>
              <w:jc w:val="left"/>
              <w:rPr>
                <w:rStyle w:val="TextoCar"/>
                <w:rFonts w:eastAsiaTheme="minorHAnsi"/>
              </w:rPr>
            </w:pPr>
            <w:r>
              <w:rPr>
                <w:sz w:val="16"/>
                <w:szCs w:val="16"/>
              </w:rPr>
              <w:t>Figura 5.3</w:t>
            </w:r>
            <w:r w:rsidRPr="00C7447E">
              <w:rPr>
                <w:sz w:val="16"/>
                <w:szCs w:val="16"/>
              </w:rPr>
              <w:t>: Diagrama de cajas de las opiniones</w:t>
            </w:r>
            <w:r>
              <w:rPr>
                <w:sz w:val="16"/>
                <w:szCs w:val="16"/>
              </w:rPr>
              <w:t xml:space="preserve"> de profesores sobre</w:t>
            </w:r>
            <w:r w:rsidRPr="00C7447E">
              <w:rPr>
                <w:sz w:val="16"/>
                <w:szCs w:val="16"/>
              </w:rPr>
              <w:t xml:space="preserve"> </w:t>
            </w:r>
            <w:r>
              <w:rPr>
                <w:sz w:val="16"/>
                <w:szCs w:val="16"/>
              </w:rPr>
              <w:t>equidad de carga de trabajo</w:t>
            </w:r>
          </w:p>
        </w:tc>
      </w:tr>
    </w:tbl>
    <w:p w14:paraId="025621FE" w14:textId="77777777" w:rsidR="007114D4" w:rsidRDefault="007114D4" w:rsidP="007114D4">
      <w:pPr>
        <w:pStyle w:val="Sinespaciado"/>
      </w:pPr>
    </w:p>
    <w:p w14:paraId="3D62B8A8" w14:textId="77777777" w:rsidR="007114D4" w:rsidRDefault="007114D4" w:rsidP="007114D4">
      <w:pPr>
        <w:pStyle w:val="Sinespaciado"/>
      </w:pPr>
    </w:p>
    <w:p w14:paraId="0F52E565" w14:textId="77777777" w:rsidR="007114D4" w:rsidRDefault="007114D4" w:rsidP="007114D4">
      <w:pPr>
        <w:pStyle w:val="Sinespaciado"/>
      </w:pPr>
    </w:p>
    <w:p w14:paraId="7A370E6F" w14:textId="77777777" w:rsidR="007114D4" w:rsidRPr="000445F3" w:rsidRDefault="007114D4" w:rsidP="007114D4">
      <w:pPr>
        <w:pStyle w:val="Sinespaciado"/>
      </w:pPr>
    </w:p>
    <w:p w14:paraId="2D31A1C0" w14:textId="77777777" w:rsidR="007114D4" w:rsidRDefault="007114D4" w:rsidP="007114D4">
      <w:pPr>
        <w:pStyle w:val="Subtitulocapitulo"/>
        <w:numPr>
          <w:ilvl w:val="0"/>
          <w:numId w:val="0"/>
        </w:numPr>
        <w:ind w:left="792"/>
      </w:pPr>
    </w:p>
    <w:p w14:paraId="64170C1A" w14:textId="77777777" w:rsidR="007114D4" w:rsidRDefault="007114D4" w:rsidP="007114D4">
      <w:pPr>
        <w:pStyle w:val="Subtitulocapitulo"/>
        <w:numPr>
          <w:ilvl w:val="0"/>
          <w:numId w:val="0"/>
        </w:numPr>
        <w:ind w:left="792"/>
      </w:pPr>
    </w:p>
    <w:p w14:paraId="63383AFA" w14:textId="77777777" w:rsidR="007114D4" w:rsidRDefault="007114D4" w:rsidP="007114D4">
      <w:pPr>
        <w:pStyle w:val="Subtitulocapitulo"/>
        <w:numPr>
          <w:ilvl w:val="0"/>
          <w:numId w:val="0"/>
        </w:numPr>
        <w:ind w:left="792"/>
      </w:pPr>
    </w:p>
    <w:p w14:paraId="7F3B7A7C" w14:textId="77777777" w:rsidR="007114D4" w:rsidRDefault="007114D4" w:rsidP="007114D4">
      <w:pPr>
        <w:pStyle w:val="Subtitulocapitulo"/>
        <w:numPr>
          <w:ilvl w:val="0"/>
          <w:numId w:val="0"/>
        </w:numPr>
        <w:ind w:left="792"/>
      </w:pPr>
    </w:p>
    <w:p w14:paraId="27D6D5F1" w14:textId="77777777" w:rsidR="007114D4" w:rsidRDefault="007114D4" w:rsidP="007114D4">
      <w:pPr>
        <w:pStyle w:val="Subtitulocapitulo"/>
        <w:numPr>
          <w:ilvl w:val="0"/>
          <w:numId w:val="0"/>
        </w:numPr>
        <w:ind w:left="792"/>
      </w:pPr>
    </w:p>
    <w:p w14:paraId="77DA51CB" w14:textId="77777777" w:rsidR="007114D4" w:rsidRDefault="007114D4" w:rsidP="007114D4">
      <w:pPr>
        <w:pStyle w:val="Subtitulocapitulo"/>
        <w:numPr>
          <w:ilvl w:val="0"/>
          <w:numId w:val="0"/>
        </w:numPr>
        <w:ind w:left="792"/>
      </w:pPr>
      <w:r>
        <w:t>Estudiantes</w:t>
      </w:r>
    </w:p>
    <w:p w14:paraId="0D80D162" w14:textId="77777777" w:rsidR="007114D4" w:rsidRDefault="007114D4" w:rsidP="007114D4">
      <w:pPr>
        <w:pStyle w:val="Texto"/>
      </w:pPr>
      <w:r>
        <w:t xml:space="preserve">Los resultados de las variables que se midieron durante la experimentación pre-test-post-test1–post-test-2 con estudiantes, se presentan en la tabla 5.2 y 5.3. La tabla 5.2 muestra un resumen de los resultados de la comparación intra-grupal de individuos que participaron en el grupo experimental y de control. La tabla 5.3 muestra resultados obtenidos entre los grupos de experimentación y de control. En estos dos resúmenes se muetran los resultados de las pruebas de hipótesis realizadas a través de la prueba Wilcoxon según corresponda. </w:t>
      </w:r>
    </w:p>
    <w:p w14:paraId="21ED612A" w14:textId="77777777" w:rsidR="007114D4" w:rsidRDefault="007114D4" w:rsidP="007114D4">
      <w:pPr>
        <w:pStyle w:val="Subtitulocapitulo"/>
        <w:numPr>
          <w:ilvl w:val="0"/>
          <w:numId w:val="0"/>
        </w:numPr>
        <w:ind w:left="792"/>
      </w:pPr>
    </w:p>
    <w:p w14:paraId="2AB54374" w14:textId="77777777" w:rsidR="007114D4" w:rsidRDefault="007114D4" w:rsidP="007114D4">
      <w:pPr>
        <w:pStyle w:val="Subtitulocapitulo"/>
        <w:numPr>
          <w:ilvl w:val="0"/>
          <w:numId w:val="0"/>
        </w:numPr>
        <w:ind w:left="792"/>
        <w:sectPr w:rsidR="007114D4" w:rsidSect="00D44937">
          <w:pgSz w:w="11906" w:h="16838"/>
          <w:pgMar w:top="2268" w:right="1361" w:bottom="2268" w:left="2268" w:header="709" w:footer="709" w:gutter="0"/>
          <w:cols w:space="708"/>
          <w:docGrid w:linePitch="360"/>
        </w:sectPr>
      </w:pPr>
    </w:p>
    <w:tbl>
      <w:tblPr>
        <w:tblStyle w:val="Tablaconcuadrcula"/>
        <w:tblW w:w="12767" w:type="dxa"/>
        <w:tblInd w:w="-151" w:type="dxa"/>
        <w:tblLayout w:type="fixed"/>
        <w:tblLook w:val="04A0" w:firstRow="1" w:lastRow="0" w:firstColumn="1" w:lastColumn="0" w:noHBand="0" w:noVBand="1"/>
      </w:tblPr>
      <w:tblGrid>
        <w:gridCol w:w="216"/>
        <w:gridCol w:w="1636"/>
        <w:gridCol w:w="709"/>
        <w:gridCol w:w="851"/>
        <w:gridCol w:w="708"/>
        <w:gridCol w:w="851"/>
        <w:gridCol w:w="850"/>
        <w:gridCol w:w="851"/>
        <w:gridCol w:w="850"/>
        <w:gridCol w:w="993"/>
        <w:gridCol w:w="850"/>
        <w:gridCol w:w="1276"/>
        <w:gridCol w:w="2126"/>
      </w:tblGrid>
      <w:tr w:rsidR="007114D4" w:rsidRPr="008932CC" w14:paraId="46D2DA39" w14:textId="77777777" w:rsidTr="001F0C08">
        <w:tc>
          <w:tcPr>
            <w:tcW w:w="12767" w:type="dxa"/>
            <w:gridSpan w:val="13"/>
            <w:tcBorders>
              <w:top w:val="nil"/>
              <w:left w:val="nil"/>
              <w:bottom w:val="nil"/>
              <w:right w:val="nil"/>
            </w:tcBorders>
          </w:tcPr>
          <w:p w14:paraId="06E97FA7" w14:textId="77777777" w:rsidR="007114D4" w:rsidRPr="00482B91" w:rsidRDefault="007114D4" w:rsidP="001F0C08">
            <w:pPr>
              <w:rPr>
                <w:rFonts w:ascii="Arial" w:hAnsi="Arial" w:cs="Arial"/>
                <w:sz w:val="20"/>
                <w:szCs w:val="20"/>
              </w:rPr>
            </w:pPr>
            <w:r w:rsidRPr="00A918EE">
              <w:rPr>
                <w:rFonts w:ascii="Arial" w:hAnsi="Arial" w:cs="Arial"/>
                <w:b/>
                <w:sz w:val="20"/>
                <w:szCs w:val="20"/>
              </w:rPr>
              <w:lastRenderedPageBreak/>
              <w:t>Tabla 5.2</w:t>
            </w:r>
            <w:r w:rsidRPr="00482B91">
              <w:rPr>
                <w:rFonts w:ascii="Arial" w:hAnsi="Arial" w:cs="Arial"/>
                <w:b/>
                <w:sz w:val="20"/>
                <w:szCs w:val="20"/>
              </w:rPr>
              <w:t>:</w:t>
            </w:r>
            <w:r w:rsidRPr="00B40BC3">
              <w:rPr>
                <w:rFonts w:ascii="Arial" w:hAnsi="Arial" w:cs="Arial"/>
                <w:sz w:val="20"/>
                <w:szCs w:val="20"/>
              </w:rPr>
              <w:t xml:space="preserve"> Resumen </w:t>
            </w:r>
            <w:r>
              <w:rPr>
                <w:rFonts w:ascii="Arial" w:hAnsi="Arial" w:cs="Arial"/>
                <w:sz w:val="20"/>
                <w:szCs w:val="20"/>
              </w:rPr>
              <w:t xml:space="preserve">de </w:t>
            </w:r>
            <w:r w:rsidRPr="00482B91">
              <w:rPr>
                <w:rFonts w:ascii="Arial" w:hAnsi="Arial" w:cs="Arial"/>
                <w:sz w:val="20"/>
                <w:szCs w:val="20"/>
              </w:rPr>
              <w:t>resultados intra-grupos de las variables medidas en experimentación con estudiantes en el pre-test –post-test1-post-test2</w:t>
            </w:r>
            <w:r w:rsidRPr="00482B91">
              <w:rPr>
                <w:rFonts w:ascii="Arial" w:hAnsi="Arial" w:cs="Arial"/>
                <w:b/>
                <w:sz w:val="20"/>
                <w:szCs w:val="20"/>
              </w:rPr>
              <w:t>.</w:t>
            </w:r>
          </w:p>
        </w:tc>
      </w:tr>
      <w:tr w:rsidR="007114D4" w:rsidRPr="008932CC" w14:paraId="0ACFDB4C" w14:textId="77777777" w:rsidTr="001F0C08">
        <w:trPr>
          <w:gridBefore w:val="1"/>
          <w:wBefore w:w="216" w:type="dxa"/>
        </w:trPr>
        <w:tc>
          <w:tcPr>
            <w:tcW w:w="1636" w:type="dxa"/>
            <w:vMerge w:val="restart"/>
            <w:tcBorders>
              <w:top w:val="single" w:sz="4" w:space="0" w:color="auto"/>
            </w:tcBorders>
            <w:vAlign w:val="center"/>
          </w:tcPr>
          <w:p w14:paraId="220A8B29" w14:textId="77777777" w:rsidR="007114D4" w:rsidRPr="00482B91" w:rsidRDefault="007114D4" w:rsidP="001F0C08">
            <w:pPr>
              <w:rPr>
                <w:rFonts w:ascii="Arial" w:hAnsi="Arial" w:cs="Arial"/>
                <w:b/>
                <w:sz w:val="20"/>
                <w:szCs w:val="20"/>
              </w:rPr>
            </w:pPr>
            <w:r w:rsidRPr="00482B91">
              <w:rPr>
                <w:rFonts w:ascii="Arial" w:hAnsi="Arial" w:cs="Arial"/>
                <w:b/>
                <w:sz w:val="20"/>
                <w:szCs w:val="20"/>
              </w:rPr>
              <w:t>Variables</w:t>
            </w:r>
          </w:p>
        </w:tc>
        <w:tc>
          <w:tcPr>
            <w:tcW w:w="709" w:type="dxa"/>
            <w:vMerge w:val="restart"/>
            <w:tcBorders>
              <w:top w:val="single" w:sz="4" w:space="0" w:color="auto"/>
            </w:tcBorders>
            <w:vAlign w:val="center"/>
          </w:tcPr>
          <w:p w14:paraId="09895E31" w14:textId="77777777" w:rsidR="007114D4" w:rsidRPr="00482B91" w:rsidRDefault="007114D4" w:rsidP="001F0C08">
            <w:pPr>
              <w:jc w:val="center"/>
              <w:rPr>
                <w:rFonts w:ascii="Arial" w:hAnsi="Arial" w:cs="Arial"/>
                <w:b/>
                <w:sz w:val="18"/>
                <w:szCs w:val="18"/>
              </w:rPr>
            </w:pPr>
            <w:r w:rsidRPr="00482B91">
              <w:rPr>
                <w:rFonts w:ascii="Arial" w:hAnsi="Arial" w:cs="Arial"/>
                <w:b/>
                <w:sz w:val="18"/>
                <w:szCs w:val="18"/>
              </w:rPr>
              <w:t>Grupo</w:t>
            </w:r>
          </w:p>
        </w:tc>
        <w:tc>
          <w:tcPr>
            <w:tcW w:w="1559" w:type="dxa"/>
            <w:gridSpan w:val="2"/>
            <w:tcBorders>
              <w:top w:val="single" w:sz="4" w:space="0" w:color="auto"/>
            </w:tcBorders>
            <w:vAlign w:val="center"/>
          </w:tcPr>
          <w:p w14:paraId="75EF3D69" w14:textId="77777777" w:rsidR="007114D4" w:rsidRPr="00482B91" w:rsidRDefault="007114D4" w:rsidP="001F0C08">
            <w:pPr>
              <w:jc w:val="center"/>
              <w:rPr>
                <w:rFonts w:ascii="Arial" w:hAnsi="Arial" w:cs="Arial"/>
                <w:b/>
                <w:sz w:val="20"/>
                <w:szCs w:val="20"/>
              </w:rPr>
            </w:pPr>
            <w:r w:rsidRPr="00482B91">
              <w:rPr>
                <w:rFonts w:ascii="Arial" w:hAnsi="Arial" w:cs="Arial"/>
                <w:b/>
                <w:sz w:val="20"/>
                <w:szCs w:val="20"/>
              </w:rPr>
              <w:t>Pre-Test</w:t>
            </w:r>
            <w:r w:rsidRPr="00482B91">
              <w:rPr>
                <w:rFonts w:ascii="Arial" w:hAnsi="Arial" w:cs="Arial"/>
                <w:b/>
                <w:sz w:val="20"/>
                <w:szCs w:val="20"/>
                <w:vertAlign w:val="superscript"/>
              </w:rPr>
              <w:t>1</w:t>
            </w:r>
          </w:p>
        </w:tc>
        <w:tc>
          <w:tcPr>
            <w:tcW w:w="1701" w:type="dxa"/>
            <w:gridSpan w:val="2"/>
            <w:tcBorders>
              <w:top w:val="single" w:sz="4" w:space="0" w:color="auto"/>
            </w:tcBorders>
            <w:vAlign w:val="center"/>
          </w:tcPr>
          <w:p w14:paraId="7613ED83" w14:textId="77777777" w:rsidR="007114D4" w:rsidRPr="00482B91" w:rsidRDefault="007114D4" w:rsidP="001F0C08">
            <w:pPr>
              <w:jc w:val="center"/>
              <w:rPr>
                <w:rFonts w:ascii="Arial" w:hAnsi="Arial" w:cs="Arial"/>
                <w:b/>
                <w:sz w:val="20"/>
                <w:szCs w:val="20"/>
              </w:rPr>
            </w:pPr>
            <w:r w:rsidRPr="00482B91">
              <w:rPr>
                <w:rFonts w:ascii="Arial" w:hAnsi="Arial" w:cs="Arial"/>
                <w:b/>
                <w:sz w:val="20"/>
                <w:szCs w:val="20"/>
              </w:rPr>
              <w:t>Post-Test1</w:t>
            </w:r>
          </w:p>
        </w:tc>
        <w:tc>
          <w:tcPr>
            <w:tcW w:w="1701" w:type="dxa"/>
            <w:gridSpan w:val="2"/>
            <w:tcBorders>
              <w:top w:val="single" w:sz="4" w:space="0" w:color="auto"/>
            </w:tcBorders>
          </w:tcPr>
          <w:p w14:paraId="758BAAE8" w14:textId="77777777" w:rsidR="007114D4" w:rsidRPr="009845C3" w:rsidRDefault="007114D4" w:rsidP="001F0C08">
            <w:pPr>
              <w:jc w:val="center"/>
              <w:rPr>
                <w:rFonts w:ascii="Arial" w:hAnsi="Arial" w:cs="Arial"/>
                <w:b/>
                <w:sz w:val="20"/>
                <w:szCs w:val="20"/>
              </w:rPr>
            </w:pPr>
            <w:r>
              <w:rPr>
                <w:rFonts w:ascii="Arial" w:hAnsi="Arial" w:cs="Arial"/>
                <w:b/>
                <w:sz w:val="20"/>
                <w:szCs w:val="20"/>
              </w:rPr>
              <w:t>Pre-Test</w:t>
            </w:r>
            <w:r w:rsidRPr="00482B91">
              <w:rPr>
                <w:rFonts w:ascii="Arial" w:hAnsi="Arial" w:cs="Arial"/>
                <w:b/>
                <w:sz w:val="20"/>
                <w:szCs w:val="20"/>
                <w:vertAlign w:val="superscript"/>
              </w:rPr>
              <w:t>2</w:t>
            </w:r>
          </w:p>
        </w:tc>
        <w:tc>
          <w:tcPr>
            <w:tcW w:w="1843" w:type="dxa"/>
            <w:gridSpan w:val="2"/>
            <w:tcBorders>
              <w:top w:val="single" w:sz="4" w:space="0" w:color="auto"/>
            </w:tcBorders>
            <w:vAlign w:val="center"/>
          </w:tcPr>
          <w:p w14:paraId="0A286AEA" w14:textId="77777777" w:rsidR="007114D4" w:rsidRPr="00482B91" w:rsidRDefault="007114D4" w:rsidP="001F0C08">
            <w:pPr>
              <w:jc w:val="center"/>
              <w:rPr>
                <w:rFonts w:ascii="Arial" w:hAnsi="Arial" w:cs="Arial"/>
                <w:b/>
                <w:sz w:val="20"/>
                <w:szCs w:val="20"/>
              </w:rPr>
            </w:pPr>
            <w:r w:rsidRPr="00482B91">
              <w:rPr>
                <w:rFonts w:ascii="Arial" w:hAnsi="Arial" w:cs="Arial"/>
                <w:b/>
                <w:sz w:val="20"/>
                <w:szCs w:val="20"/>
              </w:rPr>
              <w:t>Post-Test2</w:t>
            </w:r>
          </w:p>
        </w:tc>
        <w:tc>
          <w:tcPr>
            <w:tcW w:w="1276" w:type="dxa"/>
            <w:vMerge w:val="restart"/>
            <w:tcBorders>
              <w:top w:val="single" w:sz="4" w:space="0" w:color="auto"/>
            </w:tcBorders>
            <w:vAlign w:val="center"/>
          </w:tcPr>
          <w:p w14:paraId="4B9A4463" w14:textId="77777777" w:rsidR="007114D4" w:rsidRPr="00482B91" w:rsidRDefault="007114D4" w:rsidP="001F0C08">
            <w:pPr>
              <w:jc w:val="center"/>
              <w:rPr>
                <w:rFonts w:ascii="Arial" w:hAnsi="Arial" w:cs="Arial"/>
                <w:b/>
                <w:sz w:val="20"/>
                <w:szCs w:val="20"/>
              </w:rPr>
            </w:pPr>
            <w:r w:rsidRPr="00482B91">
              <w:rPr>
                <w:rFonts w:ascii="Arial" w:hAnsi="Arial" w:cs="Arial"/>
                <w:b/>
                <w:sz w:val="20"/>
                <w:szCs w:val="20"/>
              </w:rPr>
              <w:t>Pureba de Hipótesis Post1-Pre</w:t>
            </w:r>
          </w:p>
        </w:tc>
        <w:tc>
          <w:tcPr>
            <w:tcW w:w="2126" w:type="dxa"/>
            <w:vMerge w:val="restart"/>
            <w:tcBorders>
              <w:top w:val="single" w:sz="4" w:space="0" w:color="auto"/>
            </w:tcBorders>
            <w:vAlign w:val="center"/>
          </w:tcPr>
          <w:p w14:paraId="783E5856" w14:textId="77777777" w:rsidR="007114D4" w:rsidRPr="00482B91" w:rsidRDefault="007114D4" w:rsidP="001F0C08">
            <w:pPr>
              <w:jc w:val="center"/>
              <w:rPr>
                <w:rFonts w:ascii="Arial" w:hAnsi="Arial" w:cs="Arial"/>
                <w:b/>
                <w:sz w:val="20"/>
                <w:szCs w:val="20"/>
              </w:rPr>
            </w:pPr>
            <w:r w:rsidRPr="00482B91">
              <w:rPr>
                <w:rFonts w:ascii="Arial" w:hAnsi="Arial" w:cs="Arial"/>
                <w:b/>
                <w:sz w:val="20"/>
                <w:szCs w:val="20"/>
              </w:rPr>
              <w:t>Pureba de Hipótesis Post2-Pre</w:t>
            </w:r>
          </w:p>
        </w:tc>
      </w:tr>
      <w:tr w:rsidR="007114D4" w:rsidRPr="00294819" w14:paraId="7534E34E" w14:textId="77777777" w:rsidTr="001F0C08">
        <w:trPr>
          <w:gridBefore w:val="1"/>
          <w:wBefore w:w="216" w:type="dxa"/>
        </w:trPr>
        <w:tc>
          <w:tcPr>
            <w:tcW w:w="1636" w:type="dxa"/>
            <w:vMerge/>
            <w:vAlign w:val="center"/>
          </w:tcPr>
          <w:p w14:paraId="631CB66B" w14:textId="77777777" w:rsidR="007114D4" w:rsidRPr="00482B91" w:rsidRDefault="007114D4" w:rsidP="001F0C08">
            <w:pPr>
              <w:rPr>
                <w:rFonts w:ascii="Arial" w:hAnsi="Arial" w:cs="Arial"/>
                <w:sz w:val="20"/>
                <w:szCs w:val="20"/>
              </w:rPr>
            </w:pPr>
          </w:p>
        </w:tc>
        <w:tc>
          <w:tcPr>
            <w:tcW w:w="709" w:type="dxa"/>
            <w:vMerge/>
            <w:vAlign w:val="center"/>
          </w:tcPr>
          <w:p w14:paraId="5F8F0F78" w14:textId="77777777" w:rsidR="007114D4" w:rsidRPr="00482B91" w:rsidRDefault="007114D4" w:rsidP="001F0C08">
            <w:pPr>
              <w:jc w:val="center"/>
              <w:rPr>
                <w:rFonts w:ascii="Arial" w:hAnsi="Arial" w:cs="Arial"/>
                <w:sz w:val="20"/>
                <w:szCs w:val="20"/>
              </w:rPr>
            </w:pPr>
          </w:p>
        </w:tc>
        <w:tc>
          <w:tcPr>
            <w:tcW w:w="851" w:type="dxa"/>
            <w:vAlign w:val="center"/>
          </w:tcPr>
          <w:p w14:paraId="0E515E51" w14:textId="77777777" w:rsidR="007114D4" w:rsidRPr="00482B91" w:rsidRDefault="007114D4" w:rsidP="001F0C08">
            <w:pPr>
              <w:jc w:val="center"/>
              <w:rPr>
                <w:rFonts w:ascii="Arial" w:hAnsi="Arial" w:cs="Arial"/>
                <w:sz w:val="16"/>
                <w:szCs w:val="16"/>
              </w:rPr>
            </w:pPr>
            <w:r w:rsidRPr="00482B91">
              <w:rPr>
                <w:rFonts w:ascii="Arial" w:hAnsi="Arial" w:cs="Arial"/>
                <w:sz w:val="16"/>
                <w:szCs w:val="16"/>
              </w:rPr>
              <w:t>Mediana</w:t>
            </w:r>
          </w:p>
        </w:tc>
        <w:tc>
          <w:tcPr>
            <w:tcW w:w="708" w:type="dxa"/>
            <w:vAlign w:val="center"/>
          </w:tcPr>
          <w:p w14:paraId="629BF63B" w14:textId="77777777" w:rsidR="007114D4" w:rsidRPr="00482B91" w:rsidRDefault="007114D4" w:rsidP="001F0C08">
            <w:pPr>
              <w:jc w:val="center"/>
              <w:rPr>
                <w:rFonts w:ascii="Arial" w:hAnsi="Arial" w:cs="Arial"/>
                <w:sz w:val="16"/>
                <w:szCs w:val="16"/>
              </w:rPr>
            </w:pPr>
            <w:r w:rsidRPr="00482B91">
              <w:rPr>
                <w:rFonts w:ascii="Arial" w:hAnsi="Arial" w:cs="Arial"/>
                <w:sz w:val="16"/>
                <w:szCs w:val="16"/>
              </w:rPr>
              <w:t>Media</w:t>
            </w:r>
          </w:p>
        </w:tc>
        <w:tc>
          <w:tcPr>
            <w:tcW w:w="851" w:type="dxa"/>
            <w:vAlign w:val="center"/>
          </w:tcPr>
          <w:p w14:paraId="1442271A" w14:textId="77777777" w:rsidR="007114D4" w:rsidRPr="00482B91" w:rsidRDefault="007114D4" w:rsidP="001F0C08">
            <w:pPr>
              <w:jc w:val="center"/>
              <w:rPr>
                <w:rFonts w:ascii="Arial" w:hAnsi="Arial" w:cs="Arial"/>
                <w:sz w:val="16"/>
                <w:szCs w:val="16"/>
              </w:rPr>
            </w:pPr>
            <w:r w:rsidRPr="00482B91">
              <w:rPr>
                <w:rFonts w:ascii="Arial" w:hAnsi="Arial" w:cs="Arial"/>
                <w:sz w:val="16"/>
                <w:szCs w:val="16"/>
              </w:rPr>
              <w:t>Mediana</w:t>
            </w:r>
          </w:p>
        </w:tc>
        <w:tc>
          <w:tcPr>
            <w:tcW w:w="850" w:type="dxa"/>
            <w:vAlign w:val="center"/>
          </w:tcPr>
          <w:p w14:paraId="48E2D8FA" w14:textId="77777777" w:rsidR="007114D4" w:rsidRPr="00482B91" w:rsidRDefault="007114D4" w:rsidP="001F0C08">
            <w:pPr>
              <w:jc w:val="center"/>
              <w:rPr>
                <w:rFonts w:ascii="Arial" w:hAnsi="Arial" w:cs="Arial"/>
                <w:sz w:val="16"/>
                <w:szCs w:val="16"/>
              </w:rPr>
            </w:pPr>
            <w:r w:rsidRPr="00482B91">
              <w:rPr>
                <w:rFonts w:ascii="Arial" w:hAnsi="Arial" w:cs="Arial"/>
                <w:sz w:val="16"/>
                <w:szCs w:val="16"/>
              </w:rPr>
              <w:t>Media</w:t>
            </w:r>
          </w:p>
        </w:tc>
        <w:tc>
          <w:tcPr>
            <w:tcW w:w="851" w:type="dxa"/>
          </w:tcPr>
          <w:p w14:paraId="41AAC211" w14:textId="77777777" w:rsidR="007114D4" w:rsidRPr="009845C3" w:rsidRDefault="007114D4" w:rsidP="001F0C08">
            <w:pPr>
              <w:jc w:val="center"/>
              <w:rPr>
                <w:rFonts w:ascii="Arial" w:hAnsi="Arial" w:cs="Arial"/>
                <w:sz w:val="16"/>
                <w:szCs w:val="16"/>
              </w:rPr>
            </w:pPr>
            <w:r>
              <w:rPr>
                <w:rFonts w:ascii="Arial" w:hAnsi="Arial" w:cs="Arial"/>
                <w:sz w:val="16"/>
                <w:szCs w:val="16"/>
              </w:rPr>
              <w:t>Mediana</w:t>
            </w:r>
          </w:p>
        </w:tc>
        <w:tc>
          <w:tcPr>
            <w:tcW w:w="850" w:type="dxa"/>
          </w:tcPr>
          <w:p w14:paraId="4EE3D872" w14:textId="77777777" w:rsidR="007114D4" w:rsidRPr="009845C3" w:rsidRDefault="007114D4" w:rsidP="001F0C08">
            <w:pPr>
              <w:jc w:val="center"/>
              <w:rPr>
                <w:rFonts w:ascii="Arial" w:hAnsi="Arial" w:cs="Arial"/>
                <w:sz w:val="16"/>
                <w:szCs w:val="16"/>
              </w:rPr>
            </w:pPr>
            <w:r>
              <w:rPr>
                <w:rFonts w:ascii="Arial" w:hAnsi="Arial" w:cs="Arial"/>
                <w:sz w:val="16"/>
                <w:szCs w:val="16"/>
              </w:rPr>
              <w:t>Media</w:t>
            </w:r>
          </w:p>
        </w:tc>
        <w:tc>
          <w:tcPr>
            <w:tcW w:w="993" w:type="dxa"/>
            <w:vAlign w:val="center"/>
          </w:tcPr>
          <w:p w14:paraId="15F37831" w14:textId="77777777" w:rsidR="007114D4" w:rsidRPr="00482B91" w:rsidRDefault="007114D4" w:rsidP="001F0C08">
            <w:pPr>
              <w:jc w:val="center"/>
              <w:rPr>
                <w:rFonts w:ascii="Arial" w:hAnsi="Arial" w:cs="Arial"/>
                <w:sz w:val="16"/>
                <w:szCs w:val="16"/>
              </w:rPr>
            </w:pPr>
            <w:r w:rsidRPr="00482B91">
              <w:rPr>
                <w:rFonts w:ascii="Arial" w:hAnsi="Arial" w:cs="Arial"/>
                <w:sz w:val="16"/>
                <w:szCs w:val="16"/>
              </w:rPr>
              <w:t>Mediana</w:t>
            </w:r>
          </w:p>
        </w:tc>
        <w:tc>
          <w:tcPr>
            <w:tcW w:w="850" w:type="dxa"/>
            <w:vAlign w:val="center"/>
          </w:tcPr>
          <w:p w14:paraId="38569D0F" w14:textId="77777777" w:rsidR="007114D4" w:rsidRPr="00482B91" w:rsidRDefault="007114D4" w:rsidP="001F0C08">
            <w:pPr>
              <w:jc w:val="center"/>
              <w:rPr>
                <w:rFonts w:ascii="Arial" w:hAnsi="Arial" w:cs="Arial"/>
                <w:sz w:val="16"/>
                <w:szCs w:val="16"/>
              </w:rPr>
            </w:pPr>
            <w:r w:rsidRPr="00482B91">
              <w:rPr>
                <w:rFonts w:ascii="Arial" w:hAnsi="Arial" w:cs="Arial"/>
                <w:sz w:val="16"/>
                <w:szCs w:val="16"/>
              </w:rPr>
              <w:t>Media</w:t>
            </w:r>
          </w:p>
        </w:tc>
        <w:tc>
          <w:tcPr>
            <w:tcW w:w="1276" w:type="dxa"/>
            <w:vMerge/>
            <w:vAlign w:val="center"/>
          </w:tcPr>
          <w:p w14:paraId="6DD41732" w14:textId="77777777" w:rsidR="007114D4" w:rsidRPr="00482B91" w:rsidRDefault="007114D4" w:rsidP="001F0C08">
            <w:pPr>
              <w:jc w:val="center"/>
              <w:rPr>
                <w:rFonts w:ascii="Arial" w:hAnsi="Arial" w:cs="Arial"/>
                <w:sz w:val="20"/>
                <w:szCs w:val="20"/>
              </w:rPr>
            </w:pPr>
          </w:p>
        </w:tc>
        <w:tc>
          <w:tcPr>
            <w:tcW w:w="2126" w:type="dxa"/>
            <w:vMerge/>
            <w:vAlign w:val="center"/>
          </w:tcPr>
          <w:p w14:paraId="7C8AD5B1" w14:textId="77777777" w:rsidR="007114D4" w:rsidRPr="00482B91" w:rsidRDefault="007114D4" w:rsidP="001F0C08">
            <w:pPr>
              <w:jc w:val="center"/>
              <w:rPr>
                <w:rFonts w:ascii="Arial" w:hAnsi="Arial" w:cs="Arial"/>
                <w:sz w:val="20"/>
                <w:szCs w:val="20"/>
              </w:rPr>
            </w:pPr>
          </w:p>
        </w:tc>
      </w:tr>
      <w:tr w:rsidR="007114D4" w:rsidRPr="008932CC" w14:paraId="6F76D627" w14:textId="77777777" w:rsidTr="001F0C08">
        <w:trPr>
          <w:gridBefore w:val="1"/>
          <w:wBefore w:w="216" w:type="dxa"/>
          <w:trHeight w:val="736"/>
        </w:trPr>
        <w:tc>
          <w:tcPr>
            <w:tcW w:w="1636" w:type="dxa"/>
            <w:vMerge w:val="restart"/>
            <w:vAlign w:val="center"/>
          </w:tcPr>
          <w:p w14:paraId="090118DB" w14:textId="77777777" w:rsidR="007114D4" w:rsidRPr="00482B91" w:rsidRDefault="007114D4" w:rsidP="001F0C08">
            <w:pPr>
              <w:rPr>
                <w:rFonts w:ascii="Arial" w:hAnsi="Arial" w:cs="Arial"/>
                <w:sz w:val="18"/>
                <w:szCs w:val="18"/>
              </w:rPr>
            </w:pPr>
            <w:r w:rsidRPr="00482B91">
              <w:rPr>
                <w:rFonts w:ascii="Arial" w:hAnsi="Arial" w:cs="Arial"/>
                <w:b/>
                <w:sz w:val="18"/>
                <w:szCs w:val="18"/>
              </w:rPr>
              <w:t>Percepción en relación a la equidad de carga de trabajo</w:t>
            </w:r>
          </w:p>
        </w:tc>
        <w:tc>
          <w:tcPr>
            <w:tcW w:w="709" w:type="dxa"/>
            <w:vAlign w:val="center"/>
          </w:tcPr>
          <w:p w14:paraId="0A23443B" w14:textId="77777777" w:rsidR="007114D4" w:rsidRPr="00482B91" w:rsidRDefault="007114D4" w:rsidP="001F0C08">
            <w:pPr>
              <w:jc w:val="center"/>
              <w:rPr>
                <w:rFonts w:ascii="Arial" w:hAnsi="Arial" w:cs="Arial"/>
                <w:b/>
                <w:sz w:val="20"/>
                <w:szCs w:val="20"/>
              </w:rPr>
            </w:pPr>
            <w:r w:rsidRPr="008932CC">
              <w:rPr>
                <w:rFonts w:ascii="Arial" w:hAnsi="Arial" w:cs="Arial"/>
                <w:b/>
                <w:sz w:val="20"/>
                <w:szCs w:val="20"/>
              </w:rPr>
              <w:t>Exp.</w:t>
            </w:r>
          </w:p>
        </w:tc>
        <w:tc>
          <w:tcPr>
            <w:tcW w:w="851" w:type="dxa"/>
            <w:vAlign w:val="center"/>
          </w:tcPr>
          <w:p w14:paraId="05FD4788"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w:t>
            </w:r>
          </w:p>
        </w:tc>
        <w:tc>
          <w:tcPr>
            <w:tcW w:w="708" w:type="dxa"/>
            <w:vAlign w:val="center"/>
          </w:tcPr>
          <w:p w14:paraId="60ADD371"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3.0</w:t>
            </w:r>
          </w:p>
        </w:tc>
        <w:tc>
          <w:tcPr>
            <w:tcW w:w="851" w:type="dxa"/>
            <w:vAlign w:val="center"/>
          </w:tcPr>
          <w:p w14:paraId="0795883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5</w:t>
            </w:r>
          </w:p>
        </w:tc>
        <w:tc>
          <w:tcPr>
            <w:tcW w:w="850" w:type="dxa"/>
            <w:vAlign w:val="center"/>
          </w:tcPr>
          <w:p w14:paraId="0E988579"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4.55</w:t>
            </w:r>
          </w:p>
        </w:tc>
        <w:tc>
          <w:tcPr>
            <w:tcW w:w="851" w:type="dxa"/>
            <w:vAlign w:val="center"/>
          </w:tcPr>
          <w:p w14:paraId="0C45295C"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54505CF4"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3.80</w:t>
            </w:r>
          </w:p>
        </w:tc>
        <w:tc>
          <w:tcPr>
            <w:tcW w:w="993" w:type="dxa"/>
            <w:vAlign w:val="center"/>
          </w:tcPr>
          <w:p w14:paraId="2A0ACEC4"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4.5</w:t>
            </w:r>
          </w:p>
        </w:tc>
        <w:tc>
          <w:tcPr>
            <w:tcW w:w="850" w:type="dxa"/>
            <w:vAlign w:val="center"/>
          </w:tcPr>
          <w:p w14:paraId="7BAAEBAC"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4.40</w:t>
            </w:r>
          </w:p>
        </w:tc>
        <w:tc>
          <w:tcPr>
            <w:tcW w:w="1276" w:type="dxa"/>
            <w:vAlign w:val="center"/>
          </w:tcPr>
          <w:p w14:paraId="672027B5"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O3=O1</w:t>
            </w:r>
          </w:p>
          <w:p w14:paraId="57A03F44"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Z=-2.54, p=0.011</w:t>
            </w:r>
          </w:p>
        </w:tc>
        <w:tc>
          <w:tcPr>
            <w:tcW w:w="2126" w:type="dxa"/>
            <w:vAlign w:val="center"/>
          </w:tcPr>
          <w:p w14:paraId="39A7FEDA"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O5=O1</w:t>
            </w:r>
          </w:p>
          <w:p w14:paraId="7CE8C14A"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Z=-1.24 p=0.216</w:t>
            </w:r>
          </w:p>
          <w:p w14:paraId="084C3AC2" w14:textId="77777777" w:rsidR="007114D4" w:rsidRPr="00482B91" w:rsidRDefault="007114D4" w:rsidP="001F0C08">
            <w:pPr>
              <w:jc w:val="center"/>
              <w:rPr>
                <w:rFonts w:ascii="Arial" w:hAnsi="Arial" w:cs="Arial"/>
                <w:sz w:val="20"/>
                <w:szCs w:val="20"/>
              </w:rPr>
            </w:pPr>
          </w:p>
        </w:tc>
      </w:tr>
      <w:tr w:rsidR="007114D4" w:rsidRPr="008932CC" w14:paraId="744BA707" w14:textId="77777777" w:rsidTr="001F0C08">
        <w:trPr>
          <w:gridBefore w:val="1"/>
          <w:wBefore w:w="216" w:type="dxa"/>
          <w:trHeight w:val="748"/>
        </w:trPr>
        <w:tc>
          <w:tcPr>
            <w:tcW w:w="1636" w:type="dxa"/>
            <w:vMerge/>
            <w:vAlign w:val="center"/>
          </w:tcPr>
          <w:p w14:paraId="3D02806B" w14:textId="77777777" w:rsidR="007114D4" w:rsidRPr="00482B91" w:rsidRDefault="007114D4" w:rsidP="001F0C08">
            <w:pPr>
              <w:rPr>
                <w:rFonts w:ascii="Arial" w:hAnsi="Arial" w:cs="Arial"/>
                <w:b/>
                <w:sz w:val="18"/>
                <w:szCs w:val="18"/>
              </w:rPr>
            </w:pPr>
          </w:p>
        </w:tc>
        <w:tc>
          <w:tcPr>
            <w:tcW w:w="709" w:type="dxa"/>
            <w:vAlign w:val="center"/>
          </w:tcPr>
          <w:p w14:paraId="2405523A" w14:textId="77777777" w:rsidR="007114D4" w:rsidRPr="00482B91" w:rsidRDefault="007114D4" w:rsidP="001F0C08">
            <w:pPr>
              <w:jc w:val="center"/>
              <w:rPr>
                <w:rFonts w:ascii="Arial" w:hAnsi="Arial" w:cs="Arial"/>
                <w:b/>
                <w:sz w:val="20"/>
                <w:szCs w:val="20"/>
              </w:rPr>
            </w:pPr>
            <w:r>
              <w:rPr>
                <w:rFonts w:ascii="Arial" w:hAnsi="Arial" w:cs="Arial"/>
                <w:b/>
                <w:sz w:val="20"/>
                <w:szCs w:val="20"/>
              </w:rPr>
              <w:t>Ctrl.</w:t>
            </w:r>
          </w:p>
        </w:tc>
        <w:tc>
          <w:tcPr>
            <w:tcW w:w="851" w:type="dxa"/>
            <w:vAlign w:val="center"/>
          </w:tcPr>
          <w:p w14:paraId="7B304E3D"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07366BD5"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3.82</w:t>
            </w:r>
          </w:p>
        </w:tc>
        <w:tc>
          <w:tcPr>
            <w:tcW w:w="851" w:type="dxa"/>
            <w:vAlign w:val="center"/>
          </w:tcPr>
          <w:p w14:paraId="4DD36C9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850" w:type="dxa"/>
            <w:vAlign w:val="center"/>
          </w:tcPr>
          <w:p w14:paraId="42FAE9FA"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4.33</w:t>
            </w:r>
          </w:p>
        </w:tc>
        <w:tc>
          <w:tcPr>
            <w:tcW w:w="851" w:type="dxa"/>
            <w:vAlign w:val="center"/>
          </w:tcPr>
          <w:p w14:paraId="2EEEE9F9"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3</w:t>
            </w:r>
          </w:p>
        </w:tc>
        <w:tc>
          <w:tcPr>
            <w:tcW w:w="850" w:type="dxa"/>
            <w:vAlign w:val="center"/>
          </w:tcPr>
          <w:p w14:paraId="1E92BA3E"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3.08</w:t>
            </w:r>
          </w:p>
        </w:tc>
        <w:tc>
          <w:tcPr>
            <w:tcW w:w="993" w:type="dxa"/>
            <w:vAlign w:val="center"/>
          </w:tcPr>
          <w:p w14:paraId="7DFFAC9E"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548E3045"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4.25</w:t>
            </w:r>
          </w:p>
        </w:tc>
        <w:tc>
          <w:tcPr>
            <w:tcW w:w="1276" w:type="dxa"/>
            <w:vAlign w:val="center"/>
          </w:tcPr>
          <w:p w14:paraId="6DDE9F1B"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O4=O2</w:t>
            </w:r>
          </w:p>
          <w:p w14:paraId="108AB90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Z=-0.63, p=0.527</w:t>
            </w:r>
          </w:p>
        </w:tc>
        <w:tc>
          <w:tcPr>
            <w:tcW w:w="2126" w:type="dxa"/>
            <w:vAlign w:val="center"/>
          </w:tcPr>
          <w:p w14:paraId="34EA3DCE"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O6=O2</w:t>
            </w:r>
          </w:p>
          <w:p w14:paraId="1951DB02"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Z=-2.59, p=0.01</w:t>
            </w:r>
          </w:p>
        </w:tc>
      </w:tr>
      <w:tr w:rsidR="007114D4" w:rsidRPr="00676FAD" w14:paraId="54070685" w14:textId="77777777" w:rsidTr="001F0C08">
        <w:trPr>
          <w:gridBefore w:val="1"/>
          <w:wBefore w:w="216" w:type="dxa"/>
          <w:trHeight w:val="798"/>
        </w:trPr>
        <w:tc>
          <w:tcPr>
            <w:tcW w:w="1636" w:type="dxa"/>
            <w:vMerge w:val="restart"/>
            <w:vAlign w:val="center"/>
          </w:tcPr>
          <w:p w14:paraId="1553A671" w14:textId="77777777" w:rsidR="007114D4" w:rsidRPr="00482B91" w:rsidRDefault="007114D4" w:rsidP="001F0C08">
            <w:pPr>
              <w:rPr>
                <w:rFonts w:ascii="Arial" w:hAnsi="Arial" w:cs="Arial"/>
                <w:sz w:val="18"/>
                <w:szCs w:val="18"/>
              </w:rPr>
            </w:pPr>
            <w:r w:rsidRPr="00482B91">
              <w:rPr>
                <w:rFonts w:ascii="Arial" w:hAnsi="Arial" w:cs="Arial"/>
                <w:b/>
                <w:sz w:val="18"/>
                <w:szCs w:val="18"/>
              </w:rPr>
              <w:t>Capacidad  de herramientas  para reflejar el aporte real.</w:t>
            </w:r>
          </w:p>
        </w:tc>
        <w:tc>
          <w:tcPr>
            <w:tcW w:w="709" w:type="dxa"/>
            <w:vAlign w:val="center"/>
          </w:tcPr>
          <w:p w14:paraId="4524E9EF" w14:textId="77777777" w:rsidR="007114D4" w:rsidRPr="00482B91" w:rsidRDefault="007114D4" w:rsidP="001F0C08">
            <w:pPr>
              <w:jc w:val="center"/>
              <w:rPr>
                <w:rFonts w:ascii="Arial" w:hAnsi="Arial" w:cs="Arial"/>
                <w:b/>
                <w:sz w:val="20"/>
                <w:szCs w:val="20"/>
              </w:rPr>
            </w:pPr>
            <w:r w:rsidRPr="008932CC">
              <w:rPr>
                <w:rFonts w:ascii="Arial" w:hAnsi="Arial" w:cs="Arial"/>
                <w:b/>
                <w:sz w:val="20"/>
                <w:szCs w:val="20"/>
              </w:rPr>
              <w:t>Exp.</w:t>
            </w:r>
          </w:p>
        </w:tc>
        <w:tc>
          <w:tcPr>
            <w:tcW w:w="851" w:type="dxa"/>
            <w:vAlign w:val="center"/>
          </w:tcPr>
          <w:p w14:paraId="342F4819"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14EDAB7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3.82</w:t>
            </w:r>
          </w:p>
        </w:tc>
        <w:tc>
          <w:tcPr>
            <w:tcW w:w="851" w:type="dxa"/>
            <w:vAlign w:val="center"/>
          </w:tcPr>
          <w:p w14:paraId="7CD8D464"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5</w:t>
            </w:r>
          </w:p>
        </w:tc>
        <w:tc>
          <w:tcPr>
            <w:tcW w:w="850" w:type="dxa"/>
            <w:vAlign w:val="center"/>
          </w:tcPr>
          <w:p w14:paraId="2558F571"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4.91</w:t>
            </w:r>
          </w:p>
        </w:tc>
        <w:tc>
          <w:tcPr>
            <w:tcW w:w="851" w:type="dxa"/>
            <w:vAlign w:val="center"/>
          </w:tcPr>
          <w:p w14:paraId="60CCC64B"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2AE007B6"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993" w:type="dxa"/>
            <w:vAlign w:val="center"/>
          </w:tcPr>
          <w:p w14:paraId="6F948A23"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5</w:t>
            </w:r>
          </w:p>
        </w:tc>
        <w:tc>
          <w:tcPr>
            <w:tcW w:w="850" w:type="dxa"/>
            <w:vAlign w:val="center"/>
          </w:tcPr>
          <w:p w14:paraId="30844352"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4.20</w:t>
            </w:r>
          </w:p>
        </w:tc>
        <w:tc>
          <w:tcPr>
            <w:tcW w:w="1276" w:type="dxa"/>
            <w:vAlign w:val="center"/>
          </w:tcPr>
          <w:p w14:paraId="5D177C20"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O3=O1</w:t>
            </w:r>
          </w:p>
          <w:p w14:paraId="6901C192"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Z=-2.97, p=0.003</w:t>
            </w:r>
          </w:p>
        </w:tc>
        <w:tc>
          <w:tcPr>
            <w:tcW w:w="2126" w:type="dxa"/>
            <w:vAlign w:val="center"/>
          </w:tcPr>
          <w:p w14:paraId="036BF81A"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O5=O1</w:t>
            </w:r>
          </w:p>
          <w:p w14:paraId="6019ACCC"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Z=-1 p=0.317</w:t>
            </w:r>
          </w:p>
        </w:tc>
      </w:tr>
      <w:tr w:rsidR="007114D4" w:rsidRPr="00676FAD" w14:paraId="1B52AA13" w14:textId="77777777" w:rsidTr="001F0C08">
        <w:trPr>
          <w:gridBefore w:val="1"/>
          <w:wBefore w:w="216" w:type="dxa"/>
          <w:trHeight w:val="683"/>
        </w:trPr>
        <w:tc>
          <w:tcPr>
            <w:tcW w:w="1636" w:type="dxa"/>
            <w:vMerge/>
            <w:vAlign w:val="center"/>
          </w:tcPr>
          <w:p w14:paraId="2C91F230" w14:textId="77777777" w:rsidR="007114D4" w:rsidRPr="00482B91" w:rsidRDefault="007114D4" w:rsidP="001F0C08">
            <w:pPr>
              <w:rPr>
                <w:rFonts w:ascii="Arial" w:hAnsi="Arial" w:cs="Arial"/>
                <w:b/>
                <w:sz w:val="18"/>
                <w:szCs w:val="18"/>
              </w:rPr>
            </w:pPr>
          </w:p>
        </w:tc>
        <w:tc>
          <w:tcPr>
            <w:tcW w:w="709" w:type="dxa"/>
            <w:vAlign w:val="center"/>
          </w:tcPr>
          <w:p w14:paraId="7604D50E" w14:textId="77777777" w:rsidR="007114D4" w:rsidRPr="00482B91" w:rsidRDefault="007114D4" w:rsidP="001F0C08">
            <w:pPr>
              <w:jc w:val="center"/>
              <w:rPr>
                <w:rFonts w:ascii="Arial" w:hAnsi="Arial" w:cs="Arial"/>
                <w:b/>
                <w:sz w:val="20"/>
                <w:szCs w:val="20"/>
              </w:rPr>
            </w:pPr>
            <w:r>
              <w:rPr>
                <w:rFonts w:ascii="Arial" w:hAnsi="Arial" w:cs="Arial"/>
                <w:b/>
                <w:sz w:val="20"/>
                <w:szCs w:val="20"/>
              </w:rPr>
              <w:t>Ctrl.</w:t>
            </w:r>
          </w:p>
        </w:tc>
        <w:tc>
          <w:tcPr>
            <w:tcW w:w="851" w:type="dxa"/>
            <w:vAlign w:val="center"/>
          </w:tcPr>
          <w:p w14:paraId="326E6E13"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5181AFA2"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3.91</w:t>
            </w:r>
          </w:p>
        </w:tc>
        <w:tc>
          <w:tcPr>
            <w:tcW w:w="851" w:type="dxa"/>
            <w:vAlign w:val="center"/>
          </w:tcPr>
          <w:p w14:paraId="773BC6CB"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850" w:type="dxa"/>
            <w:vAlign w:val="center"/>
          </w:tcPr>
          <w:p w14:paraId="4B465DF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3.67</w:t>
            </w:r>
          </w:p>
        </w:tc>
        <w:tc>
          <w:tcPr>
            <w:tcW w:w="851" w:type="dxa"/>
            <w:vAlign w:val="center"/>
          </w:tcPr>
          <w:p w14:paraId="6590CA0A"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7EA3C9A1"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3.75</w:t>
            </w:r>
          </w:p>
        </w:tc>
        <w:tc>
          <w:tcPr>
            <w:tcW w:w="993" w:type="dxa"/>
            <w:vAlign w:val="center"/>
          </w:tcPr>
          <w:p w14:paraId="6C7B2A2F"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4C0E414A"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4.08</w:t>
            </w:r>
          </w:p>
        </w:tc>
        <w:tc>
          <w:tcPr>
            <w:tcW w:w="1276" w:type="dxa"/>
            <w:vAlign w:val="center"/>
          </w:tcPr>
          <w:p w14:paraId="59EB833B"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O4=O2</w:t>
            </w:r>
          </w:p>
          <w:p w14:paraId="3B1655FC"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Z=-1.19, p= 0.234</w:t>
            </w:r>
          </w:p>
        </w:tc>
        <w:tc>
          <w:tcPr>
            <w:tcW w:w="2126" w:type="dxa"/>
            <w:vAlign w:val="center"/>
          </w:tcPr>
          <w:p w14:paraId="62ED7F6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O6=O2</w:t>
            </w:r>
          </w:p>
          <w:p w14:paraId="4C3EABD3"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Z=-1.27, p=0.206</w:t>
            </w:r>
          </w:p>
        </w:tc>
      </w:tr>
      <w:tr w:rsidR="007114D4" w:rsidRPr="00676FAD" w14:paraId="44557EB5" w14:textId="77777777" w:rsidTr="001F0C08">
        <w:trPr>
          <w:gridBefore w:val="1"/>
          <w:wBefore w:w="216" w:type="dxa"/>
          <w:trHeight w:val="551"/>
        </w:trPr>
        <w:tc>
          <w:tcPr>
            <w:tcW w:w="1636" w:type="dxa"/>
            <w:vMerge w:val="restart"/>
            <w:vAlign w:val="center"/>
          </w:tcPr>
          <w:p w14:paraId="4D536E5F" w14:textId="77777777" w:rsidR="007114D4" w:rsidRPr="00482B91" w:rsidRDefault="007114D4" w:rsidP="001F0C08">
            <w:pPr>
              <w:rPr>
                <w:rFonts w:ascii="Arial" w:hAnsi="Arial" w:cs="Arial"/>
                <w:sz w:val="18"/>
                <w:szCs w:val="18"/>
              </w:rPr>
            </w:pPr>
            <w:r w:rsidRPr="00482B91">
              <w:rPr>
                <w:rFonts w:ascii="Arial" w:hAnsi="Arial" w:cs="Arial"/>
                <w:b/>
                <w:sz w:val="18"/>
                <w:szCs w:val="18"/>
              </w:rPr>
              <w:t>Conformidad con calificación individual</w:t>
            </w:r>
          </w:p>
        </w:tc>
        <w:tc>
          <w:tcPr>
            <w:tcW w:w="709" w:type="dxa"/>
            <w:vAlign w:val="center"/>
          </w:tcPr>
          <w:p w14:paraId="14BE19B1" w14:textId="77777777" w:rsidR="007114D4" w:rsidRPr="00482B91" w:rsidRDefault="007114D4" w:rsidP="001F0C08">
            <w:pPr>
              <w:jc w:val="center"/>
              <w:rPr>
                <w:rFonts w:ascii="Arial" w:hAnsi="Arial" w:cs="Arial"/>
                <w:b/>
                <w:sz w:val="20"/>
                <w:szCs w:val="20"/>
              </w:rPr>
            </w:pPr>
            <w:r w:rsidRPr="008932CC">
              <w:rPr>
                <w:rFonts w:ascii="Arial" w:hAnsi="Arial" w:cs="Arial"/>
                <w:b/>
                <w:sz w:val="20"/>
                <w:szCs w:val="20"/>
              </w:rPr>
              <w:t>Exp.</w:t>
            </w:r>
          </w:p>
        </w:tc>
        <w:tc>
          <w:tcPr>
            <w:tcW w:w="851" w:type="dxa"/>
            <w:vAlign w:val="center"/>
          </w:tcPr>
          <w:p w14:paraId="5BEC5359"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14465214"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851" w:type="dxa"/>
            <w:vAlign w:val="center"/>
          </w:tcPr>
          <w:p w14:paraId="68C78D73"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0" w:type="dxa"/>
            <w:vAlign w:val="center"/>
          </w:tcPr>
          <w:p w14:paraId="4A8A59DB"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1" w:type="dxa"/>
            <w:vAlign w:val="center"/>
          </w:tcPr>
          <w:p w14:paraId="38A601AC"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539AF887"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993" w:type="dxa"/>
            <w:vAlign w:val="center"/>
          </w:tcPr>
          <w:p w14:paraId="7B3D3319"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5</w:t>
            </w:r>
          </w:p>
        </w:tc>
        <w:tc>
          <w:tcPr>
            <w:tcW w:w="850" w:type="dxa"/>
            <w:vAlign w:val="center"/>
          </w:tcPr>
          <w:p w14:paraId="75DE4109"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1276" w:type="dxa"/>
            <w:vAlign w:val="center"/>
          </w:tcPr>
          <w:p w14:paraId="6A71F951"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2126" w:type="dxa"/>
            <w:vAlign w:val="center"/>
          </w:tcPr>
          <w:p w14:paraId="31768CCA"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O5=O1</w:t>
            </w:r>
          </w:p>
          <w:p w14:paraId="2C03FE98"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Z=-0.44 p=0.66</w:t>
            </w:r>
          </w:p>
          <w:p w14:paraId="304AE58F" w14:textId="77777777" w:rsidR="007114D4" w:rsidRPr="00482B91" w:rsidRDefault="007114D4" w:rsidP="001F0C08">
            <w:pPr>
              <w:jc w:val="center"/>
              <w:rPr>
                <w:rFonts w:ascii="Arial" w:hAnsi="Arial" w:cs="Arial"/>
                <w:sz w:val="20"/>
                <w:szCs w:val="20"/>
              </w:rPr>
            </w:pPr>
          </w:p>
        </w:tc>
      </w:tr>
      <w:tr w:rsidR="007114D4" w:rsidRPr="00676FAD" w14:paraId="0F452603" w14:textId="77777777" w:rsidTr="001F0C08">
        <w:trPr>
          <w:gridBefore w:val="1"/>
          <w:wBefore w:w="216" w:type="dxa"/>
          <w:trHeight w:val="702"/>
        </w:trPr>
        <w:tc>
          <w:tcPr>
            <w:tcW w:w="1636" w:type="dxa"/>
            <w:vMerge/>
            <w:vAlign w:val="center"/>
          </w:tcPr>
          <w:p w14:paraId="1EEAC4D7" w14:textId="77777777" w:rsidR="007114D4" w:rsidRPr="00482B91" w:rsidRDefault="007114D4" w:rsidP="001F0C08">
            <w:pPr>
              <w:rPr>
                <w:rFonts w:ascii="Arial" w:hAnsi="Arial" w:cs="Arial"/>
                <w:b/>
                <w:sz w:val="18"/>
                <w:szCs w:val="18"/>
              </w:rPr>
            </w:pPr>
          </w:p>
        </w:tc>
        <w:tc>
          <w:tcPr>
            <w:tcW w:w="709" w:type="dxa"/>
            <w:vAlign w:val="center"/>
          </w:tcPr>
          <w:p w14:paraId="2F8E32D7" w14:textId="77777777" w:rsidR="007114D4" w:rsidRPr="00482B91" w:rsidRDefault="007114D4" w:rsidP="001F0C08">
            <w:pPr>
              <w:jc w:val="center"/>
              <w:rPr>
                <w:rFonts w:ascii="Arial" w:hAnsi="Arial" w:cs="Arial"/>
                <w:b/>
                <w:sz w:val="20"/>
                <w:szCs w:val="20"/>
              </w:rPr>
            </w:pPr>
            <w:r>
              <w:rPr>
                <w:rFonts w:ascii="Arial" w:hAnsi="Arial" w:cs="Arial"/>
                <w:b/>
                <w:sz w:val="20"/>
                <w:szCs w:val="20"/>
              </w:rPr>
              <w:t>Ctrl.</w:t>
            </w:r>
          </w:p>
        </w:tc>
        <w:tc>
          <w:tcPr>
            <w:tcW w:w="851" w:type="dxa"/>
            <w:vAlign w:val="center"/>
          </w:tcPr>
          <w:p w14:paraId="7D412790"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4797A7C3"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3.83</w:t>
            </w:r>
          </w:p>
        </w:tc>
        <w:tc>
          <w:tcPr>
            <w:tcW w:w="851" w:type="dxa"/>
            <w:vAlign w:val="center"/>
          </w:tcPr>
          <w:p w14:paraId="200BC5C6"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0" w:type="dxa"/>
            <w:vAlign w:val="center"/>
          </w:tcPr>
          <w:p w14:paraId="7EAEFFE9"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1" w:type="dxa"/>
            <w:vAlign w:val="center"/>
          </w:tcPr>
          <w:p w14:paraId="1A9C9CAF"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0533B5FA"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3.82</w:t>
            </w:r>
          </w:p>
        </w:tc>
        <w:tc>
          <w:tcPr>
            <w:tcW w:w="993" w:type="dxa"/>
            <w:vAlign w:val="center"/>
          </w:tcPr>
          <w:p w14:paraId="2BD8E77A"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5</w:t>
            </w:r>
          </w:p>
        </w:tc>
        <w:tc>
          <w:tcPr>
            <w:tcW w:w="850" w:type="dxa"/>
            <w:vAlign w:val="center"/>
          </w:tcPr>
          <w:p w14:paraId="3B34FAE1"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4.5</w:t>
            </w:r>
          </w:p>
        </w:tc>
        <w:tc>
          <w:tcPr>
            <w:tcW w:w="1276" w:type="dxa"/>
            <w:vAlign w:val="center"/>
          </w:tcPr>
          <w:p w14:paraId="7A894F1E"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2126" w:type="dxa"/>
            <w:vAlign w:val="center"/>
          </w:tcPr>
          <w:p w14:paraId="00AD39B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O6=O2</w:t>
            </w:r>
          </w:p>
          <w:p w14:paraId="108D1401"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Z=-2.13, p=0.033</w:t>
            </w:r>
          </w:p>
        </w:tc>
      </w:tr>
      <w:tr w:rsidR="007114D4" w:rsidRPr="00676FAD" w14:paraId="47B9F7CD" w14:textId="77777777" w:rsidTr="001F0C08">
        <w:trPr>
          <w:gridBefore w:val="1"/>
          <w:wBefore w:w="216" w:type="dxa"/>
          <w:trHeight w:val="699"/>
        </w:trPr>
        <w:tc>
          <w:tcPr>
            <w:tcW w:w="1636" w:type="dxa"/>
            <w:vMerge w:val="restart"/>
            <w:vAlign w:val="center"/>
          </w:tcPr>
          <w:p w14:paraId="6ACFF02E" w14:textId="77777777" w:rsidR="007114D4" w:rsidRPr="00482B91" w:rsidRDefault="007114D4" w:rsidP="001F0C08">
            <w:pPr>
              <w:rPr>
                <w:rFonts w:ascii="Arial" w:hAnsi="Arial" w:cs="Arial"/>
                <w:b/>
                <w:sz w:val="18"/>
                <w:szCs w:val="18"/>
              </w:rPr>
            </w:pPr>
            <w:r w:rsidRPr="00482B91">
              <w:rPr>
                <w:rFonts w:ascii="Arial" w:hAnsi="Arial" w:cs="Arial"/>
                <w:b/>
                <w:sz w:val="18"/>
                <w:szCs w:val="18"/>
              </w:rPr>
              <w:t>Conformidad con calificación grupal</w:t>
            </w:r>
          </w:p>
        </w:tc>
        <w:tc>
          <w:tcPr>
            <w:tcW w:w="709" w:type="dxa"/>
            <w:vAlign w:val="center"/>
          </w:tcPr>
          <w:p w14:paraId="463E07EA" w14:textId="77777777" w:rsidR="007114D4" w:rsidRPr="00482B91" w:rsidRDefault="007114D4" w:rsidP="001F0C08">
            <w:pPr>
              <w:jc w:val="center"/>
              <w:rPr>
                <w:rFonts w:ascii="Arial" w:hAnsi="Arial" w:cs="Arial"/>
                <w:b/>
                <w:sz w:val="20"/>
                <w:szCs w:val="20"/>
              </w:rPr>
            </w:pPr>
            <w:r w:rsidRPr="008932CC">
              <w:rPr>
                <w:rFonts w:ascii="Arial" w:hAnsi="Arial" w:cs="Arial"/>
                <w:b/>
                <w:sz w:val="20"/>
                <w:szCs w:val="20"/>
              </w:rPr>
              <w:t>Exp.</w:t>
            </w:r>
          </w:p>
        </w:tc>
        <w:tc>
          <w:tcPr>
            <w:tcW w:w="851" w:type="dxa"/>
            <w:vAlign w:val="center"/>
          </w:tcPr>
          <w:p w14:paraId="54C26D27"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41E26682"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851" w:type="dxa"/>
            <w:vAlign w:val="center"/>
          </w:tcPr>
          <w:p w14:paraId="25834DF0"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0" w:type="dxa"/>
            <w:vAlign w:val="center"/>
          </w:tcPr>
          <w:p w14:paraId="3951B951"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1" w:type="dxa"/>
            <w:vAlign w:val="center"/>
          </w:tcPr>
          <w:p w14:paraId="0F3F3D0F"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081619C1"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993" w:type="dxa"/>
            <w:vAlign w:val="center"/>
          </w:tcPr>
          <w:p w14:paraId="52E6C885"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4.5</w:t>
            </w:r>
          </w:p>
        </w:tc>
        <w:tc>
          <w:tcPr>
            <w:tcW w:w="850" w:type="dxa"/>
            <w:vAlign w:val="center"/>
          </w:tcPr>
          <w:p w14:paraId="7AA77420" w14:textId="77777777" w:rsidR="007114D4" w:rsidRPr="00482B91" w:rsidRDefault="007114D4" w:rsidP="001F0C08">
            <w:pPr>
              <w:jc w:val="center"/>
              <w:rPr>
                <w:rStyle w:val="TextoCar"/>
                <w:rFonts w:eastAsiaTheme="minorHAnsi"/>
                <w:sz w:val="20"/>
                <w:szCs w:val="20"/>
              </w:rPr>
            </w:pPr>
            <w:r w:rsidRPr="00723197">
              <w:rPr>
                <w:rStyle w:val="TextoCar"/>
                <w:rFonts w:eastAsiaTheme="minorHAnsi"/>
                <w:sz w:val="20"/>
                <w:szCs w:val="20"/>
              </w:rPr>
              <w:t>5</w:t>
            </w:r>
          </w:p>
        </w:tc>
        <w:tc>
          <w:tcPr>
            <w:tcW w:w="1276" w:type="dxa"/>
            <w:vAlign w:val="center"/>
          </w:tcPr>
          <w:p w14:paraId="051ED95A" w14:textId="77777777" w:rsidR="007114D4" w:rsidRPr="00482B91" w:rsidRDefault="007114D4" w:rsidP="001F0C08">
            <w:pPr>
              <w:jc w:val="center"/>
              <w:rPr>
                <w:rStyle w:val="TextoCar"/>
                <w:rFonts w:eastAsiaTheme="minorHAnsi"/>
                <w:sz w:val="20"/>
                <w:szCs w:val="20"/>
              </w:rPr>
            </w:pPr>
            <w:r w:rsidRPr="00482B91">
              <w:rPr>
                <w:rFonts w:ascii="Arial" w:hAnsi="Arial" w:cs="Arial"/>
                <w:sz w:val="20"/>
                <w:szCs w:val="20"/>
              </w:rPr>
              <w:t>N/A</w:t>
            </w:r>
          </w:p>
        </w:tc>
        <w:tc>
          <w:tcPr>
            <w:tcW w:w="2126" w:type="dxa"/>
            <w:vAlign w:val="center"/>
          </w:tcPr>
          <w:p w14:paraId="0B851090"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O5=O1</w:t>
            </w:r>
          </w:p>
          <w:p w14:paraId="0AD92701"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Z=-1.67, p= 0.096</w:t>
            </w:r>
          </w:p>
        </w:tc>
      </w:tr>
      <w:tr w:rsidR="007114D4" w:rsidRPr="00676FAD" w14:paraId="43882AFB" w14:textId="77777777" w:rsidTr="001F0C08">
        <w:trPr>
          <w:gridBefore w:val="1"/>
          <w:wBefore w:w="216" w:type="dxa"/>
          <w:trHeight w:val="709"/>
        </w:trPr>
        <w:tc>
          <w:tcPr>
            <w:tcW w:w="1636" w:type="dxa"/>
            <w:vMerge/>
            <w:vAlign w:val="center"/>
          </w:tcPr>
          <w:p w14:paraId="44645448" w14:textId="77777777" w:rsidR="007114D4" w:rsidRPr="00482B91" w:rsidRDefault="007114D4" w:rsidP="001F0C08">
            <w:pPr>
              <w:jc w:val="center"/>
              <w:rPr>
                <w:rFonts w:ascii="Arial" w:hAnsi="Arial" w:cs="Arial"/>
                <w:b/>
                <w:sz w:val="20"/>
                <w:szCs w:val="20"/>
              </w:rPr>
            </w:pPr>
          </w:p>
        </w:tc>
        <w:tc>
          <w:tcPr>
            <w:tcW w:w="709" w:type="dxa"/>
            <w:vAlign w:val="center"/>
          </w:tcPr>
          <w:p w14:paraId="58021BB5" w14:textId="77777777" w:rsidR="007114D4" w:rsidRPr="00482B91" w:rsidRDefault="007114D4" w:rsidP="001F0C08">
            <w:pPr>
              <w:jc w:val="center"/>
              <w:rPr>
                <w:rFonts w:ascii="Arial" w:hAnsi="Arial" w:cs="Arial"/>
                <w:b/>
                <w:sz w:val="20"/>
                <w:szCs w:val="20"/>
              </w:rPr>
            </w:pPr>
            <w:r>
              <w:rPr>
                <w:rFonts w:ascii="Arial" w:hAnsi="Arial" w:cs="Arial"/>
                <w:b/>
                <w:sz w:val="20"/>
                <w:szCs w:val="20"/>
              </w:rPr>
              <w:t>Ctrl.</w:t>
            </w:r>
          </w:p>
        </w:tc>
        <w:tc>
          <w:tcPr>
            <w:tcW w:w="851" w:type="dxa"/>
            <w:vAlign w:val="center"/>
          </w:tcPr>
          <w:p w14:paraId="63EDC884"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4</w:t>
            </w:r>
          </w:p>
        </w:tc>
        <w:tc>
          <w:tcPr>
            <w:tcW w:w="708" w:type="dxa"/>
            <w:vAlign w:val="center"/>
          </w:tcPr>
          <w:p w14:paraId="34326105"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3.42</w:t>
            </w:r>
          </w:p>
        </w:tc>
        <w:tc>
          <w:tcPr>
            <w:tcW w:w="851" w:type="dxa"/>
            <w:vAlign w:val="center"/>
          </w:tcPr>
          <w:p w14:paraId="0BC0DA55"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0" w:type="dxa"/>
            <w:vAlign w:val="center"/>
          </w:tcPr>
          <w:p w14:paraId="0084965F"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N/A</w:t>
            </w:r>
          </w:p>
        </w:tc>
        <w:tc>
          <w:tcPr>
            <w:tcW w:w="851" w:type="dxa"/>
            <w:vAlign w:val="center"/>
          </w:tcPr>
          <w:p w14:paraId="7989636B"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26B806D2"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3.42</w:t>
            </w:r>
          </w:p>
        </w:tc>
        <w:tc>
          <w:tcPr>
            <w:tcW w:w="993" w:type="dxa"/>
            <w:vAlign w:val="center"/>
          </w:tcPr>
          <w:p w14:paraId="7CEA6A8C"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w:t>
            </w:r>
          </w:p>
        </w:tc>
        <w:tc>
          <w:tcPr>
            <w:tcW w:w="850" w:type="dxa"/>
            <w:vAlign w:val="center"/>
          </w:tcPr>
          <w:p w14:paraId="480668E8" w14:textId="77777777" w:rsidR="007114D4" w:rsidRPr="00723197" w:rsidRDefault="007114D4" w:rsidP="001F0C08">
            <w:pPr>
              <w:jc w:val="center"/>
              <w:rPr>
                <w:rStyle w:val="TextoCar"/>
                <w:rFonts w:eastAsiaTheme="minorHAnsi"/>
                <w:sz w:val="20"/>
                <w:szCs w:val="20"/>
              </w:rPr>
            </w:pPr>
            <w:r w:rsidRPr="00723197">
              <w:rPr>
                <w:rStyle w:val="TextoCar"/>
                <w:rFonts w:eastAsiaTheme="minorHAnsi"/>
                <w:sz w:val="20"/>
                <w:szCs w:val="20"/>
              </w:rPr>
              <w:t>4.17</w:t>
            </w:r>
          </w:p>
        </w:tc>
        <w:tc>
          <w:tcPr>
            <w:tcW w:w="1276" w:type="dxa"/>
            <w:vAlign w:val="center"/>
          </w:tcPr>
          <w:p w14:paraId="38F3636C" w14:textId="77777777" w:rsidR="007114D4" w:rsidRPr="00723197" w:rsidRDefault="007114D4" w:rsidP="001F0C08">
            <w:pPr>
              <w:jc w:val="center"/>
              <w:rPr>
                <w:rStyle w:val="TextoCar"/>
                <w:rFonts w:eastAsiaTheme="minorHAnsi"/>
                <w:sz w:val="20"/>
                <w:szCs w:val="20"/>
              </w:rPr>
            </w:pPr>
            <w:r w:rsidRPr="00482B91">
              <w:rPr>
                <w:rFonts w:ascii="Arial" w:hAnsi="Arial" w:cs="Arial"/>
                <w:sz w:val="20"/>
                <w:szCs w:val="20"/>
              </w:rPr>
              <w:t>N/A</w:t>
            </w:r>
          </w:p>
        </w:tc>
        <w:tc>
          <w:tcPr>
            <w:tcW w:w="2126" w:type="dxa"/>
            <w:vAlign w:val="center"/>
          </w:tcPr>
          <w:p w14:paraId="6C3A0996"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O6=O2</w:t>
            </w:r>
          </w:p>
          <w:p w14:paraId="098EBA27" w14:textId="77777777" w:rsidR="007114D4" w:rsidRPr="00482B91" w:rsidRDefault="007114D4" w:rsidP="001F0C08">
            <w:pPr>
              <w:jc w:val="center"/>
              <w:rPr>
                <w:rFonts w:ascii="Arial" w:hAnsi="Arial" w:cs="Arial"/>
                <w:sz w:val="20"/>
                <w:szCs w:val="20"/>
              </w:rPr>
            </w:pPr>
            <w:r w:rsidRPr="00482B91">
              <w:rPr>
                <w:rFonts w:ascii="Arial" w:hAnsi="Arial" w:cs="Arial"/>
                <w:sz w:val="20"/>
                <w:szCs w:val="20"/>
              </w:rPr>
              <w:t>Z=-1.89, p=0.058</w:t>
            </w:r>
          </w:p>
        </w:tc>
      </w:tr>
      <w:tr w:rsidR="007114D4" w:rsidRPr="009845C3" w14:paraId="750D7BEA" w14:textId="77777777" w:rsidTr="001F0C08">
        <w:trPr>
          <w:gridBefore w:val="1"/>
          <w:wBefore w:w="216" w:type="dxa"/>
          <w:trHeight w:val="537"/>
        </w:trPr>
        <w:tc>
          <w:tcPr>
            <w:tcW w:w="12551" w:type="dxa"/>
            <w:gridSpan w:val="12"/>
          </w:tcPr>
          <w:p w14:paraId="59E5BD98" w14:textId="77777777" w:rsidR="007114D4" w:rsidRPr="00482B91" w:rsidRDefault="007114D4" w:rsidP="001F0C08">
            <w:pPr>
              <w:rPr>
                <w:rFonts w:ascii="Arial" w:hAnsi="Arial" w:cs="Arial"/>
                <w:sz w:val="20"/>
                <w:szCs w:val="20"/>
              </w:rPr>
            </w:pPr>
            <w:r w:rsidRPr="00482B91">
              <w:rPr>
                <w:rFonts w:ascii="Arial" w:hAnsi="Arial" w:cs="Arial"/>
                <w:b/>
                <w:sz w:val="20"/>
                <w:szCs w:val="20"/>
              </w:rPr>
              <w:t>Exp</w:t>
            </w:r>
            <w:r w:rsidRPr="0008033B">
              <w:rPr>
                <w:rFonts w:ascii="Arial" w:hAnsi="Arial" w:cs="Arial"/>
                <w:sz w:val="20"/>
                <w:szCs w:val="20"/>
              </w:rPr>
              <w:t xml:space="preserve">.: Grupo Experimental. </w:t>
            </w:r>
            <w:r w:rsidRPr="00482B91">
              <w:rPr>
                <w:rFonts w:ascii="Arial" w:hAnsi="Arial" w:cs="Arial"/>
                <w:b/>
                <w:sz w:val="20"/>
                <w:szCs w:val="20"/>
              </w:rPr>
              <w:t>Ctrl</w:t>
            </w:r>
            <w:r w:rsidRPr="0008033B">
              <w:rPr>
                <w:rFonts w:ascii="Arial" w:hAnsi="Arial" w:cs="Arial"/>
                <w:sz w:val="20"/>
                <w:szCs w:val="20"/>
              </w:rPr>
              <w:t xml:space="preserve">.: Grupo de Control. </w:t>
            </w:r>
            <w:r w:rsidRPr="00482B91">
              <w:rPr>
                <w:rFonts w:ascii="Arial" w:hAnsi="Arial" w:cs="Arial"/>
                <w:b/>
                <w:sz w:val="20"/>
                <w:szCs w:val="20"/>
              </w:rPr>
              <w:t>O</w:t>
            </w:r>
            <w:r w:rsidRPr="0008033B">
              <w:rPr>
                <w:rFonts w:ascii="Arial" w:hAnsi="Arial" w:cs="Arial"/>
                <w:sz w:val="20"/>
                <w:szCs w:val="20"/>
              </w:rPr>
              <w:t xml:space="preserve">: Observación </w:t>
            </w:r>
            <w:r w:rsidRPr="00482B91">
              <w:rPr>
                <w:rFonts w:ascii="Arial" w:hAnsi="Arial" w:cs="Arial"/>
                <w:b/>
                <w:sz w:val="20"/>
                <w:szCs w:val="20"/>
              </w:rPr>
              <w:t>N/A:</w:t>
            </w:r>
            <w:r w:rsidRPr="0008033B">
              <w:rPr>
                <w:rFonts w:ascii="Arial" w:hAnsi="Arial" w:cs="Arial"/>
                <w:sz w:val="20"/>
                <w:szCs w:val="20"/>
              </w:rPr>
              <w:t xml:space="preserve"> No Aplica</w:t>
            </w:r>
            <w:r>
              <w:rPr>
                <w:rFonts w:ascii="Arial" w:hAnsi="Arial" w:cs="Arial"/>
                <w:sz w:val="20"/>
                <w:szCs w:val="20"/>
              </w:rPr>
              <w:t xml:space="preserve">  </w:t>
            </w:r>
            <w:r w:rsidRPr="00482B91">
              <w:rPr>
                <w:rFonts w:ascii="Arial" w:hAnsi="Arial" w:cs="Arial"/>
                <w:b/>
                <w:sz w:val="20"/>
                <w:szCs w:val="20"/>
              </w:rPr>
              <w:t>Pre-Test</w:t>
            </w:r>
            <w:r w:rsidRPr="00482B91">
              <w:rPr>
                <w:rFonts w:ascii="Arial" w:hAnsi="Arial" w:cs="Arial"/>
                <w:b/>
                <w:sz w:val="20"/>
                <w:szCs w:val="20"/>
                <w:vertAlign w:val="superscript"/>
              </w:rPr>
              <w:t>1</w:t>
            </w:r>
            <w:r w:rsidRPr="00482B91">
              <w:rPr>
                <w:rFonts w:ascii="Arial" w:hAnsi="Arial" w:cs="Arial"/>
                <w:b/>
                <w:sz w:val="20"/>
                <w:szCs w:val="20"/>
              </w:rPr>
              <w:t xml:space="preserve">: </w:t>
            </w:r>
            <w:r w:rsidRPr="00482B91">
              <w:rPr>
                <w:rFonts w:ascii="Arial" w:hAnsi="Arial" w:cs="Arial"/>
                <w:sz w:val="20"/>
                <w:szCs w:val="20"/>
              </w:rPr>
              <w:t>Agrupac</w:t>
            </w:r>
            <w:r w:rsidRPr="0008033B">
              <w:rPr>
                <w:rFonts w:ascii="Arial" w:hAnsi="Arial" w:cs="Arial"/>
                <w:sz w:val="20"/>
                <w:szCs w:val="20"/>
              </w:rPr>
              <w:t>ión de pre-test según post-test</w:t>
            </w:r>
            <w:r w:rsidRPr="00482B91">
              <w:rPr>
                <w:rFonts w:ascii="Arial" w:hAnsi="Arial" w:cs="Arial"/>
                <w:sz w:val="20"/>
                <w:szCs w:val="20"/>
              </w:rPr>
              <w:t>1</w:t>
            </w:r>
          </w:p>
          <w:p w14:paraId="5DA744F6" w14:textId="77777777" w:rsidR="007114D4" w:rsidRPr="00482B91" w:rsidRDefault="007114D4" w:rsidP="001F0C08">
            <w:pPr>
              <w:rPr>
                <w:rFonts w:ascii="Arial" w:hAnsi="Arial" w:cs="Arial"/>
                <w:sz w:val="20"/>
                <w:szCs w:val="20"/>
                <w:lang w:val="en-US"/>
              </w:rPr>
            </w:pPr>
            <w:r w:rsidRPr="00482B91">
              <w:rPr>
                <w:rFonts w:ascii="Arial" w:hAnsi="Arial" w:cs="Arial"/>
                <w:b/>
                <w:sz w:val="20"/>
                <w:szCs w:val="20"/>
                <w:lang w:val="en-US"/>
              </w:rPr>
              <w:t>Pre-Test</w:t>
            </w:r>
            <w:r w:rsidRPr="00482B91">
              <w:rPr>
                <w:rFonts w:ascii="Arial" w:hAnsi="Arial" w:cs="Arial"/>
                <w:b/>
                <w:sz w:val="20"/>
                <w:szCs w:val="20"/>
                <w:vertAlign w:val="superscript"/>
                <w:lang w:val="en-US"/>
              </w:rPr>
              <w:t>2</w:t>
            </w:r>
            <w:r w:rsidRPr="00482B91">
              <w:rPr>
                <w:rFonts w:ascii="Arial" w:hAnsi="Arial" w:cs="Arial"/>
                <w:b/>
                <w:sz w:val="20"/>
                <w:szCs w:val="20"/>
                <w:lang w:val="en-US"/>
              </w:rPr>
              <w:t xml:space="preserve">: </w:t>
            </w:r>
            <w:r w:rsidRPr="00482B91">
              <w:rPr>
                <w:rFonts w:ascii="Arial" w:hAnsi="Arial" w:cs="Arial"/>
                <w:sz w:val="20"/>
                <w:szCs w:val="20"/>
                <w:lang w:val="en-US"/>
              </w:rPr>
              <w:t>Agrupaci</w:t>
            </w:r>
            <w:r w:rsidRPr="0008033B">
              <w:rPr>
                <w:rFonts w:ascii="Arial" w:hAnsi="Arial" w:cs="Arial"/>
                <w:sz w:val="20"/>
                <w:szCs w:val="20"/>
                <w:lang w:val="en-US"/>
              </w:rPr>
              <w:t>ón de pre-test según post-test</w:t>
            </w:r>
            <w:r w:rsidRPr="00482B91">
              <w:rPr>
                <w:rFonts w:ascii="Arial" w:hAnsi="Arial" w:cs="Arial"/>
                <w:sz w:val="20"/>
                <w:szCs w:val="20"/>
                <w:lang w:val="en-US"/>
              </w:rPr>
              <w:t>2</w:t>
            </w:r>
          </w:p>
        </w:tc>
      </w:tr>
    </w:tbl>
    <w:p w14:paraId="2157A517" w14:textId="77777777" w:rsidR="007114D4" w:rsidRDefault="007114D4" w:rsidP="007114D4">
      <w:pPr>
        <w:pStyle w:val="Subtitulocapitulo"/>
        <w:numPr>
          <w:ilvl w:val="0"/>
          <w:numId w:val="0"/>
        </w:numPr>
        <w:ind w:left="792"/>
        <w:rPr>
          <w:lang w:val="en-US"/>
        </w:rPr>
        <w:sectPr w:rsidR="007114D4" w:rsidSect="001F0C08">
          <w:pgSz w:w="16838" w:h="11906" w:orient="landscape"/>
          <w:pgMar w:top="2268" w:right="2268" w:bottom="1361" w:left="2268" w:header="709" w:footer="709" w:gutter="0"/>
          <w:cols w:space="708"/>
          <w:docGrid w:linePitch="360"/>
        </w:sectPr>
      </w:pPr>
    </w:p>
    <w:tbl>
      <w:tblPr>
        <w:tblStyle w:val="Tablaconcuadrcula"/>
        <w:tblW w:w="0" w:type="auto"/>
        <w:tblLook w:val="04A0" w:firstRow="1" w:lastRow="0" w:firstColumn="1" w:lastColumn="0" w:noHBand="0" w:noVBand="1"/>
      </w:tblPr>
      <w:tblGrid>
        <w:gridCol w:w="2547"/>
        <w:gridCol w:w="1417"/>
        <w:gridCol w:w="1560"/>
        <w:gridCol w:w="1379"/>
        <w:gridCol w:w="1364"/>
      </w:tblGrid>
      <w:tr w:rsidR="007114D4" w:rsidRPr="0050503B" w14:paraId="535D78B9" w14:textId="77777777" w:rsidTr="001F0C08">
        <w:tc>
          <w:tcPr>
            <w:tcW w:w="8267" w:type="dxa"/>
            <w:gridSpan w:val="5"/>
            <w:tcBorders>
              <w:top w:val="nil"/>
              <w:left w:val="nil"/>
              <w:bottom w:val="single" w:sz="4" w:space="0" w:color="auto"/>
              <w:right w:val="nil"/>
            </w:tcBorders>
            <w:vAlign w:val="center"/>
          </w:tcPr>
          <w:p w14:paraId="3A65182E" w14:textId="77777777" w:rsidR="007114D4" w:rsidRPr="00CF3501" w:rsidRDefault="007114D4" w:rsidP="001F0C08">
            <w:pPr>
              <w:autoSpaceDE w:val="0"/>
              <w:autoSpaceDN w:val="0"/>
              <w:adjustRightInd w:val="0"/>
              <w:spacing w:line="400" w:lineRule="atLeast"/>
              <w:rPr>
                <w:rFonts w:ascii="Arial" w:hAnsi="Arial" w:cs="Arial"/>
                <w:b/>
                <w:sz w:val="24"/>
                <w:szCs w:val="24"/>
              </w:rPr>
            </w:pPr>
            <w:r>
              <w:rPr>
                <w:rFonts w:ascii="Arial" w:hAnsi="Arial" w:cs="Arial"/>
                <w:b/>
                <w:sz w:val="20"/>
                <w:szCs w:val="20"/>
              </w:rPr>
              <w:lastRenderedPageBreak/>
              <w:t>Tabla 5.3</w:t>
            </w:r>
            <w:r w:rsidRPr="00482B91">
              <w:rPr>
                <w:rFonts w:ascii="Arial" w:hAnsi="Arial" w:cs="Arial"/>
                <w:b/>
                <w:sz w:val="20"/>
                <w:szCs w:val="20"/>
              </w:rPr>
              <w:t>:</w:t>
            </w:r>
            <w:r>
              <w:rPr>
                <w:rFonts w:ascii="Arial" w:hAnsi="Arial" w:cs="Arial"/>
                <w:sz w:val="20"/>
                <w:szCs w:val="20"/>
              </w:rPr>
              <w:t xml:space="preserve"> Resumen de </w:t>
            </w:r>
            <w:r w:rsidRPr="00482B91">
              <w:rPr>
                <w:rFonts w:ascii="Arial" w:hAnsi="Arial" w:cs="Arial"/>
                <w:sz w:val="20"/>
                <w:szCs w:val="20"/>
              </w:rPr>
              <w:t xml:space="preserve">resultados </w:t>
            </w:r>
            <w:r>
              <w:rPr>
                <w:rFonts w:ascii="Arial" w:hAnsi="Arial" w:cs="Arial"/>
                <w:sz w:val="20"/>
                <w:szCs w:val="20"/>
              </w:rPr>
              <w:t xml:space="preserve">entre </w:t>
            </w:r>
            <w:r w:rsidRPr="00482B91">
              <w:rPr>
                <w:rFonts w:ascii="Arial" w:hAnsi="Arial" w:cs="Arial"/>
                <w:sz w:val="20"/>
                <w:szCs w:val="20"/>
              </w:rPr>
              <w:t>grupos de las variables medidas en experimentación con estudiantes en el pre-test –post-test1-post-test2</w:t>
            </w:r>
            <w:r w:rsidRPr="00482B91">
              <w:rPr>
                <w:rFonts w:ascii="Arial" w:hAnsi="Arial" w:cs="Arial"/>
                <w:b/>
                <w:sz w:val="20"/>
                <w:szCs w:val="20"/>
              </w:rPr>
              <w:t>.</w:t>
            </w:r>
          </w:p>
        </w:tc>
      </w:tr>
      <w:tr w:rsidR="007114D4" w:rsidRPr="0050503B" w14:paraId="13275A63" w14:textId="77777777" w:rsidTr="001F0C08">
        <w:tc>
          <w:tcPr>
            <w:tcW w:w="2547" w:type="dxa"/>
            <w:vMerge w:val="restart"/>
            <w:tcBorders>
              <w:top w:val="single" w:sz="4" w:space="0" w:color="auto"/>
            </w:tcBorders>
            <w:vAlign w:val="center"/>
          </w:tcPr>
          <w:p w14:paraId="43ED2D25" w14:textId="77777777" w:rsidR="007114D4" w:rsidRPr="00482B91" w:rsidRDefault="007114D4" w:rsidP="001F0C08">
            <w:pPr>
              <w:autoSpaceDE w:val="0"/>
              <w:autoSpaceDN w:val="0"/>
              <w:adjustRightInd w:val="0"/>
              <w:spacing w:line="400" w:lineRule="atLeast"/>
              <w:jc w:val="center"/>
              <w:rPr>
                <w:rFonts w:ascii="Arial" w:hAnsi="Arial" w:cs="Arial"/>
                <w:b/>
                <w:sz w:val="24"/>
                <w:szCs w:val="24"/>
              </w:rPr>
            </w:pPr>
            <w:r w:rsidRPr="00482B91">
              <w:rPr>
                <w:rFonts w:ascii="Arial" w:hAnsi="Arial" w:cs="Arial"/>
                <w:b/>
                <w:sz w:val="24"/>
                <w:szCs w:val="24"/>
              </w:rPr>
              <w:t>Variable</w:t>
            </w:r>
          </w:p>
        </w:tc>
        <w:tc>
          <w:tcPr>
            <w:tcW w:w="1417" w:type="dxa"/>
            <w:tcBorders>
              <w:top w:val="single" w:sz="4" w:space="0" w:color="auto"/>
            </w:tcBorders>
            <w:vAlign w:val="center"/>
          </w:tcPr>
          <w:p w14:paraId="7CE9B968" w14:textId="77777777" w:rsidR="007114D4" w:rsidRPr="00482B91" w:rsidRDefault="007114D4" w:rsidP="001F0C08">
            <w:pPr>
              <w:autoSpaceDE w:val="0"/>
              <w:autoSpaceDN w:val="0"/>
              <w:adjustRightInd w:val="0"/>
              <w:spacing w:line="400" w:lineRule="atLeast"/>
              <w:jc w:val="center"/>
              <w:rPr>
                <w:rFonts w:ascii="Arial" w:hAnsi="Arial" w:cs="Arial"/>
                <w:b/>
                <w:sz w:val="24"/>
                <w:szCs w:val="24"/>
              </w:rPr>
            </w:pPr>
            <w:r w:rsidRPr="00482B91">
              <w:rPr>
                <w:rFonts w:ascii="Arial" w:hAnsi="Arial" w:cs="Arial"/>
                <w:b/>
                <w:sz w:val="24"/>
                <w:szCs w:val="24"/>
              </w:rPr>
              <w:t>Pre-Test</w:t>
            </w:r>
            <w:r w:rsidRPr="00482B91">
              <w:rPr>
                <w:rFonts w:ascii="Arial" w:hAnsi="Arial" w:cs="Arial"/>
                <w:b/>
                <w:sz w:val="24"/>
                <w:szCs w:val="24"/>
                <w:vertAlign w:val="superscript"/>
              </w:rPr>
              <w:t>1</w:t>
            </w:r>
          </w:p>
        </w:tc>
        <w:tc>
          <w:tcPr>
            <w:tcW w:w="1560" w:type="dxa"/>
            <w:tcBorders>
              <w:top w:val="single" w:sz="4" w:space="0" w:color="auto"/>
            </w:tcBorders>
            <w:vAlign w:val="center"/>
          </w:tcPr>
          <w:p w14:paraId="2D7ACA3C" w14:textId="77777777" w:rsidR="007114D4" w:rsidRPr="00482B91" w:rsidRDefault="007114D4" w:rsidP="001F0C08">
            <w:pPr>
              <w:autoSpaceDE w:val="0"/>
              <w:autoSpaceDN w:val="0"/>
              <w:adjustRightInd w:val="0"/>
              <w:spacing w:line="400" w:lineRule="atLeast"/>
              <w:jc w:val="center"/>
              <w:rPr>
                <w:rFonts w:ascii="Arial" w:hAnsi="Arial" w:cs="Arial"/>
                <w:b/>
                <w:sz w:val="24"/>
                <w:szCs w:val="24"/>
              </w:rPr>
            </w:pPr>
            <w:r w:rsidRPr="00482B91">
              <w:rPr>
                <w:rFonts w:ascii="Arial" w:hAnsi="Arial" w:cs="Arial"/>
                <w:b/>
                <w:sz w:val="24"/>
                <w:szCs w:val="24"/>
              </w:rPr>
              <w:t>Post-Test1</w:t>
            </w:r>
          </w:p>
        </w:tc>
        <w:tc>
          <w:tcPr>
            <w:tcW w:w="1379" w:type="dxa"/>
            <w:tcBorders>
              <w:top w:val="single" w:sz="4" w:space="0" w:color="auto"/>
            </w:tcBorders>
            <w:vAlign w:val="center"/>
          </w:tcPr>
          <w:p w14:paraId="5AAD3896" w14:textId="77777777" w:rsidR="007114D4" w:rsidRPr="00CF3501" w:rsidRDefault="007114D4" w:rsidP="001F0C08">
            <w:pPr>
              <w:autoSpaceDE w:val="0"/>
              <w:autoSpaceDN w:val="0"/>
              <w:adjustRightInd w:val="0"/>
              <w:spacing w:line="400" w:lineRule="atLeast"/>
              <w:jc w:val="center"/>
              <w:rPr>
                <w:rFonts w:ascii="Arial" w:hAnsi="Arial" w:cs="Arial"/>
                <w:b/>
                <w:sz w:val="24"/>
                <w:szCs w:val="24"/>
              </w:rPr>
            </w:pPr>
            <w:r w:rsidRPr="00CF3501">
              <w:rPr>
                <w:rFonts w:ascii="Arial" w:hAnsi="Arial" w:cs="Arial"/>
                <w:b/>
                <w:sz w:val="24"/>
                <w:szCs w:val="24"/>
              </w:rPr>
              <w:t>Pre-Test</w:t>
            </w:r>
            <w:r w:rsidRPr="00482B91">
              <w:rPr>
                <w:rFonts w:ascii="Arial" w:hAnsi="Arial" w:cs="Arial"/>
                <w:b/>
                <w:sz w:val="24"/>
                <w:szCs w:val="24"/>
                <w:vertAlign w:val="superscript"/>
              </w:rPr>
              <w:t>2</w:t>
            </w:r>
          </w:p>
        </w:tc>
        <w:tc>
          <w:tcPr>
            <w:tcW w:w="1364" w:type="dxa"/>
            <w:tcBorders>
              <w:top w:val="single" w:sz="4" w:space="0" w:color="auto"/>
            </w:tcBorders>
            <w:vAlign w:val="center"/>
          </w:tcPr>
          <w:p w14:paraId="4260B5B3" w14:textId="77777777" w:rsidR="007114D4" w:rsidRPr="00482B91" w:rsidRDefault="007114D4" w:rsidP="001F0C08">
            <w:pPr>
              <w:autoSpaceDE w:val="0"/>
              <w:autoSpaceDN w:val="0"/>
              <w:adjustRightInd w:val="0"/>
              <w:spacing w:line="400" w:lineRule="atLeast"/>
              <w:jc w:val="center"/>
              <w:rPr>
                <w:rFonts w:ascii="Arial" w:hAnsi="Arial" w:cs="Arial"/>
                <w:b/>
                <w:sz w:val="24"/>
                <w:szCs w:val="24"/>
              </w:rPr>
            </w:pPr>
            <w:r w:rsidRPr="00482B91">
              <w:rPr>
                <w:rFonts w:ascii="Arial" w:hAnsi="Arial" w:cs="Arial"/>
                <w:b/>
                <w:sz w:val="24"/>
                <w:szCs w:val="24"/>
              </w:rPr>
              <w:t>PostTest2</w:t>
            </w:r>
          </w:p>
        </w:tc>
      </w:tr>
      <w:tr w:rsidR="007114D4" w:rsidRPr="00CF3501" w14:paraId="42C2AF4B" w14:textId="77777777" w:rsidTr="001F0C08">
        <w:tc>
          <w:tcPr>
            <w:tcW w:w="2547" w:type="dxa"/>
            <w:vMerge/>
            <w:vAlign w:val="center"/>
          </w:tcPr>
          <w:p w14:paraId="67C350F1" w14:textId="77777777" w:rsidR="007114D4" w:rsidRPr="00482B91" w:rsidRDefault="007114D4" w:rsidP="001F0C08">
            <w:pPr>
              <w:autoSpaceDE w:val="0"/>
              <w:autoSpaceDN w:val="0"/>
              <w:adjustRightInd w:val="0"/>
              <w:spacing w:line="400" w:lineRule="atLeast"/>
              <w:rPr>
                <w:rFonts w:ascii="Arial" w:hAnsi="Arial" w:cs="Arial"/>
                <w:sz w:val="24"/>
                <w:szCs w:val="24"/>
              </w:rPr>
            </w:pPr>
          </w:p>
        </w:tc>
        <w:tc>
          <w:tcPr>
            <w:tcW w:w="1417" w:type="dxa"/>
            <w:vAlign w:val="center"/>
          </w:tcPr>
          <w:p w14:paraId="4B052A9B"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482B91">
              <w:rPr>
                <w:rFonts w:ascii="Arial" w:hAnsi="Arial" w:cs="Arial"/>
                <w:sz w:val="24"/>
                <w:szCs w:val="24"/>
              </w:rPr>
              <w:t>Hipótesis</w:t>
            </w:r>
          </w:p>
          <w:p w14:paraId="20405C38"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CF3501">
              <w:rPr>
                <w:rFonts w:ascii="Arial" w:hAnsi="Arial" w:cs="Arial"/>
                <w:sz w:val="24"/>
                <w:szCs w:val="24"/>
              </w:rPr>
              <w:t>O1=O2</w:t>
            </w:r>
          </w:p>
        </w:tc>
        <w:tc>
          <w:tcPr>
            <w:tcW w:w="1560" w:type="dxa"/>
            <w:vAlign w:val="center"/>
          </w:tcPr>
          <w:p w14:paraId="601E9700"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482B91">
              <w:rPr>
                <w:rFonts w:ascii="Arial" w:hAnsi="Arial" w:cs="Arial"/>
                <w:sz w:val="24"/>
                <w:szCs w:val="24"/>
              </w:rPr>
              <w:t>Hipótesis</w:t>
            </w:r>
          </w:p>
          <w:p w14:paraId="1093BFDB"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CF3501">
              <w:rPr>
                <w:rFonts w:ascii="Arial" w:hAnsi="Arial" w:cs="Arial"/>
                <w:sz w:val="24"/>
                <w:szCs w:val="24"/>
              </w:rPr>
              <w:t>O3=O4</w:t>
            </w:r>
          </w:p>
        </w:tc>
        <w:tc>
          <w:tcPr>
            <w:tcW w:w="1379" w:type="dxa"/>
            <w:vAlign w:val="center"/>
          </w:tcPr>
          <w:p w14:paraId="0F33FAC5"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482B91">
              <w:rPr>
                <w:rFonts w:ascii="Arial" w:hAnsi="Arial" w:cs="Arial"/>
                <w:sz w:val="24"/>
                <w:szCs w:val="24"/>
              </w:rPr>
              <w:t>Hipótesis</w:t>
            </w:r>
          </w:p>
          <w:p w14:paraId="5828129C"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482B91">
              <w:rPr>
                <w:rFonts w:ascii="Arial" w:hAnsi="Arial" w:cs="Arial"/>
                <w:sz w:val="24"/>
                <w:szCs w:val="24"/>
              </w:rPr>
              <w:t>O1=O2</w:t>
            </w:r>
          </w:p>
        </w:tc>
        <w:tc>
          <w:tcPr>
            <w:tcW w:w="1364" w:type="dxa"/>
            <w:vAlign w:val="center"/>
          </w:tcPr>
          <w:p w14:paraId="145EC99C"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482B91">
              <w:rPr>
                <w:rFonts w:ascii="Arial" w:hAnsi="Arial" w:cs="Arial"/>
                <w:sz w:val="24"/>
                <w:szCs w:val="24"/>
              </w:rPr>
              <w:t>Hipótesis</w:t>
            </w:r>
          </w:p>
          <w:p w14:paraId="13691E78" w14:textId="77777777" w:rsidR="007114D4" w:rsidRPr="00482B91" w:rsidRDefault="007114D4" w:rsidP="001F0C08">
            <w:pPr>
              <w:autoSpaceDE w:val="0"/>
              <w:autoSpaceDN w:val="0"/>
              <w:adjustRightInd w:val="0"/>
              <w:spacing w:line="400" w:lineRule="atLeast"/>
              <w:jc w:val="center"/>
              <w:rPr>
                <w:rFonts w:ascii="Arial" w:hAnsi="Arial" w:cs="Arial"/>
                <w:sz w:val="24"/>
                <w:szCs w:val="24"/>
              </w:rPr>
            </w:pPr>
            <w:r w:rsidRPr="00CF3501">
              <w:rPr>
                <w:rFonts w:ascii="Arial" w:hAnsi="Arial" w:cs="Arial"/>
                <w:sz w:val="24"/>
                <w:szCs w:val="24"/>
              </w:rPr>
              <w:t>O5=O6</w:t>
            </w:r>
          </w:p>
        </w:tc>
      </w:tr>
      <w:tr w:rsidR="007114D4" w:rsidRPr="003A3B30" w14:paraId="7BB1C6BF" w14:textId="77777777" w:rsidTr="001F0C08">
        <w:tc>
          <w:tcPr>
            <w:tcW w:w="2547" w:type="dxa"/>
            <w:vAlign w:val="center"/>
          </w:tcPr>
          <w:p w14:paraId="41CBB7F2" w14:textId="77777777" w:rsidR="007114D4" w:rsidRPr="00482B91" w:rsidRDefault="007114D4" w:rsidP="001F0C08">
            <w:pPr>
              <w:autoSpaceDE w:val="0"/>
              <w:autoSpaceDN w:val="0"/>
              <w:adjustRightInd w:val="0"/>
              <w:spacing w:line="360" w:lineRule="auto"/>
              <w:rPr>
                <w:rFonts w:ascii="Arial" w:hAnsi="Arial" w:cs="Arial"/>
                <w:sz w:val="20"/>
                <w:szCs w:val="20"/>
              </w:rPr>
            </w:pPr>
            <w:r w:rsidRPr="00482B91">
              <w:rPr>
                <w:rFonts w:ascii="Arial" w:hAnsi="Arial" w:cs="Arial"/>
                <w:sz w:val="20"/>
                <w:szCs w:val="20"/>
              </w:rPr>
              <w:t>Percepción en relación a la equidad de carga de trabajo</w:t>
            </w:r>
          </w:p>
        </w:tc>
        <w:tc>
          <w:tcPr>
            <w:tcW w:w="1417" w:type="dxa"/>
            <w:vAlign w:val="center"/>
          </w:tcPr>
          <w:p w14:paraId="3F5CA7BD" w14:textId="77777777" w:rsidR="007114D4" w:rsidRPr="00482B91" w:rsidRDefault="007114D4" w:rsidP="001F0C08">
            <w:pPr>
              <w:autoSpaceDE w:val="0"/>
              <w:autoSpaceDN w:val="0"/>
              <w:adjustRightInd w:val="0"/>
              <w:spacing w:line="360" w:lineRule="auto"/>
              <w:jc w:val="center"/>
              <w:rPr>
                <w:rFonts w:ascii="Arial" w:hAnsi="Arial" w:cs="Arial"/>
                <w:color w:val="000000"/>
                <w:sz w:val="20"/>
                <w:szCs w:val="20"/>
              </w:rPr>
            </w:pPr>
            <w:r w:rsidRPr="00482B91">
              <w:rPr>
                <w:rFonts w:ascii="Arial" w:hAnsi="Arial" w:cs="Arial"/>
                <w:color w:val="000000"/>
                <w:sz w:val="20"/>
                <w:szCs w:val="20"/>
              </w:rPr>
              <w:t>Z=-1.737</w:t>
            </w:r>
          </w:p>
          <w:p w14:paraId="609BDBEB"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color w:val="000000"/>
                <w:sz w:val="20"/>
                <w:szCs w:val="20"/>
              </w:rPr>
              <w:t>p=0.082</w:t>
            </w:r>
          </w:p>
        </w:tc>
        <w:tc>
          <w:tcPr>
            <w:tcW w:w="1560" w:type="dxa"/>
            <w:vAlign w:val="center"/>
          </w:tcPr>
          <w:p w14:paraId="5650B38A" w14:textId="77777777" w:rsidR="007114D4" w:rsidRPr="00482B91" w:rsidRDefault="007114D4" w:rsidP="001F0C08">
            <w:pPr>
              <w:autoSpaceDE w:val="0"/>
              <w:autoSpaceDN w:val="0"/>
              <w:adjustRightInd w:val="0"/>
              <w:spacing w:line="360" w:lineRule="auto"/>
              <w:jc w:val="center"/>
              <w:rPr>
                <w:rFonts w:ascii="Arial" w:hAnsi="Arial" w:cs="Arial"/>
                <w:color w:val="000000"/>
                <w:sz w:val="20"/>
                <w:szCs w:val="20"/>
              </w:rPr>
            </w:pPr>
            <w:r w:rsidRPr="00482B91">
              <w:rPr>
                <w:rFonts w:ascii="Arial" w:hAnsi="Arial" w:cs="Arial"/>
                <w:sz w:val="20"/>
                <w:szCs w:val="20"/>
              </w:rPr>
              <w:t>Z=</w:t>
            </w:r>
            <w:r w:rsidRPr="00482B91">
              <w:rPr>
                <w:rFonts w:ascii="Arial" w:hAnsi="Arial" w:cs="Arial"/>
                <w:color w:val="000000"/>
                <w:sz w:val="20"/>
                <w:szCs w:val="20"/>
              </w:rPr>
              <w:t>-0.925</w:t>
            </w:r>
          </w:p>
          <w:p w14:paraId="7104A7EC"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color w:val="000000"/>
                <w:sz w:val="20"/>
                <w:szCs w:val="20"/>
              </w:rPr>
              <w:t>p=0.355</w:t>
            </w:r>
          </w:p>
        </w:tc>
        <w:tc>
          <w:tcPr>
            <w:tcW w:w="1379" w:type="dxa"/>
            <w:vAlign w:val="center"/>
          </w:tcPr>
          <w:p w14:paraId="5AAAED10"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Z=-1.30 p=0.194</w:t>
            </w:r>
          </w:p>
        </w:tc>
        <w:tc>
          <w:tcPr>
            <w:tcW w:w="1364" w:type="dxa"/>
            <w:vAlign w:val="center"/>
          </w:tcPr>
          <w:p w14:paraId="6A55610B"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Z=-0.507</w:t>
            </w:r>
          </w:p>
          <w:p w14:paraId="6878C1DA"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p=0.612</w:t>
            </w:r>
          </w:p>
        </w:tc>
      </w:tr>
      <w:tr w:rsidR="007114D4" w:rsidRPr="003A3B30" w14:paraId="6FD05FED" w14:textId="77777777" w:rsidTr="001F0C08">
        <w:tc>
          <w:tcPr>
            <w:tcW w:w="2547" w:type="dxa"/>
            <w:vAlign w:val="center"/>
          </w:tcPr>
          <w:p w14:paraId="6E228592" w14:textId="77777777" w:rsidR="007114D4" w:rsidRPr="00482B91" w:rsidRDefault="007114D4" w:rsidP="001F0C08">
            <w:pPr>
              <w:autoSpaceDE w:val="0"/>
              <w:autoSpaceDN w:val="0"/>
              <w:adjustRightInd w:val="0"/>
              <w:spacing w:line="360" w:lineRule="auto"/>
              <w:rPr>
                <w:rFonts w:ascii="Arial" w:hAnsi="Arial" w:cs="Arial"/>
                <w:sz w:val="20"/>
                <w:szCs w:val="20"/>
              </w:rPr>
            </w:pPr>
            <w:r w:rsidRPr="00482B91">
              <w:rPr>
                <w:rFonts w:ascii="Arial" w:hAnsi="Arial" w:cs="Arial"/>
                <w:sz w:val="20"/>
                <w:szCs w:val="20"/>
              </w:rPr>
              <w:t>Capacidad  de herramientas que utiliza  para reflejar el aporte real.</w:t>
            </w:r>
          </w:p>
        </w:tc>
        <w:tc>
          <w:tcPr>
            <w:tcW w:w="1417" w:type="dxa"/>
            <w:vAlign w:val="center"/>
          </w:tcPr>
          <w:p w14:paraId="3D6B195E" w14:textId="77777777" w:rsidR="007114D4" w:rsidRPr="00482B91" w:rsidRDefault="007114D4" w:rsidP="001F0C08">
            <w:pPr>
              <w:autoSpaceDE w:val="0"/>
              <w:autoSpaceDN w:val="0"/>
              <w:adjustRightInd w:val="0"/>
              <w:spacing w:line="360" w:lineRule="auto"/>
              <w:jc w:val="center"/>
              <w:rPr>
                <w:rFonts w:ascii="Arial" w:hAnsi="Arial" w:cs="Arial"/>
                <w:color w:val="000000"/>
                <w:sz w:val="20"/>
                <w:szCs w:val="20"/>
              </w:rPr>
            </w:pPr>
            <w:r w:rsidRPr="00482B91">
              <w:rPr>
                <w:rFonts w:ascii="Arial" w:hAnsi="Arial" w:cs="Arial"/>
                <w:color w:val="000000"/>
                <w:sz w:val="20"/>
                <w:szCs w:val="20"/>
              </w:rPr>
              <w:t>Z=-0.187</w:t>
            </w:r>
          </w:p>
          <w:p w14:paraId="50B8F135"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color w:val="000000"/>
                <w:sz w:val="20"/>
                <w:szCs w:val="20"/>
              </w:rPr>
              <w:t>0.852</w:t>
            </w:r>
          </w:p>
        </w:tc>
        <w:tc>
          <w:tcPr>
            <w:tcW w:w="1560" w:type="dxa"/>
            <w:vAlign w:val="center"/>
          </w:tcPr>
          <w:p w14:paraId="620A51B9" w14:textId="77777777" w:rsidR="007114D4" w:rsidRPr="00482B91" w:rsidRDefault="007114D4" w:rsidP="001F0C08">
            <w:pPr>
              <w:autoSpaceDE w:val="0"/>
              <w:autoSpaceDN w:val="0"/>
              <w:adjustRightInd w:val="0"/>
              <w:spacing w:line="360" w:lineRule="auto"/>
              <w:jc w:val="center"/>
              <w:rPr>
                <w:rFonts w:ascii="Arial" w:hAnsi="Arial" w:cs="Arial"/>
                <w:color w:val="000000"/>
                <w:sz w:val="20"/>
                <w:szCs w:val="20"/>
              </w:rPr>
            </w:pPr>
            <w:r w:rsidRPr="00482B91">
              <w:rPr>
                <w:rFonts w:ascii="Arial" w:hAnsi="Arial" w:cs="Arial"/>
                <w:sz w:val="20"/>
                <w:szCs w:val="20"/>
              </w:rPr>
              <w:t>Z=</w:t>
            </w:r>
            <w:r w:rsidRPr="00482B91">
              <w:rPr>
                <w:rFonts w:ascii="Arial" w:hAnsi="Arial" w:cs="Arial"/>
                <w:color w:val="000000"/>
                <w:sz w:val="20"/>
                <w:szCs w:val="20"/>
              </w:rPr>
              <w:t>-2,727</w:t>
            </w:r>
          </w:p>
          <w:p w14:paraId="40EE0D62"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color w:val="000000"/>
                <w:sz w:val="20"/>
                <w:szCs w:val="20"/>
              </w:rPr>
              <w:t>p=0.0</w:t>
            </w:r>
            <w:r>
              <w:rPr>
                <w:rFonts w:ascii="Arial" w:hAnsi="Arial" w:cs="Arial"/>
                <w:color w:val="000000"/>
                <w:sz w:val="20"/>
                <w:szCs w:val="20"/>
              </w:rPr>
              <w:t>0</w:t>
            </w:r>
            <w:r w:rsidRPr="00482B91">
              <w:rPr>
                <w:rFonts w:ascii="Arial" w:hAnsi="Arial" w:cs="Arial"/>
                <w:color w:val="000000"/>
                <w:sz w:val="20"/>
                <w:szCs w:val="20"/>
              </w:rPr>
              <w:t>6</w:t>
            </w:r>
          </w:p>
        </w:tc>
        <w:tc>
          <w:tcPr>
            <w:tcW w:w="1379" w:type="dxa"/>
            <w:vAlign w:val="center"/>
          </w:tcPr>
          <w:p w14:paraId="07844704"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Z=-1.013 p=0.311</w:t>
            </w:r>
          </w:p>
        </w:tc>
        <w:tc>
          <w:tcPr>
            <w:tcW w:w="1364" w:type="dxa"/>
            <w:vAlign w:val="center"/>
          </w:tcPr>
          <w:p w14:paraId="78A512D5"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Z=-0.852 p=0.394</w:t>
            </w:r>
          </w:p>
        </w:tc>
      </w:tr>
      <w:tr w:rsidR="007114D4" w:rsidRPr="003A3B30" w14:paraId="6E210456" w14:textId="77777777" w:rsidTr="001F0C08">
        <w:tc>
          <w:tcPr>
            <w:tcW w:w="2547" w:type="dxa"/>
            <w:vAlign w:val="center"/>
          </w:tcPr>
          <w:p w14:paraId="27FCEC54" w14:textId="77777777" w:rsidR="007114D4" w:rsidRPr="00482B91" w:rsidRDefault="007114D4" w:rsidP="001F0C08">
            <w:pPr>
              <w:autoSpaceDE w:val="0"/>
              <w:autoSpaceDN w:val="0"/>
              <w:adjustRightInd w:val="0"/>
              <w:spacing w:line="360" w:lineRule="auto"/>
              <w:rPr>
                <w:rFonts w:ascii="Arial" w:hAnsi="Arial" w:cs="Arial"/>
                <w:sz w:val="20"/>
                <w:szCs w:val="20"/>
              </w:rPr>
            </w:pPr>
            <w:r w:rsidRPr="00482B91">
              <w:rPr>
                <w:rFonts w:ascii="Arial" w:hAnsi="Arial" w:cs="Arial"/>
                <w:sz w:val="20"/>
                <w:szCs w:val="20"/>
              </w:rPr>
              <w:t>Conformidad con calificación individual</w:t>
            </w:r>
          </w:p>
        </w:tc>
        <w:tc>
          <w:tcPr>
            <w:tcW w:w="1417" w:type="dxa"/>
            <w:vAlign w:val="center"/>
          </w:tcPr>
          <w:p w14:paraId="2D031547"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N/A</w:t>
            </w:r>
          </w:p>
        </w:tc>
        <w:tc>
          <w:tcPr>
            <w:tcW w:w="1560" w:type="dxa"/>
            <w:vAlign w:val="center"/>
          </w:tcPr>
          <w:p w14:paraId="6A54188F"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N/A</w:t>
            </w:r>
          </w:p>
        </w:tc>
        <w:tc>
          <w:tcPr>
            <w:tcW w:w="1379" w:type="dxa"/>
            <w:vAlign w:val="center"/>
          </w:tcPr>
          <w:p w14:paraId="373F2900"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Z=-0.758 p=0.449</w:t>
            </w:r>
          </w:p>
        </w:tc>
        <w:tc>
          <w:tcPr>
            <w:tcW w:w="1364" w:type="dxa"/>
            <w:vAlign w:val="center"/>
          </w:tcPr>
          <w:p w14:paraId="0D14B2EE"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Z=-0.410 p=0.682</w:t>
            </w:r>
          </w:p>
        </w:tc>
      </w:tr>
      <w:tr w:rsidR="007114D4" w:rsidRPr="003A3B30" w14:paraId="1C9055E1" w14:textId="77777777" w:rsidTr="001F0C08">
        <w:tc>
          <w:tcPr>
            <w:tcW w:w="2547" w:type="dxa"/>
            <w:vAlign w:val="center"/>
          </w:tcPr>
          <w:p w14:paraId="03B05A12" w14:textId="77777777" w:rsidR="007114D4" w:rsidRPr="00482B91" w:rsidRDefault="007114D4" w:rsidP="001F0C08">
            <w:pPr>
              <w:autoSpaceDE w:val="0"/>
              <w:autoSpaceDN w:val="0"/>
              <w:adjustRightInd w:val="0"/>
              <w:spacing w:line="360" w:lineRule="auto"/>
              <w:rPr>
                <w:rFonts w:ascii="Arial" w:hAnsi="Arial" w:cs="Arial"/>
                <w:sz w:val="20"/>
                <w:szCs w:val="20"/>
              </w:rPr>
            </w:pPr>
            <w:r w:rsidRPr="00482B91">
              <w:rPr>
                <w:rFonts w:ascii="Arial" w:hAnsi="Arial" w:cs="Arial"/>
                <w:sz w:val="20"/>
                <w:szCs w:val="20"/>
              </w:rPr>
              <w:t>Conformidad con calificación grupal</w:t>
            </w:r>
          </w:p>
        </w:tc>
        <w:tc>
          <w:tcPr>
            <w:tcW w:w="1417" w:type="dxa"/>
            <w:vAlign w:val="center"/>
          </w:tcPr>
          <w:p w14:paraId="1F7C1DB6"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N/A</w:t>
            </w:r>
          </w:p>
        </w:tc>
        <w:tc>
          <w:tcPr>
            <w:tcW w:w="1560" w:type="dxa"/>
            <w:vAlign w:val="center"/>
          </w:tcPr>
          <w:p w14:paraId="778C994B"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N/A</w:t>
            </w:r>
          </w:p>
        </w:tc>
        <w:tc>
          <w:tcPr>
            <w:tcW w:w="1379" w:type="dxa"/>
            <w:vAlign w:val="center"/>
          </w:tcPr>
          <w:p w14:paraId="67E1CBB4"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Z=-0.868 p=0.385</w:t>
            </w:r>
          </w:p>
        </w:tc>
        <w:tc>
          <w:tcPr>
            <w:tcW w:w="1364" w:type="dxa"/>
            <w:vAlign w:val="center"/>
          </w:tcPr>
          <w:p w14:paraId="5C50A329" w14:textId="77777777" w:rsidR="007114D4" w:rsidRPr="00482B91" w:rsidRDefault="007114D4" w:rsidP="001F0C08">
            <w:pPr>
              <w:autoSpaceDE w:val="0"/>
              <w:autoSpaceDN w:val="0"/>
              <w:adjustRightInd w:val="0"/>
              <w:spacing w:line="360" w:lineRule="auto"/>
              <w:jc w:val="center"/>
              <w:rPr>
                <w:rFonts w:ascii="Arial" w:hAnsi="Arial" w:cs="Arial"/>
                <w:sz w:val="20"/>
                <w:szCs w:val="20"/>
              </w:rPr>
            </w:pPr>
            <w:r w:rsidRPr="00482B91">
              <w:rPr>
                <w:rFonts w:ascii="Arial" w:hAnsi="Arial" w:cs="Arial"/>
                <w:sz w:val="20"/>
                <w:szCs w:val="20"/>
              </w:rPr>
              <w:t>Z=-1.101 p=0.271</w:t>
            </w:r>
          </w:p>
        </w:tc>
      </w:tr>
      <w:tr w:rsidR="007114D4" w:rsidRPr="00482B91" w14:paraId="2FCF8F43" w14:textId="77777777" w:rsidTr="001F0C08">
        <w:tc>
          <w:tcPr>
            <w:tcW w:w="8267" w:type="dxa"/>
            <w:gridSpan w:val="5"/>
            <w:vAlign w:val="center"/>
          </w:tcPr>
          <w:p w14:paraId="683B677C" w14:textId="77777777" w:rsidR="007114D4" w:rsidRDefault="007114D4" w:rsidP="001F0C08">
            <w:pPr>
              <w:autoSpaceDE w:val="0"/>
              <w:autoSpaceDN w:val="0"/>
              <w:adjustRightInd w:val="0"/>
              <w:spacing w:line="276" w:lineRule="auto"/>
              <w:jc w:val="center"/>
              <w:rPr>
                <w:rFonts w:ascii="Arial" w:hAnsi="Arial" w:cs="Arial"/>
                <w:sz w:val="16"/>
                <w:szCs w:val="16"/>
              </w:rPr>
            </w:pPr>
            <w:r w:rsidRPr="00482B91">
              <w:rPr>
                <w:rFonts w:ascii="Arial" w:hAnsi="Arial" w:cs="Arial"/>
                <w:b/>
                <w:sz w:val="16"/>
                <w:szCs w:val="16"/>
              </w:rPr>
              <w:t>O</w:t>
            </w:r>
            <w:r w:rsidRPr="00482B91">
              <w:rPr>
                <w:rFonts w:ascii="Arial" w:hAnsi="Arial" w:cs="Arial"/>
                <w:sz w:val="16"/>
                <w:szCs w:val="16"/>
              </w:rPr>
              <w:t xml:space="preserve">: Observación </w:t>
            </w:r>
            <w:r w:rsidRPr="00482B91">
              <w:rPr>
                <w:rFonts w:ascii="Arial" w:hAnsi="Arial" w:cs="Arial"/>
                <w:b/>
                <w:sz w:val="16"/>
                <w:szCs w:val="16"/>
              </w:rPr>
              <w:t>N/A:</w:t>
            </w:r>
            <w:r w:rsidRPr="00482B91">
              <w:rPr>
                <w:rFonts w:ascii="Arial" w:hAnsi="Arial" w:cs="Arial"/>
                <w:sz w:val="16"/>
                <w:szCs w:val="16"/>
              </w:rPr>
              <w:t xml:space="preserve"> No Aplica   </w:t>
            </w:r>
            <w:r w:rsidRPr="00482B91">
              <w:rPr>
                <w:rFonts w:ascii="Arial" w:hAnsi="Arial" w:cs="Arial"/>
                <w:b/>
                <w:sz w:val="16"/>
                <w:szCs w:val="16"/>
              </w:rPr>
              <w:t>Pre-Test</w:t>
            </w:r>
            <w:r w:rsidRPr="00482B91">
              <w:rPr>
                <w:rFonts w:ascii="Arial" w:hAnsi="Arial" w:cs="Arial"/>
                <w:b/>
                <w:sz w:val="16"/>
                <w:szCs w:val="16"/>
                <w:vertAlign w:val="superscript"/>
              </w:rPr>
              <w:t>1</w:t>
            </w:r>
            <w:r w:rsidRPr="00482B91">
              <w:rPr>
                <w:rFonts w:ascii="Arial" w:hAnsi="Arial" w:cs="Arial"/>
                <w:b/>
                <w:sz w:val="16"/>
                <w:szCs w:val="16"/>
              </w:rPr>
              <w:t xml:space="preserve">: </w:t>
            </w:r>
            <w:r w:rsidRPr="00482B91">
              <w:rPr>
                <w:rFonts w:ascii="Arial" w:hAnsi="Arial" w:cs="Arial"/>
                <w:sz w:val="16"/>
                <w:szCs w:val="16"/>
              </w:rPr>
              <w:t>Agrupación de pre-test según post-test 1</w:t>
            </w:r>
          </w:p>
          <w:p w14:paraId="49FDFC94" w14:textId="77777777" w:rsidR="007114D4" w:rsidRPr="00482B91" w:rsidRDefault="007114D4" w:rsidP="001F0C08">
            <w:pPr>
              <w:autoSpaceDE w:val="0"/>
              <w:autoSpaceDN w:val="0"/>
              <w:adjustRightInd w:val="0"/>
              <w:spacing w:line="276" w:lineRule="auto"/>
              <w:jc w:val="center"/>
              <w:rPr>
                <w:rFonts w:ascii="Arial" w:hAnsi="Arial" w:cs="Arial"/>
                <w:sz w:val="16"/>
                <w:szCs w:val="16"/>
                <w:lang w:val="en-US"/>
              </w:rPr>
            </w:pPr>
            <w:r w:rsidRPr="00482B91">
              <w:rPr>
                <w:rFonts w:ascii="Arial" w:hAnsi="Arial" w:cs="Arial"/>
                <w:b/>
                <w:sz w:val="16"/>
                <w:szCs w:val="16"/>
                <w:lang w:val="en-US"/>
              </w:rPr>
              <w:t>Pre-Test</w:t>
            </w:r>
            <w:r w:rsidRPr="00482B91">
              <w:rPr>
                <w:rFonts w:ascii="Arial" w:hAnsi="Arial" w:cs="Arial"/>
                <w:b/>
                <w:sz w:val="16"/>
                <w:szCs w:val="16"/>
                <w:vertAlign w:val="superscript"/>
                <w:lang w:val="en-US"/>
              </w:rPr>
              <w:t>2</w:t>
            </w:r>
            <w:r w:rsidRPr="00482B91">
              <w:rPr>
                <w:rFonts w:ascii="Arial" w:hAnsi="Arial" w:cs="Arial"/>
                <w:b/>
                <w:sz w:val="16"/>
                <w:szCs w:val="16"/>
                <w:lang w:val="en-US"/>
              </w:rPr>
              <w:t xml:space="preserve">: </w:t>
            </w:r>
            <w:r w:rsidRPr="00482B91">
              <w:rPr>
                <w:rFonts w:ascii="Arial" w:hAnsi="Arial" w:cs="Arial"/>
                <w:sz w:val="16"/>
                <w:szCs w:val="16"/>
                <w:lang w:val="en-US"/>
              </w:rPr>
              <w:t>Agrupación de pre-test según post-test 2</w:t>
            </w:r>
          </w:p>
        </w:tc>
      </w:tr>
    </w:tbl>
    <w:p w14:paraId="48B7BA7B" w14:textId="77777777" w:rsidR="007114D4" w:rsidRPr="00482B91" w:rsidRDefault="007114D4" w:rsidP="007114D4">
      <w:pPr>
        <w:autoSpaceDE w:val="0"/>
        <w:autoSpaceDN w:val="0"/>
        <w:adjustRightInd w:val="0"/>
        <w:spacing w:after="0" w:line="400" w:lineRule="atLeast"/>
        <w:rPr>
          <w:rFonts w:ascii="Times New Roman" w:hAnsi="Times New Roman" w:cs="Times New Roman"/>
          <w:sz w:val="24"/>
          <w:szCs w:val="24"/>
          <w:lang w:val="en-US"/>
        </w:rPr>
      </w:pPr>
    </w:p>
    <w:p w14:paraId="4B79E2EA" w14:textId="77777777" w:rsidR="007114D4" w:rsidRDefault="007114D4" w:rsidP="007114D4">
      <w:pPr>
        <w:pStyle w:val="Texto"/>
      </w:pPr>
      <w:r>
        <w:t>A continuación se detalla brevemente los resultados obtenidos para cada variable considerada junto con un diagrama de cajas para la representación de las observaciones.</w:t>
      </w:r>
    </w:p>
    <w:p w14:paraId="1E0309DF" w14:textId="77777777" w:rsidR="007114D4" w:rsidRDefault="007114D4" w:rsidP="007114D4">
      <w:pPr>
        <w:pStyle w:val="Texto"/>
        <w:ind w:firstLine="591"/>
      </w:pPr>
    </w:p>
    <w:p w14:paraId="759E61D6" w14:textId="77777777" w:rsidR="007114D4" w:rsidRDefault="007114D4" w:rsidP="007114D4">
      <w:pPr>
        <w:pStyle w:val="Texto"/>
        <w:ind w:left="1416"/>
      </w:pPr>
      <w:r w:rsidRPr="0048708A">
        <w:rPr>
          <w:b/>
        </w:rPr>
        <w:t>Percepción en relación a la equidad de carga de trabajo</w:t>
      </w:r>
      <w:r w:rsidRPr="0048708A">
        <w:t xml:space="preserve"> </w:t>
      </w:r>
    </w:p>
    <w:p w14:paraId="581C46ED" w14:textId="77777777" w:rsidR="007114D4" w:rsidRDefault="007114D4" w:rsidP="007114D4">
      <w:pPr>
        <w:pStyle w:val="Texto"/>
        <w:ind w:left="1416"/>
      </w:pPr>
      <w:r>
        <w:t>Las opiniones de los estudiantes muestran inicialmente que sus percepciones en cuanto a equidad de carga de trabajo son dispersas y se ubican entre un nivel intermedio a alto de equidad. Las pruebas de hipótesis en el pretest (pretest</w:t>
      </w:r>
      <w:r w:rsidRPr="00482B91">
        <w:rPr>
          <w:vertAlign w:val="superscript"/>
        </w:rPr>
        <w:t>1</w:t>
      </w:r>
      <w:r>
        <w:t>: Z=-1.737</w:t>
      </w:r>
    </w:p>
    <w:p w14:paraId="4FD9D96C" w14:textId="77777777" w:rsidR="007114D4" w:rsidRDefault="007114D4" w:rsidP="007114D4">
      <w:pPr>
        <w:pStyle w:val="Texto"/>
        <w:ind w:left="1416"/>
        <w:rPr>
          <w:rStyle w:val="TextoCar"/>
          <w:rFonts w:eastAsiaTheme="minorHAnsi"/>
        </w:rPr>
      </w:pPr>
      <w:r>
        <w:lastRenderedPageBreak/>
        <w:t>p=0.082 y pretest</w:t>
      </w:r>
      <w:r w:rsidRPr="00482B91">
        <w:rPr>
          <w:vertAlign w:val="superscript"/>
        </w:rPr>
        <w:t>2</w:t>
      </w:r>
      <w:r>
        <w:t xml:space="preserve">: </w:t>
      </w:r>
      <w:r w:rsidRPr="000F53AE">
        <w:t>Z=-1.30 p=0.194</w:t>
      </w:r>
      <w:r>
        <w:t xml:space="preserve">) demuestran que inicialmente no existe diferencia significativa entre los grupos de control y experimental.  Luego de la experimentación 1 y 2 con la superficie colaborativa, la percepción de 7 estudiantes que participaron en la utilización de la mesa en ambas experimentaciones se vuelve menos dispersa, y se desplaza al nivel de </w:t>
      </w:r>
      <w:r w:rsidRPr="00752912">
        <w:rPr>
          <w:i/>
        </w:rPr>
        <w:t>Equidad</w:t>
      </w:r>
      <w:r>
        <w:t xml:space="preserve"> o </w:t>
      </w:r>
      <w:r w:rsidRPr="00482B91">
        <w:rPr>
          <w:i/>
        </w:rPr>
        <w:t xml:space="preserve">Total </w:t>
      </w:r>
      <w:r>
        <w:rPr>
          <w:i/>
        </w:rPr>
        <w:t>E</w:t>
      </w:r>
      <w:r w:rsidRPr="00482B91">
        <w:rPr>
          <w:i/>
        </w:rPr>
        <w:t xml:space="preserve">quidad </w:t>
      </w:r>
      <w:r>
        <w:t xml:space="preserve">de carga de trabajo (ver figura 5.4). Cabe notar que existe una diferencia entre las experimentaciones 1 y 2, ya que existe un desplazamiento positivo de la percepción de equidad de la segunda experimentación respecto de la primera.  </w:t>
      </w:r>
      <w:r>
        <w:rPr>
          <w:rStyle w:val="TextoCar"/>
          <w:rFonts w:eastAsiaTheme="minorHAnsi"/>
        </w:rPr>
        <w:t xml:space="preserve">La prueba Wilcoxon mostró que las percepciones de los  11 estudiantes del grupo experimental en cuanto a equidad de carga de trabajo en el post-test1 fueron significativamente mayores que en el pre-test </w:t>
      </w:r>
      <w:r w:rsidRPr="00E5563C">
        <w:rPr>
          <w:rStyle w:val="TextoCar"/>
          <w:rFonts w:eastAsiaTheme="minorHAnsi"/>
        </w:rPr>
        <w:t>Z=-2.54, p=0.011</w:t>
      </w:r>
      <w:r>
        <w:rPr>
          <w:rStyle w:val="TextoCar"/>
          <w:rFonts w:eastAsiaTheme="minorHAnsi"/>
        </w:rPr>
        <w:t xml:space="preserve">. Sin embargo no demostraron ser significativamente distintas en la comparación con el grupo de control Z=-0.925 </w:t>
      </w:r>
      <w:r w:rsidRPr="00E5563C">
        <w:rPr>
          <w:rStyle w:val="TextoCar"/>
          <w:rFonts w:eastAsiaTheme="minorHAnsi"/>
        </w:rPr>
        <w:t>p=0.355</w:t>
      </w:r>
      <w:r w:rsidRPr="00E5563C" w:rsidDel="00E5563C">
        <w:rPr>
          <w:rStyle w:val="TextoCar"/>
          <w:rFonts w:eastAsiaTheme="minorHAnsi"/>
        </w:rPr>
        <w:t xml:space="preserve"> </w:t>
      </w:r>
      <w:r>
        <w:rPr>
          <w:rStyle w:val="TextoCar"/>
          <w:rFonts w:eastAsiaTheme="minorHAnsi"/>
        </w:rPr>
        <w:t>. La experimentación 2 no muestra diferencias significativas en las comparaciones intra-grupales en  y entre grupos de experimentación y control.</w:t>
      </w:r>
    </w:p>
    <w:p w14:paraId="7376F094" w14:textId="77777777" w:rsidR="007114D4" w:rsidRPr="0048708A" w:rsidRDefault="007114D4" w:rsidP="007114D4">
      <w:pPr>
        <w:pStyle w:val="Texto"/>
        <w:rPr>
          <w:b/>
        </w:rPr>
      </w:pPr>
    </w:p>
    <w:p w14:paraId="34F850A2" w14:textId="77777777" w:rsidR="007114D4" w:rsidRDefault="007114D4" w:rsidP="007114D4">
      <w:pPr>
        <w:pStyle w:val="Subtitulocapitulo"/>
        <w:numPr>
          <w:ilvl w:val="0"/>
          <w:numId w:val="0"/>
        </w:numPr>
        <w:ind w:left="792"/>
        <w:rPr>
          <w:b w:val="0"/>
        </w:rPr>
      </w:pPr>
    </w:p>
    <w:p w14:paraId="353A1BDD" w14:textId="77777777" w:rsidR="007114D4" w:rsidRDefault="007114D4" w:rsidP="007114D4">
      <w:pPr>
        <w:pStyle w:val="Subtitulocapitulo"/>
        <w:numPr>
          <w:ilvl w:val="0"/>
          <w:numId w:val="0"/>
        </w:numPr>
        <w:ind w:left="792"/>
        <w:rPr>
          <w:b w:val="0"/>
        </w:rPr>
      </w:pPr>
    </w:p>
    <w:p w14:paraId="114BABEE" w14:textId="77777777" w:rsidR="007114D4" w:rsidRDefault="007114D4" w:rsidP="007114D4">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2F5E5EB0" w14:textId="77777777" w:rsidTr="001F0C08">
        <w:trPr>
          <w:cantSplit/>
          <w:trHeight w:val="217"/>
        </w:trPr>
        <w:tc>
          <w:tcPr>
            <w:tcW w:w="7654" w:type="dxa"/>
            <w:gridSpan w:val="2"/>
            <w:vAlign w:val="center"/>
          </w:tcPr>
          <w:p w14:paraId="1F0F773F" w14:textId="77777777" w:rsidR="007114D4" w:rsidRPr="00C7447E" w:rsidRDefault="007114D4" w:rsidP="001F0C08">
            <w:pPr>
              <w:pStyle w:val="Texto"/>
              <w:spacing w:line="240" w:lineRule="auto"/>
              <w:ind w:left="0"/>
              <w:jc w:val="center"/>
              <w:rPr>
                <w:b/>
              </w:rPr>
            </w:pPr>
            <w:r w:rsidRPr="00AA3EDB">
              <w:rPr>
                <w:b/>
              </w:rPr>
              <w:t xml:space="preserve">Percepción de </w:t>
            </w:r>
            <w:r>
              <w:rPr>
                <w:b/>
              </w:rPr>
              <w:t>equidad de carga de trabajo entre estudiantes</w:t>
            </w:r>
          </w:p>
        </w:tc>
      </w:tr>
      <w:tr w:rsidR="007114D4" w14:paraId="68602FF1" w14:textId="77777777" w:rsidTr="001F0C08">
        <w:trPr>
          <w:cantSplit/>
          <w:trHeight w:val="1134"/>
        </w:trPr>
        <w:tc>
          <w:tcPr>
            <w:tcW w:w="567" w:type="dxa"/>
            <w:textDirection w:val="btLr"/>
            <w:vAlign w:val="center"/>
          </w:tcPr>
          <w:p w14:paraId="5263659F"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t>Nivel de equidad</w:t>
            </w:r>
          </w:p>
        </w:tc>
        <w:tc>
          <w:tcPr>
            <w:tcW w:w="7087" w:type="dxa"/>
          </w:tcPr>
          <w:p w14:paraId="4A3E5CE1" w14:textId="77777777" w:rsidR="007114D4" w:rsidRDefault="007114D4" w:rsidP="001F0C08">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s-EC"/>
              </w:rPr>
              <w:drawing>
                <wp:inline distT="0" distB="0" distL="0" distR="0" wp14:anchorId="7EBDF2AC" wp14:editId="5813AF90">
                  <wp:extent cx="4383453" cy="3503221"/>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0018" cy="3508468"/>
                          </a:xfrm>
                          <a:prstGeom prst="rect">
                            <a:avLst/>
                          </a:prstGeom>
                          <a:noFill/>
                          <a:ln>
                            <a:noFill/>
                          </a:ln>
                        </pic:spPr>
                      </pic:pic>
                    </a:graphicData>
                  </a:graphic>
                </wp:inline>
              </w:drawing>
            </w:r>
          </w:p>
          <w:p w14:paraId="557DEE97" w14:textId="77777777" w:rsidR="007114D4" w:rsidRDefault="007114D4" w:rsidP="001F0C08">
            <w:pPr>
              <w:autoSpaceDE w:val="0"/>
              <w:autoSpaceDN w:val="0"/>
              <w:adjustRightInd w:val="0"/>
              <w:rPr>
                <w:rFonts w:ascii="Times New Roman" w:hAnsi="Times New Roman" w:cs="Times New Roman"/>
                <w:sz w:val="24"/>
                <w:szCs w:val="24"/>
              </w:rPr>
            </w:pPr>
          </w:p>
          <w:p w14:paraId="5B37024D" w14:textId="77777777" w:rsidR="007114D4" w:rsidRDefault="007114D4" w:rsidP="001F0C08">
            <w:pPr>
              <w:pStyle w:val="Texto"/>
              <w:spacing w:line="240" w:lineRule="auto"/>
              <w:ind w:left="0"/>
              <w:jc w:val="left"/>
              <w:rPr>
                <w:rStyle w:val="TextoCar"/>
                <w:rFonts w:eastAsiaTheme="minorHAnsi"/>
              </w:rPr>
            </w:pPr>
            <w:r>
              <w:rPr>
                <w:sz w:val="16"/>
                <w:szCs w:val="16"/>
              </w:rPr>
              <w:t>Figura 5.4</w:t>
            </w:r>
            <w:r w:rsidRPr="00C7447E">
              <w:rPr>
                <w:sz w:val="16"/>
                <w:szCs w:val="16"/>
              </w:rPr>
              <w:t>: Diagrama de cajas de las opiniones</w:t>
            </w:r>
            <w:r>
              <w:rPr>
                <w:sz w:val="16"/>
                <w:szCs w:val="16"/>
              </w:rPr>
              <w:t xml:space="preserve"> de alumnos sobre</w:t>
            </w:r>
            <w:r w:rsidRPr="00C7447E">
              <w:rPr>
                <w:sz w:val="16"/>
                <w:szCs w:val="16"/>
              </w:rPr>
              <w:t xml:space="preserve"> </w:t>
            </w:r>
            <w:r>
              <w:rPr>
                <w:sz w:val="16"/>
                <w:szCs w:val="16"/>
              </w:rPr>
              <w:t>equidad de carga de trabajo</w:t>
            </w:r>
          </w:p>
        </w:tc>
      </w:tr>
    </w:tbl>
    <w:p w14:paraId="4D1C26F0" w14:textId="77777777" w:rsidR="007114D4" w:rsidRDefault="007114D4" w:rsidP="007114D4">
      <w:pPr>
        <w:pStyle w:val="Texto"/>
        <w:ind w:firstLine="591"/>
      </w:pPr>
    </w:p>
    <w:p w14:paraId="4C0E9EBA" w14:textId="77777777" w:rsidR="007114D4" w:rsidRDefault="007114D4" w:rsidP="007114D4">
      <w:pPr>
        <w:pStyle w:val="Texto"/>
        <w:ind w:left="1416"/>
        <w:rPr>
          <w:b/>
        </w:rPr>
      </w:pPr>
    </w:p>
    <w:p w14:paraId="67EC21BB" w14:textId="77777777" w:rsidR="007114D4" w:rsidRDefault="007114D4" w:rsidP="007114D4">
      <w:pPr>
        <w:pStyle w:val="Texto"/>
        <w:ind w:left="1416"/>
      </w:pPr>
      <w:r w:rsidRPr="0048708A">
        <w:rPr>
          <w:b/>
        </w:rPr>
        <w:t xml:space="preserve">Percepción en relación a </w:t>
      </w:r>
      <w:r>
        <w:rPr>
          <w:b/>
        </w:rPr>
        <w:t>capacidad de herramientas para reflejar aporte real</w:t>
      </w:r>
    </w:p>
    <w:p w14:paraId="68D6ECCE" w14:textId="77777777" w:rsidR="007114D4" w:rsidRPr="00860920" w:rsidRDefault="007114D4" w:rsidP="007114D4">
      <w:pPr>
        <w:pStyle w:val="Texto"/>
        <w:ind w:left="1416"/>
        <w:rPr>
          <w:rStyle w:val="TextoCar"/>
          <w:rFonts w:eastAsiaTheme="minorHAnsi"/>
        </w:rPr>
      </w:pPr>
      <w:r>
        <w:t xml:space="preserve">Las opiniones de los estudiantes muestran inicialmente que sus percepciones en cuanto a  la capacidad de las herramientas que utilizan para reflejar el aporte real son  bastante compactas y se ubican en el nivel </w:t>
      </w:r>
      <w:r>
        <w:rPr>
          <w:i/>
        </w:rPr>
        <w:t>Cercano a la realidad</w:t>
      </w:r>
      <w:r>
        <w:t>. Las pruebas de hipótesis en el pretest (pretest</w:t>
      </w:r>
      <w:r w:rsidRPr="00482B91">
        <w:rPr>
          <w:vertAlign w:val="superscript"/>
        </w:rPr>
        <w:t>1</w:t>
      </w:r>
      <w:r>
        <w:t>: Z=-0.187 p=0.852 y pretest</w:t>
      </w:r>
      <w:r w:rsidRPr="00482B91">
        <w:rPr>
          <w:vertAlign w:val="superscript"/>
        </w:rPr>
        <w:t>2</w:t>
      </w:r>
      <w:r>
        <w:t xml:space="preserve">: </w:t>
      </w:r>
      <w:r w:rsidRPr="00350A5C">
        <w:lastRenderedPageBreak/>
        <w:t>Z=-1.013 p=0.311</w:t>
      </w:r>
      <w:r>
        <w:t xml:space="preserve">) demuestran que inicialmente no existe diferencia significativa entre los grupos de control y experimental.  Luego de la experimentación 1 con la superficie colaborativa, la percepción de 11 estudiantes que participaron en la utilización de la mesa en ambas experimentaciones se afecta. Esta se desplaza al nivel de </w:t>
      </w:r>
      <w:r w:rsidRPr="00482B91">
        <w:rPr>
          <w:i/>
        </w:rPr>
        <w:t>Total</w:t>
      </w:r>
      <w:r>
        <w:rPr>
          <w:i/>
        </w:rPr>
        <w:t>mente cercano a la realidad</w:t>
      </w:r>
      <w:r w:rsidRPr="00482B91">
        <w:rPr>
          <w:i/>
        </w:rPr>
        <w:t xml:space="preserve"> </w:t>
      </w:r>
      <w:r>
        <w:t xml:space="preserve">(ver figura 5.5). Luego de la experimentación 2 existe una afectación negativa de estas percepciones, pues estas regresan al nivel </w:t>
      </w:r>
      <w:r>
        <w:rPr>
          <w:i/>
        </w:rPr>
        <w:t>Cercano a la realidad</w:t>
      </w:r>
      <w:r>
        <w:t xml:space="preserve">.  </w:t>
      </w:r>
      <w:r>
        <w:rPr>
          <w:rStyle w:val="TextoCar"/>
          <w:rFonts w:eastAsiaTheme="minorHAnsi"/>
        </w:rPr>
        <w:t xml:space="preserve">La prueba Wilcoxon mostró que las percepciones de los  11 estudiantes del grupo experimental en cuanto a capacidad de herramientas para reflejar aporte real en el post-test1 fueron significativamente mayores que en el pre-test </w:t>
      </w:r>
      <w:r w:rsidRPr="00860920">
        <w:rPr>
          <w:rStyle w:val="TextoCar"/>
          <w:rFonts w:eastAsiaTheme="minorHAnsi"/>
        </w:rPr>
        <w:t>Z=-2.97, p=0.003</w:t>
      </w:r>
      <w:r>
        <w:rPr>
          <w:rStyle w:val="TextoCar"/>
          <w:rFonts w:eastAsiaTheme="minorHAnsi"/>
        </w:rPr>
        <w:t xml:space="preserve">. Los resultados demostraron también ser significativamente distintas en la comparación con el grupo de control </w:t>
      </w:r>
      <w:r w:rsidRPr="00860920">
        <w:rPr>
          <w:rStyle w:val="TextoCar"/>
          <w:rFonts w:eastAsiaTheme="minorHAnsi"/>
        </w:rPr>
        <w:t>Z=-2,727</w:t>
      </w:r>
    </w:p>
    <w:p w14:paraId="18478DEE" w14:textId="77777777" w:rsidR="007114D4" w:rsidRDefault="007114D4" w:rsidP="007114D4">
      <w:pPr>
        <w:pStyle w:val="Texto"/>
        <w:ind w:left="1416"/>
        <w:rPr>
          <w:rStyle w:val="TextoCar"/>
          <w:rFonts w:eastAsiaTheme="minorHAnsi"/>
        </w:rPr>
      </w:pPr>
      <w:r w:rsidRPr="00860920">
        <w:rPr>
          <w:rStyle w:val="TextoCar"/>
          <w:rFonts w:eastAsiaTheme="minorHAnsi"/>
        </w:rPr>
        <w:t>p=0.006</w:t>
      </w:r>
      <w:r>
        <w:rPr>
          <w:rStyle w:val="TextoCar"/>
          <w:rFonts w:eastAsiaTheme="minorHAnsi"/>
        </w:rPr>
        <w:t xml:space="preserve">. La comparación del pre-test y el post-test1 demuestra que no existe diferencia significativa en los estudiantes del grupo de control </w:t>
      </w:r>
      <w:r w:rsidRPr="00143B52">
        <w:rPr>
          <w:rStyle w:val="TextoCar"/>
          <w:rFonts w:eastAsiaTheme="minorHAnsi"/>
        </w:rPr>
        <w:t>Z=-1.19, p= 0.234</w:t>
      </w:r>
      <w:r>
        <w:rPr>
          <w:rStyle w:val="TextoCar"/>
          <w:rFonts w:eastAsiaTheme="minorHAnsi"/>
        </w:rPr>
        <w:t>. Los resultados de la segunda experimentación 2  con 10 estudiantes no muestran la misma tendencia que los obtenidos en la experimentación 1, ya que en estos no existen diferencias significativas en la comparación intra-grupal y entre grupos.</w:t>
      </w:r>
    </w:p>
    <w:p w14:paraId="0C1C96F1" w14:textId="77777777" w:rsidR="007114D4" w:rsidRPr="00482B91" w:rsidRDefault="007114D4" w:rsidP="007114D4">
      <w:pPr>
        <w:pStyle w:val="Texto"/>
        <w:ind w:left="1416"/>
        <w:rPr>
          <w:rStyle w:val="TextoCar"/>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40C63F50" w14:textId="77777777" w:rsidTr="001F0C08">
        <w:trPr>
          <w:cantSplit/>
          <w:trHeight w:val="217"/>
        </w:trPr>
        <w:tc>
          <w:tcPr>
            <w:tcW w:w="7654" w:type="dxa"/>
            <w:gridSpan w:val="2"/>
            <w:vAlign w:val="center"/>
          </w:tcPr>
          <w:p w14:paraId="3FD746DC" w14:textId="77777777" w:rsidR="007114D4" w:rsidRPr="00C7447E" w:rsidRDefault="007114D4" w:rsidP="001F0C08">
            <w:pPr>
              <w:pStyle w:val="Texto"/>
              <w:spacing w:line="240" w:lineRule="auto"/>
              <w:ind w:left="0"/>
              <w:jc w:val="center"/>
              <w:rPr>
                <w:b/>
              </w:rPr>
            </w:pPr>
            <w:r w:rsidRPr="00AA3EDB">
              <w:rPr>
                <w:b/>
              </w:rPr>
              <w:t xml:space="preserve">Percepción de </w:t>
            </w:r>
            <w:r>
              <w:rPr>
                <w:b/>
              </w:rPr>
              <w:t>capacidad de herramientas para reflejar aporte real</w:t>
            </w:r>
          </w:p>
        </w:tc>
      </w:tr>
      <w:tr w:rsidR="007114D4" w14:paraId="12DC9F19" w14:textId="77777777" w:rsidTr="001F0C08">
        <w:trPr>
          <w:cantSplit/>
          <w:trHeight w:val="1134"/>
        </w:trPr>
        <w:tc>
          <w:tcPr>
            <w:tcW w:w="567" w:type="dxa"/>
            <w:textDirection w:val="btLr"/>
            <w:vAlign w:val="center"/>
          </w:tcPr>
          <w:p w14:paraId="1077AE4A"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t>Nivel de equidad</w:t>
            </w:r>
          </w:p>
        </w:tc>
        <w:tc>
          <w:tcPr>
            <w:tcW w:w="7087" w:type="dxa"/>
          </w:tcPr>
          <w:p w14:paraId="5A6618A2" w14:textId="77777777" w:rsidR="007114D4" w:rsidRDefault="007114D4" w:rsidP="001F0C08">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lang w:eastAsia="es-EC"/>
              </w:rPr>
              <w:drawing>
                <wp:inline distT="0" distB="0" distL="0" distR="0" wp14:anchorId="0643038E" wp14:editId="53EC02B3">
                  <wp:extent cx="4215897" cy="3369312"/>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8153" cy="3379107"/>
                          </a:xfrm>
                          <a:prstGeom prst="rect">
                            <a:avLst/>
                          </a:prstGeom>
                          <a:noFill/>
                          <a:ln>
                            <a:noFill/>
                          </a:ln>
                        </pic:spPr>
                      </pic:pic>
                    </a:graphicData>
                  </a:graphic>
                </wp:inline>
              </w:drawing>
            </w:r>
          </w:p>
          <w:p w14:paraId="19CBF132" w14:textId="77777777" w:rsidR="007114D4" w:rsidRDefault="007114D4" w:rsidP="001F0C08">
            <w:pPr>
              <w:autoSpaceDE w:val="0"/>
              <w:autoSpaceDN w:val="0"/>
              <w:adjustRightInd w:val="0"/>
              <w:rPr>
                <w:rFonts w:ascii="Times New Roman" w:hAnsi="Times New Roman" w:cs="Times New Roman"/>
                <w:sz w:val="24"/>
                <w:szCs w:val="24"/>
              </w:rPr>
            </w:pPr>
          </w:p>
          <w:p w14:paraId="3FF0C5AF" w14:textId="77777777" w:rsidR="007114D4" w:rsidRDefault="007114D4" w:rsidP="001F0C08">
            <w:pPr>
              <w:pStyle w:val="Texto"/>
              <w:spacing w:line="240" w:lineRule="auto"/>
              <w:ind w:left="0"/>
              <w:jc w:val="left"/>
              <w:rPr>
                <w:rStyle w:val="TextoCar"/>
                <w:rFonts w:eastAsiaTheme="minorHAnsi"/>
              </w:rPr>
            </w:pPr>
            <w:r>
              <w:rPr>
                <w:sz w:val="16"/>
                <w:szCs w:val="16"/>
              </w:rPr>
              <w:t>Figura 5.5</w:t>
            </w:r>
            <w:r w:rsidRPr="00C7447E">
              <w:rPr>
                <w:sz w:val="16"/>
                <w:szCs w:val="16"/>
              </w:rPr>
              <w:t>: Diagrama de cajas de las opiniones</w:t>
            </w:r>
            <w:r>
              <w:rPr>
                <w:sz w:val="16"/>
                <w:szCs w:val="16"/>
              </w:rPr>
              <w:t xml:space="preserve"> de alumnos sobre</w:t>
            </w:r>
            <w:r w:rsidRPr="00C7447E">
              <w:rPr>
                <w:sz w:val="16"/>
                <w:szCs w:val="16"/>
              </w:rPr>
              <w:t xml:space="preserve"> </w:t>
            </w:r>
            <w:r>
              <w:rPr>
                <w:sz w:val="16"/>
                <w:szCs w:val="16"/>
              </w:rPr>
              <w:t>capacidad de herramientas para reflejar aporte real</w:t>
            </w:r>
          </w:p>
        </w:tc>
      </w:tr>
    </w:tbl>
    <w:p w14:paraId="34D0315D" w14:textId="77777777" w:rsidR="007114D4" w:rsidRDefault="007114D4" w:rsidP="007114D4">
      <w:pPr>
        <w:pStyle w:val="Texto"/>
        <w:ind w:firstLine="591"/>
      </w:pPr>
    </w:p>
    <w:p w14:paraId="320287DD" w14:textId="77777777" w:rsidR="007114D4" w:rsidRDefault="007114D4" w:rsidP="007114D4">
      <w:pPr>
        <w:autoSpaceDE w:val="0"/>
        <w:autoSpaceDN w:val="0"/>
        <w:adjustRightInd w:val="0"/>
        <w:spacing w:after="0" w:line="240" w:lineRule="auto"/>
        <w:rPr>
          <w:rFonts w:ascii="Times New Roman" w:hAnsi="Times New Roman" w:cs="Times New Roman"/>
          <w:sz w:val="24"/>
          <w:szCs w:val="24"/>
        </w:rPr>
      </w:pPr>
    </w:p>
    <w:p w14:paraId="26230347" w14:textId="77777777" w:rsidR="007114D4" w:rsidRDefault="007114D4" w:rsidP="007114D4">
      <w:pPr>
        <w:autoSpaceDE w:val="0"/>
        <w:autoSpaceDN w:val="0"/>
        <w:adjustRightInd w:val="0"/>
        <w:spacing w:after="0" w:line="240" w:lineRule="auto"/>
        <w:rPr>
          <w:rFonts w:ascii="Times New Roman" w:hAnsi="Times New Roman" w:cs="Times New Roman"/>
          <w:sz w:val="24"/>
          <w:szCs w:val="24"/>
        </w:rPr>
      </w:pPr>
    </w:p>
    <w:p w14:paraId="2841740A" w14:textId="77777777" w:rsidR="007114D4" w:rsidRDefault="007114D4" w:rsidP="007114D4">
      <w:pPr>
        <w:autoSpaceDE w:val="0"/>
        <w:autoSpaceDN w:val="0"/>
        <w:adjustRightInd w:val="0"/>
        <w:spacing w:after="0" w:line="400" w:lineRule="atLeast"/>
        <w:rPr>
          <w:rFonts w:ascii="Times New Roman" w:hAnsi="Times New Roman" w:cs="Times New Roman"/>
          <w:sz w:val="24"/>
          <w:szCs w:val="24"/>
        </w:rPr>
      </w:pPr>
    </w:p>
    <w:p w14:paraId="720D74C7" w14:textId="77777777" w:rsidR="007114D4" w:rsidRDefault="007114D4" w:rsidP="007114D4">
      <w:pPr>
        <w:pStyle w:val="Texto"/>
        <w:ind w:firstLine="591"/>
        <w:rPr>
          <w:b/>
        </w:rPr>
      </w:pPr>
      <w:r>
        <w:rPr>
          <w:b/>
        </w:rPr>
        <w:t xml:space="preserve">Conformidad con </w:t>
      </w:r>
      <w:r w:rsidRPr="00AA3EDB">
        <w:rPr>
          <w:b/>
        </w:rPr>
        <w:t>calificación individual</w:t>
      </w:r>
    </w:p>
    <w:p w14:paraId="0945EBA2" w14:textId="77777777" w:rsidR="007114D4" w:rsidRDefault="007114D4" w:rsidP="007114D4">
      <w:pPr>
        <w:pStyle w:val="Texto"/>
        <w:ind w:left="1416"/>
        <w:rPr>
          <w:rStyle w:val="TextoCar"/>
          <w:rFonts w:eastAsiaTheme="minorHAnsi"/>
        </w:rPr>
      </w:pPr>
      <w:r>
        <w:t xml:space="preserve">Las opiniones, previas a la experimentación, recolectadas de los 10 estudiantes en cuanto a la calificación individual que obtienen individualmente en trabajos grupales muestran un nivel </w:t>
      </w:r>
      <w:r w:rsidRPr="007238A8">
        <w:rPr>
          <w:i/>
        </w:rPr>
        <w:t>Conforme</w:t>
      </w:r>
      <w:r>
        <w:t xml:space="preserve">.  Los resultados obtenidos en el test posterior, muestran opiniones bastante dispersas. Sin embargo, se debe considerar que el 50% tuvo una afectación positiva, esto se </w:t>
      </w:r>
      <w:r>
        <w:lastRenderedPageBreak/>
        <w:t xml:space="preserve">observa en el diagrama de cajas de la figura 5.6, donde la mediana se desplazó al nivel de </w:t>
      </w:r>
      <w:r w:rsidRPr="007238A8">
        <w:rPr>
          <w:i/>
        </w:rPr>
        <w:t>Total Conformidad</w:t>
      </w:r>
      <w:r>
        <w:t xml:space="preserve">. </w:t>
      </w:r>
      <w:r>
        <w:rPr>
          <w:rStyle w:val="TextoCar"/>
          <w:rFonts w:eastAsiaTheme="minorHAnsi"/>
        </w:rPr>
        <w:t>La prueba Wilcoxon mostró que las percepciones de los 10 alumnos acerca de cuán justa es su calificación individual en el post-test2 no fueron significativamente diferentes comparadas al pre-test Z</w:t>
      </w:r>
      <w:r w:rsidRPr="00347AAA">
        <w:rPr>
          <w:rStyle w:val="TextoCar"/>
          <w:rFonts w:eastAsiaTheme="minorHAnsi"/>
        </w:rPr>
        <w:t>=</w:t>
      </w:r>
      <w:r>
        <w:t>-0</w:t>
      </w:r>
      <w:r w:rsidRPr="00347AAA">
        <w:t>.</w:t>
      </w:r>
      <w:r>
        <w:t>44</w:t>
      </w:r>
      <w:r>
        <w:rPr>
          <w:rStyle w:val="TextoCar"/>
          <w:rFonts w:eastAsiaTheme="minorHAnsi"/>
        </w:rPr>
        <w:t xml:space="preserve">, p=0.66, ni en la comparación con el grupo de control </w:t>
      </w:r>
      <w:r w:rsidRPr="000C3839">
        <w:rPr>
          <w:rStyle w:val="TextoCar"/>
          <w:rFonts w:eastAsiaTheme="minorHAnsi"/>
        </w:rPr>
        <w:t>Z=-0.410 p=0.682</w:t>
      </w:r>
      <w:r>
        <w:rPr>
          <w:rStyle w:val="TextoCar"/>
          <w:rFonts w:eastAsiaTheme="minorHAnsi"/>
        </w:rPr>
        <w:t>.</w:t>
      </w:r>
    </w:p>
    <w:p w14:paraId="5A6D6AB6" w14:textId="77777777" w:rsidR="007114D4" w:rsidRPr="00347AAA" w:rsidRDefault="007114D4" w:rsidP="007114D4">
      <w:pPr>
        <w:pStyle w:val="Texto"/>
        <w:ind w:firstLine="591"/>
      </w:pPr>
    </w:p>
    <w:p w14:paraId="32A39F2F" w14:textId="77777777" w:rsidR="007114D4" w:rsidRDefault="007114D4" w:rsidP="007114D4">
      <w:pPr>
        <w:pStyle w:val="Sinespaciado"/>
      </w:pPr>
    </w:p>
    <w:p w14:paraId="4A1EAA76" w14:textId="77777777" w:rsidR="007114D4" w:rsidRDefault="007114D4" w:rsidP="007114D4">
      <w:pPr>
        <w:pStyle w:val="Sinespaciado"/>
      </w:pPr>
    </w:p>
    <w:p w14:paraId="157E4949" w14:textId="77777777" w:rsidR="007114D4" w:rsidRDefault="007114D4" w:rsidP="007114D4">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09F5FA11" w14:textId="77777777" w:rsidTr="001F0C08">
        <w:trPr>
          <w:cantSplit/>
          <w:trHeight w:val="217"/>
        </w:trPr>
        <w:tc>
          <w:tcPr>
            <w:tcW w:w="7654" w:type="dxa"/>
            <w:gridSpan w:val="2"/>
            <w:vAlign w:val="center"/>
          </w:tcPr>
          <w:p w14:paraId="28CE35E2" w14:textId="77777777" w:rsidR="007114D4" w:rsidRPr="00C7447E" w:rsidRDefault="007114D4" w:rsidP="001F0C08">
            <w:pPr>
              <w:pStyle w:val="Texto"/>
              <w:spacing w:line="240" w:lineRule="auto"/>
              <w:ind w:left="0"/>
              <w:jc w:val="center"/>
              <w:rPr>
                <w:b/>
              </w:rPr>
            </w:pPr>
            <w:r>
              <w:rPr>
                <w:b/>
              </w:rPr>
              <w:t>Conformidad con</w:t>
            </w:r>
            <w:r w:rsidRPr="00AA3EDB">
              <w:rPr>
                <w:b/>
              </w:rPr>
              <w:t xml:space="preserve"> calificación individual</w:t>
            </w:r>
          </w:p>
        </w:tc>
      </w:tr>
      <w:tr w:rsidR="007114D4" w14:paraId="4B5A20FC" w14:textId="77777777" w:rsidTr="001F0C08">
        <w:trPr>
          <w:cantSplit/>
          <w:trHeight w:val="1134"/>
        </w:trPr>
        <w:tc>
          <w:tcPr>
            <w:tcW w:w="567" w:type="dxa"/>
            <w:textDirection w:val="btLr"/>
            <w:vAlign w:val="center"/>
          </w:tcPr>
          <w:p w14:paraId="3C872549"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t>Nivel de conformidad</w:t>
            </w:r>
          </w:p>
        </w:tc>
        <w:tc>
          <w:tcPr>
            <w:tcW w:w="7087" w:type="dxa"/>
          </w:tcPr>
          <w:p w14:paraId="27AE2375" w14:textId="77777777" w:rsidR="007114D4" w:rsidRDefault="007114D4" w:rsidP="001F0C08">
            <w:pPr>
              <w:pStyle w:val="Texto"/>
              <w:spacing w:line="240" w:lineRule="auto"/>
              <w:ind w:left="0"/>
              <w:jc w:val="left"/>
              <w:rPr>
                <w:sz w:val="16"/>
                <w:szCs w:val="16"/>
              </w:rPr>
            </w:pPr>
            <w:r w:rsidRPr="00AE5C8E">
              <w:rPr>
                <w:noProof/>
                <w:sz w:val="16"/>
                <w:szCs w:val="16"/>
              </w:rPr>
              <w:drawing>
                <wp:inline distT="0" distB="0" distL="0" distR="0" wp14:anchorId="20307C00" wp14:editId="7F11BFD9">
                  <wp:extent cx="3836467" cy="3228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41323" cy="3233062"/>
                          </a:xfrm>
                          <a:prstGeom prst="rect">
                            <a:avLst/>
                          </a:prstGeom>
                        </pic:spPr>
                      </pic:pic>
                    </a:graphicData>
                  </a:graphic>
                </wp:inline>
              </w:drawing>
            </w:r>
          </w:p>
          <w:p w14:paraId="5E931359" w14:textId="77777777" w:rsidR="007114D4" w:rsidRDefault="007114D4" w:rsidP="001F0C08">
            <w:pPr>
              <w:pStyle w:val="Texto"/>
              <w:spacing w:line="240" w:lineRule="auto"/>
              <w:ind w:left="0"/>
              <w:jc w:val="left"/>
              <w:rPr>
                <w:rStyle w:val="TextoCar"/>
                <w:rFonts w:eastAsiaTheme="minorHAnsi"/>
              </w:rPr>
            </w:pPr>
            <w:r w:rsidRPr="00C7447E">
              <w:rPr>
                <w:sz w:val="16"/>
                <w:szCs w:val="16"/>
              </w:rPr>
              <w:t xml:space="preserve">Figura </w:t>
            </w:r>
            <w:r>
              <w:rPr>
                <w:sz w:val="16"/>
                <w:szCs w:val="16"/>
              </w:rPr>
              <w:t>5.6: Diagrama de cajas de la conformidad de estudiantes sobre calificaciones individuales</w:t>
            </w:r>
          </w:p>
        </w:tc>
      </w:tr>
    </w:tbl>
    <w:p w14:paraId="5BB053B7" w14:textId="77777777" w:rsidR="007114D4" w:rsidRPr="00094848" w:rsidRDefault="007114D4" w:rsidP="007114D4">
      <w:pPr>
        <w:pStyle w:val="Sinespaciado"/>
      </w:pPr>
    </w:p>
    <w:p w14:paraId="16886A1A" w14:textId="77777777" w:rsidR="007114D4" w:rsidRDefault="007114D4" w:rsidP="007114D4">
      <w:pPr>
        <w:pStyle w:val="Sinespaciado"/>
      </w:pPr>
    </w:p>
    <w:p w14:paraId="0A5B1A07" w14:textId="77777777" w:rsidR="007114D4" w:rsidRDefault="007114D4" w:rsidP="007114D4">
      <w:pPr>
        <w:pStyle w:val="Sinespaciado"/>
      </w:pPr>
    </w:p>
    <w:p w14:paraId="640222F5" w14:textId="77777777" w:rsidR="007114D4" w:rsidRPr="00AA3EDB" w:rsidRDefault="007114D4" w:rsidP="007114D4">
      <w:pPr>
        <w:pStyle w:val="Sinespaciado"/>
      </w:pPr>
    </w:p>
    <w:p w14:paraId="4103F57C" w14:textId="77777777" w:rsidR="007114D4" w:rsidRDefault="007114D4" w:rsidP="007114D4">
      <w:pPr>
        <w:pStyle w:val="Subtitulocapitulo"/>
        <w:numPr>
          <w:ilvl w:val="0"/>
          <w:numId w:val="0"/>
        </w:numPr>
        <w:ind w:left="792"/>
      </w:pPr>
    </w:p>
    <w:p w14:paraId="4FED5FC7" w14:textId="77777777" w:rsidR="007114D4" w:rsidRDefault="007114D4" w:rsidP="007114D4">
      <w:pPr>
        <w:pStyle w:val="Subtitulocapitulo"/>
        <w:numPr>
          <w:ilvl w:val="0"/>
          <w:numId w:val="0"/>
        </w:numPr>
        <w:ind w:left="792"/>
      </w:pPr>
    </w:p>
    <w:p w14:paraId="608024F1" w14:textId="77777777" w:rsidR="007114D4" w:rsidRDefault="007114D4" w:rsidP="007114D4">
      <w:pPr>
        <w:pStyle w:val="Texto"/>
        <w:ind w:firstLine="591"/>
        <w:rPr>
          <w:b/>
        </w:rPr>
      </w:pPr>
    </w:p>
    <w:p w14:paraId="2F160E9D" w14:textId="77777777" w:rsidR="007114D4" w:rsidRDefault="007114D4" w:rsidP="007114D4">
      <w:pPr>
        <w:pStyle w:val="Texto"/>
        <w:ind w:firstLine="591"/>
        <w:rPr>
          <w:b/>
        </w:rPr>
      </w:pPr>
      <w:r>
        <w:rPr>
          <w:b/>
        </w:rPr>
        <w:t>Conformidad con</w:t>
      </w:r>
      <w:r w:rsidRPr="00FD792A">
        <w:rPr>
          <w:b/>
        </w:rPr>
        <w:t xml:space="preserve"> calificación grupal</w:t>
      </w:r>
    </w:p>
    <w:p w14:paraId="7C3B6770" w14:textId="77777777" w:rsidR="007114D4" w:rsidRDefault="007114D4" w:rsidP="007114D4">
      <w:pPr>
        <w:pStyle w:val="Texto"/>
        <w:ind w:left="1416"/>
        <w:rPr>
          <w:rStyle w:val="TextoCar"/>
          <w:rFonts w:eastAsiaTheme="minorHAnsi"/>
        </w:rPr>
      </w:pPr>
      <w:r>
        <w:t xml:space="preserve">Las opiniones recolectadas de los 10 estudiantes en el pre-test, se ubican en el nivel </w:t>
      </w:r>
      <w:r>
        <w:rPr>
          <w:i/>
        </w:rPr>
        <w:t>Conforme</w:t>
      </w:r>
      <w:r>
        <w:t xml:space="preserve"> en cuanto a la  calificación que obtienen de manera grupal. En el post test2, las opiniones son más dispersas. Sin embargo existió un desplazamiento positivo de las opiniones como lo  muestra la figura 5.7. </w:t>
      </w:r>
      <w:r>
        <w:rPr>
          <w:rStyle w:val="TextoCar"/>
          <w:rFonts w:eastAsiaTheme="minorHAnsi"/>
        </w:rPr>
        <w:t>La prueba Wilcoxon mostró que las percepciones  de los 10 estudiantes acerca de cuán justa es su calificación grupal en el post-test2 no fueron significativamente mayores comparadas  con las del pre-test Z</w:t>
      </w:r>
      <w:r w:rsidRPr="00347AAA">
        <w:rPr>
          <w:rStyle w:val="TextoCar"/>
          <w:rFonts w:eastAsiaTheme="minorHAnsi"/>
        </w:rPr>
        <w:t>=</w:t>
      </w:r>
      <w:r w:rsidRPr="00347AAA">
        <w:t>-</w:t>
      </w:r>
      <w:r>
        <w:t>1.667</w:t>
      </w:r>
      <w:r>
        <w:rPr>
          <w:rStyle w:val="TextoCar"/>
          <w:rFonts w:eastAsiaTheme="minorHAnsi"/>
        </w:rPr>
        <w:t xml:space="preserve">, p=0.096. Tampoco existieron diferencias en la comparación con el grupo de control </w:t>
      </w:r>
      <w:r w:rsidRPr="00986E44">
        <w:rPr>
          <w:rStyle w:val="TextoCar"/>
          <w:rFonts w:eastAsiaTheme="minorHAnsi"/>
        </w:rPr>
        <w:t>Z=-1.101 p=0.271</w:t>
      </w:r>
      <w:r>
        <w:rPr>
          <w:rStyle w:val="TextoCar"/>
          <w:rFonts w:eastAsiaTheme="minorHAnsi"/>
        </w:rPr>
        <w:t>.</w:t>
      </w: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7114D4" w14:paraId="1BBF0D46" w14:textId="77777777" w:rsidTr="001F0C08">
        <w:trPr>
          <w:cantSplit/>
          <w:trHeight w:val="217"/>
        </w:trPr>
        <w:tc>
          <w:tcPr>
            <w:tcW w:w="7654" w:type="dxa"/>
            <w:gridSpan w:val="2"/>
            <w:vAlign w:val="center"/>
          </w:tcPr>
          <w:p w14:paraId="0DFC1BB1" w14:textId="77777777" w:rsidR="007114D4" w:rsidRPr="001528B0" w:rsidRDefault="007114D4" w:rsidP="001F0C08">
            <w:pPr>
              <w:pStyle w:val="Texto"/>
              <w:rPr>
                <w:b/>
              </w:rPr>
            </w:pPr>
            <w:r>
              <w:rPr>
                <w:b/>
              </w:rPr>
              <w:t>Conformidad con</w:t>
            </w:r>
            <w:r w:rsidRPr="001528B0">
              <w:rPr>
                <w:b/>
              </w:rPr>
              <w:t xml:space="preserve"> calificación grupal</w:t>
            </w:r>
          </w:p>
        </w:tc>
      </w:tr>
      <w:tr w:rsidR="007114D4" w14:paraId="55E5044D" w14:textId="77777777" w:rsidTr="001F0C08">
        <w:trPr>
          <w:cantSplit/>
          <w:trHeight w:val="1134"/>
        </w:trPr>
        <w:tc>
          <w:tcPr>
            <w:tcW w:w="567" w:type="dxa"/>
            <w:textDirection w:val="btLr"/>
            <w:vAlign w:val="center"/>
          </w:tcPr>
          <w:p w14:paraId="0B6D0435" w14:textId="77777777" w:rsidR="007114D4" w:rsidRDefault="007114D4" w:rsidP="001F0C08">
            <w:pPr>
              <w:pStyle w:val="Texto"/>
              <w:spacing w:line="240" w:lineRule="auto"/>
              <w:ind w:left="113" w:right="113"/>
              <w:jc w:val="center"/>
              <w:rPr>
                <w:rStyle w:val="TextoCar"/>
                <w:rFonts w:eastAsiaTheme="minorHAnsi"/>
              </w:rPr>
            </w:pPr>
            <w:r>
              <w:rPr>
                <w:rStyle w:val="TextoCar"/>
                <w:rFonts w:eastAsiaTheme="minorHAnsi"/>
              </w:rPr>
              <w:lastRenderedPageBreak/>
              <w:t>Nivel de conformidad</w:t>
            </w:r>
          </w:p>
        </w:tc>
        <w:tc>
          <w:tcPr>
            <w:tcW w:w="7087" w:type="dxa"/>
          </w:tcPr>
          <w:p w14:paraId="70472D8F" w14:textId="77777777" w:rsidR="007114D4" w:rsidRDefault="007114D4" w:rsidP="001F0C08">
            <w:pPr>
              <w:autoSpaceDE w:val="0"/>
              <w:autoSpaceDN w:val="0"/>
              <w:adjustRightInd w:val="0"/>
              <w:rPr>
                <w:rFonts w:ascii="Times New Roman" w:hAnsi="Times New Roman" w:cs="Times New Roman"/>
                <w:sz w:val="24"/>
                <w:szCs w:val="24"/>
              </w:rPr>
            </w:pPr>
            <w:r w:rsidRPr="00977E4C">
              <w:rPr>
                <w:rFonts w:ascii="Times New Roman" w:hAnsi="Times New Roman" w:cs="Times New Roman"/>
                <w:noProof/>
                <w:sz w:val="24"/>
                <w:szCs w:val="24"/>
                <w:lang w:eastAsia="es-EC"/>
              </w:rPr>
              <w:drawing>
                <wp:inline distT="0" distB="0" distL="0" distR="0" wp14:anchorId="66F9DC58" wp14:editId="1A870732">
                  <wp:extent cx="3619888" cy="304669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2293" cy="3057132"/>
                          </a:xfrm>
                          <a:prstGeom prst="rect">
                            <a:avLst/>
                          </a:prstGeom>
                        </pic:spPr>
                      </pic:pic>
                    </a:graphicData>
                  </a:graphic>
                </wp:inline>
              </w:drawing>
            </w:r>
          </w:p>
          <w:p w14:paraId="75ABABA6" w14:textId="77777777" w:rsidR="007114D4" w:rsidRDefault="007114D4" w:rsidP="001F0C08">
            <w:pPr>
              <w:pStyle w:val="Texto"/>
              <w:spacing w:line="240" w:lineRule="auto"/>
              <w:ind w:left="0"/>
              <w:jc w:val="left"/>
              <w:rPr>
                <w:rStyle w:val="TextoCar"/>
                <w:rFonts w:eastAsiaTheme="minorHAnsi"/>
              </w:rPr>
            </w:pPr>
            <w:r>
              <w:rPr>
                <w:sz w:val="16"/>
                <w:szCs w:val="16"/>
              </w:rPr>
              <w:t>Figura 5.7: Diagrama de cajas de la conformidad de estudiantes sobre calificaciones grupales</w:t>
            </w:r>
          </w:p>
        </w:tc>
      </w:tr>
    </w:tbl>
    <w:p w14:paraId="4DE2E7B2" w14:textId="77777777" w:rsidR="007114D4" w:rsidRDefault="007114D4" w:rsidP="007114D4">
      <w:pPr>
        <w:pStyle w:val="Texto"/>
        <w:ind w:left="360"/>
      </w:pPr>
    </w:p>
    <w:p w14:paraId="14DF7CD2" w14:textId="77777777" w:rsidR="007114D4" w:rsidRDefault="007114D4" w:rsidP="007114D4">
      <w:pPr>
        <w:pStyle w:val="Subtitulocapitulo"/>
      </w:pPr>
      <w:r w:rsidRPr="00554737">
        <w:t>FUNCIONALIDAD</w:t>
      </w:r>
    </w:p>
    <w:p w14:paraId="5CC44001" w14:textId="77777777" w:rsidR="007114D4" w:rsidRDefault="007114D4" w:rsidP="007114D4">
      <w:pPr>
        <w:pStyle w:val="Texto"/>
        <w:ind w:left="1416"/>
      </w:pPr>
      <w:r>
        <w:t>Las pruebas realizadas al sistema desarrollado se han realizado utilizando un enfoque de caja negra a través de pruebas unitarias utilizando JUnit. Estas pruebas de ejecutaron en cada uno los métodos críticos identificados en el Cliente Gráfico desarrollado en la plataforma Java. Los resultados de estas pruebas de acuerdo se encuentran ubicados en el anexo A.</w:t>
      </w:r>
    </w:p>
    <w:p w14:paraId="6FD85DA6" w14:textId="77777777" w:rsidR="007114D4" w:rsidRPr="00554737" w:rsidRDefault="007114D4" w:rsidP="007114D4">
      <w:pPr>
        <w:pStyle w:val="Subtitulocapitulo"/>
        <w:numPr>
          <w:ilvl w:val="0"/>
          <w:numId w:val="0"/>
        </w:numPr>
        <w:ind w:left="792"/>
      </w:pPr>
    </w:p>
    <w:p w14:paraId="5A8D89BC" w14:textId="77777777" w:rsidR="007114D4" w:rsidRDefault="007114D4" w:rsidP="007114D4">
      <w:pPr>
        <w:pStyle w:val="Subtitulocapitulo"/>
      </w:pPr>
      <w:r w:rsidRPr="00554737">
        <w:t>USABILIDAD</w:t>
      </w:r>
    </w:p>
    <w:p w14:paraId="02E9E8D0" w14:textId="77777777" w:rsidR="007114D4" w:rsidRPr="00554737" w:rsidRDefault="007114D4" w:rsidP="007114D4">
      <w:pPr>
        <w:pStyle w:val="Texto"/>
        <w:ind w:left="1416"/>
      </w:pPr>
      <w:r>
        <w:t xml:space="preserve">Para la recolección de los datos de la prueba de usabilidad, se les solicitó a los estudiantes que utilizaron la superficie colaborativa llenar un formulario de usabilidad para que </w:t>
      </w:r>
      <w:r>
        <w:lastRenderedPageBreak/>
        <w:t>evaluaran la última versión de la solución (ver Anexo B). Los resultados de estas pruebas serán mostradas a través de 3 conceptos diferentes. Facilidad de uso, satisfacción del usuario y utilidad.</w:t>
      </w:r>
    </w:p>
    <w:p w14:paraId="62951C2C" w14:textId="77777777" w:rsidR="007114D4" w:rsidRDefault="007114D4" w:rsidP="007114D4">
      <w:pPr>
        <w:pStyle w:val="Subtitulocapitulo"/>
        <w:numPr>
          <w:ilvl w:val="2"/>
          <w:numId w:val="1"/>
        </w:numPr>
      </w:pPr>
      <w:r w:rsidRPr="00554737">
        <w:t>FACILIDAD</w:t>
      </w:r>
    </w:p>
    <w:p w14:paraId="0D66AF10" w14:textId="77777777" w:rsidR="007114D4" w:rsidRDefault="007114D4" w:rsidP="007114D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3756B295" w14:textId="77777777" w:rsidR="007114D4" w:rsidRPr="002D594B" w:rsidRDefault="007114D4" w:rsidP="007114D4">
      <w:pPr>
        <w:pStyle w:val="Texto"/>
        <w:ind w:left="2124"/>
      </w:pPr>
      <w:r>
        <w:t>Los resultados en la figura 5.7 muestran que el 91% de los estudiantes calificaron como fácil o muy fácil la utilización de la mesa colaborativa para completar las tareas requeridas. Mientras que al 9% opinaron que no era ni fácil ni difícil. Ninguna calificación negativa fue reportada por los estudiantes.</w:t>
      </w:r>
    </w:p>
    <w:p w14:paraId="140DD9B2" w14:textId="77777777" w:rsidR="007114D4" w:rsidRDefault="007114D4" w:rsidP="007114D4">
      <w:pPr>
        <w:pStyle w:val="Subtitulocapitulo"/>
        <w:numPr>
          <w:ilvl w:val="0"/>
          <w:numId w:val="0"/>
        </w:numPr>
        <w:ind w:left="1224"/>
      </w:pPr>
      <w:r>
        <w:rPr>
          <w:noProof/>
        </w:rPr>
        <w:lastRenderedPageBreak/>
        <w:drawing>
          <wp:inline distT="0" distB="0" distL="0" distR="0" wp14:anchorId="492BB9DE" wp14:editId="2D865609">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26533CA" w14:textId="77777777" w:rsidR="007114D4" w:rsidRDefault="007114D4" w:rsidP="007114D4">
      <w:pPr>
        <w:pStyle w:val="NombreCapitulo"/>
        <w:numPr>
          <w:ilvl w:val="0"/>
          <w:numId w:val="0"/>
        </w:numPr>
        <w:ind w:left="360"/>
        <w:jc w:val="center"/>
        <w:rPr>
          <w:sz w:val="16"/>
          <w:szCs w:val="16"/>
        </w:rPr>
      </w:pPr>
      <w:r>
        <w:rPr>
          <w:sz w:val="16"/>
          <w:szCs w:val="16"/>
        </w:rPr>
        <w:t>Figura 5.7</w:t>
      </w:r>
      <w:r w:rsidRPr="000F38C4">
        <w:rPr>
          <w:sz w:val="16"/>
          <w:szCs w:val="16"/>
        </w:rPr>
        <w:t>:</w:t>
      </w:r>
      <w:r w:rsidRPr="000F38C4">
        <w:rPr>
          <w:b w:val="0"/>
          <w:sz w:val="16"/>
          <w:szCs w:val="16"/>
        </w:rPr>
        <w:t xml:space="preserve"> </w:t>
      </w:r>
      <w:r>
        <w:rPr>
          <w:b w:val="0"/>
          <w:sz w:val="16"/>
          <w:szCs w:val="16"/>
        </w:rPr>
        <w:t>Opinión de estudiantes acerca de la facilidad de uso de la superficie colaborativa.</w:t>
      </w:r>
    </w:p>
    <w:p w14:paraId="2F80BA14" w14:textId="77777777" w:rsidR="007114D4" w:rsidRPr="00554737" w:rsidRDefault="007114D4" w:rsidP="007114D4">
      <w:pPr>
        <w:pStyle w:val="Subtitulocapitulo"/>
        <w:numPr>
          <w:ilvl w:val="0"/>
          <w:numId w:val="0"/>
        </w:numPr>
      </w:pPr>
    </w:p>
    <w:p w14:paraId="786F681B" w14:textId="77777777" w:rsidR="007114D4" w:rsidRDefault="007114D4" w:rsidP="007114D4">
      <w:pPr>
        <w:pStyle w:val="Subtitulocapitulo"/>
        <w:numPr>
          <w:ilvl w:val="2"/>
          <w:numId w:val="1"/>
        </w:numPr>
      </w:pPr>
      <w:r w:rsidRPr="00554737">
        <w:t>SATISFACCIÓN</w:t>
      </w:r>
    </w:p>
    <w:p w14:paraId="64F9C1A7" w14:textId="77777777" w:rsidR="007114D4" w:rsidRDefault="007114D4" w:rsidP="007114D4">
      <w:pPr>
        <w:pStyle w:val="Texto"/>
        <w:ind w:left="2124"/>
      </w:pPr>
      <w:r>
        <w:t>Al concluir la realización de las tareas de la prueba de usabilidad, se les preguntó a los estudiantes acerca de su satisfacción al utilizar la superficie colaborativa. Los resultados que se muestran en la figura 5.8 muestran que el 70% de los estudiantes opinaron que su experiencia fue satisfactoria. El 30% restante opinó que su experiencia fue muy satisfactoria. Ninguna observación negativa dieron los estudiantes respecto a su utilización.</w:t>
      </w:r>
    </w:p>
    <w:p w14:paraId="5C870898" w14:textId="77777777" w:rsidR="007114D4" w:rsidRDefault="007114D4" w:rsidP="007114D4">
      <w:pPr>
        <w:pStyle w:val="Prrafodelista"/>
        <w:jc w:val="center"/>
      </w:pPr>
      <w:r>
        <w:rPr>
          <w:noProof/>
          <w:lang w:eastAsia="es-EC"/>
        </w:rPr>
        <w:lastRenderedPageBreak/>
        <w:drawing>
          <wp:inline distT="0" distB="0" distL="0" distR="0" wp14:anchorId="159F6FB0" wp14:editId="208C734E">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361A2C2" w14:textId="77777777" w:rsidR="007114D4" w:rsidRDefault="007114D4" w:rsidP="007114D4">
      <w:pPr>
        <w:pStyle w:val="NombreCapitulo"/>
        <w:numPr>
          <w:ilvl w:val="0"/>
          <w:numId w:val="0"/>
        </w:numPr>
        <w:ind w:left="360"/>
        <w:jc w:val="center"/>
        <w:rPr>
          <w:sz w:val="16"/>
          <w:szCs w:val="16"/>
        </w:rPr>
      </w:pPr>
      <w:r>
        <w:rPr>
          <w:sz w:val="16"/>
          <w:szCs w:val="16"/>
        </w:rPr>
        <w:t>Figura 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3ADC9C4" w14:textId="77777777" w:rsidR="007114D4" w:rsidRDefault="007114D4" w:rsidP="007114D4">
      <w:pPr>
        <w:pStyle w:val="Prrafodelista"/>
      </w:pPr>
    </w:p>
    <w:p w14:paraId="0D221D27" w14:textId="77777777" w:rsidR="007114D4" w:rsidRPr="00554737" w:rsidRDefault="007114D4" w:rsidP="007114D4">
      <w:pPr>
        <w:pStyle w:val="Subtitulocapitulo"/>
        <w:numPr>
          <w:ilvl w:val="0"/>
          <w:numId w:val="0"/>
        </w:numPr>
        <w:tabs>
          <w:tab w:val="left" w:pos="3810"/>
        </w:tabs>
        <w:ind w:left="1224"/>
      </w:pPr>
      <w:r>
        <w:tab/>
      </w:r>
    </w:p>
    <w:p w14:paraId="70C51670" w14:textId="77777777" w:rsidR="007114D4" w:rsidRPr="00554737" w:rsidRDefault="007114D4" w:rsidP="007114D4">
      <w:pPr>
        <w:pStyle w:val="Subtitulocapitulo"/>
        <w:numPr>
          <w:ilvl w:val="2"/>
          <w:numId w:val="1"/>
        </w:numPr>
      </w:pPr>
      <w:r w:rsidRPr="00554737">
        <w:t>UTILIDAD</w:t>
      </w:r>
    </w:p>
    <w:p w14:paraId="53FACC82" w14:textId="77777777" w:rsidR="007114D4" w:rsidRDefault="007114D4" w:rsidP="007114D4">
      <w:pPr>
        <w:spacing w:line="240" w:lineRule="auto"/>
        <w:jc w:val="both"/>
        <w:rPr>
          <w:rFonts w:ascii="Arial" w:eastAsia="Times New Roman" w:hAnsi="Arial" w:cs="Arial"/>
          <w:b/>
          <w:sz w:val="24"/>
          <w:szCs w:val="24"/>
          <w:lang w:eastAsia="es-EC"/>
        </w:rPr>
      </w:pPr>
    </w:p>
    <w:p w14:paraId="578480F3" w14:textId="77777777" w:rsidR="007114D4" w:rsidRPr="00D00224" w:rsidRDefault="007114D4" w:rsidP="007114D4">
      <w:pPr>
        <w:pStyle w:val="Texto"/>
        <w:ind w:left="2124"/>
      </w:pPr>
      <w:r>
        <w:t>Durante la ejecución de la prueba de usabilidad, 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1153CF6F" w14:textId="77777777" w:rsidR="007114D4" w:rsidRDefault="007114D4" w:rsidP="007114D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47302BEF" wp14:editId="1E125D4C">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749910A" w14:textId="77777777" w:rsidR="007114D4" w:rsidRDefault="007114D4" w:rsidP="007114D4">
      <w:pPr>
        <w:pStyle w:val="NombreCapitulo"/>
        <w:numPr>
          <w:ilvl w:val="0"/>
          <w:numId w:val="0"/>
        </w:numPr>
        <w:ind w:left="360"/>
        <w:jc w:val="center"/>
        <w:rPr>
          <w:sz w:val="16"/>
          <w:szCs w:val="16"/>
        </w:rPr>
      </w:pPr>
      <w:r>
        <w:rPr>
          <w:sz w:val="16"/>
          <w:szCs w:val="16"/>
        </w:rPr>
        <w:t>Figura 5.9</w:t>
      </w:r>
      <w:r w:rsidRPr="000F38C4">
        <w:rPr>
          <w:sz w:val="16"/>
          <w:szCs w:val="16"/>
        </w:rPr>
        <w:t>:</w:t>
      </w:r>
      <w:r w:rsidRPr="000F38C4">
        <w:rPr>
          <w:b w:val="0"/>
          <w:sz w:val="16"/>
          <w:szCs w:val="16"/>
        </w:rPr>
        <w:t xml:space="preserve"> </w:t>
      </w:r>
      <w:r>
        <w:rPr>
          <w:b w:val="0"/>
          <w:sz w:val="16"/>
          <w:szCs w:val="16"/>
        </w:rPr>
        <w:t>Nivel de utilidad percibido por los estudiantes de la superficie colaborativa.</w:t>
      </w:r>
    </w:p>
    <w:p w14:paraId="3C4E23EB" w14:textId="77777777" w:rsidR="007114D4" w:rsidRDefault="007114D4" w:rsidP="007114D4">
      <w:pPr>
        <w:rPr>
          <w:rFonts w:ascii="Arial" w:eastAsia="Times New Roman" w:hAnsi="Arial" w:cs="Arial"/>
          <w:b/>
          <w:bCs/>
          <w:color w:val="000000"/>
          <w:sz w:val="40"/>
          <w:szCs w:val="23"/>
          <w:lang w:eastAsia="es-EC"/>
        </w:rPr>
      </w:pPr>
      <w:r>
        <w:br w:type="page"/>
      </w:r>
    </w:p>
    <w:p w14:paraId="1CC4CECE" w14:textId="77777777" w:rsidR="007114D4" w:rsidRDefault="007114D4" w:rsidP="007114D4">
      <w:pPr>
        <w:pStyle w:val="NumeroCapitulo"/>
      </w:pPr>
    </w:p>
    <w:p w14:paraId="453E85E9" w14:textId="77777777" w:rsidR="007114D4" w:rsidRDefault="007114D4" w:rsidP="007114D4">
      <w:pPr>
        <w:pStyle w:val="NumeroCapitulo"/>
      </w:pPr>
    </w:p>
    <w:p w14:paraId="0AA403A7" w14:textId="77777777" w:rsidR="007114D4" w:rsidRDefault="007114D4" w:rsidP="007114D4">
      <w:pPr>
        <w:pStyle w:val="NumeroCapitulo"/>
      </w:pPr>
    </w:p>
    <w:p w14:paraId="512CE67F" w14:textId="77777777" w:rsidR="007114D4" w:rsidRDefault="007114D4" w:rsidP="007114D4">
      <w:pPr>
        <w:pStyle w:val="NumeroCapitulo"/>
      </w:pPr>
    </w:p>
    <w:p w14:paraId="42938541" w14:textId="77777777" w:rsidR="007114D4" w:rsidRDefault="007114D4" w:rsidP="007114D4">
      <w:pPr>
        <w:pStyle w:val="NumeroCapitulo"/>
      </w:pPr>
    </w:p>
    <w:p w14:paraId="306BF6C4" w14:textId="77777777" w:rsidR="007114D4" w:rsidRDefault="007114D4" w:rsidP="007114D4">
      <w:pPr>
        <w:pStyle w:val="NumeroCapitulo"/>
      </w:pPr>
    </w:p>
    <w:p w14:paraId="38E6831D" w14:textId="77777777" w:rsidR="007114D4" w:rsidRDefault="007114D4" w:rsidP="007114D4">
      <w:pPr>
        <w:pStyle w:val="NumeroCapitulo"/>
      </w:pPr>
      <w:r>
        <w:t>CAPÍTULO VI.</w:t>
      </w:r>
    </w:p>
    <w:p w14:paraId="7E40B511" w14:textId="77777777" w:rsidR="007114D4" w:rsidRDefault="007114D4" w:rsidP="007114D4">
      <w:pPr>
        <w:pStyle w:val="NombreCapitulo"/>
      </w:pPr>
      <w:r>
        <w:t>DISCUSIÓN</w:t>
      </w:r>
      <w:r w:rsidRPr="00080C4E">
        <w:t xml:space="preserve"> DE RESULTADOS</w:t>
      </w:r>
    </w:p>
    <w:p w14:paraId="136F3C99" w14:textId="77777777" w:rsidR="007114D4" w:rsidRDefault="007114D4" w:rsidP="007114D4">
      <w:pPr>
        <w:pStyle w:val="Texto"/>
        <w:ind w:left="360"/>
      </w:pPr>
      <w:r>
        <w:t>Este capítulo contiene la discusión de los resultados obtenido en la experimentación y pruebas de usabilidad. Implicaciones y limitaciones de estas pruebas son mencionadas</w:t>
      </w:r>
    </w:p>
    <w:p w14:paraId="2D7470F5" w14:textId="77777777" w:rsidR="007114D4" w:rsidRDefault="007114D4" w:rsidP="007114D4">
      <w:pPr>
        <w:pStyle w:val="Texto"/>
        <w:ind w:left="360"/>
      </w:pPr>
      <w:r>
        <w:t>.</w:t>
      </w:r>
    </w:p>
    <w:p w14:paraId="671E2365" w14:textId="77777777" w:rsidR="007114D4" w:rsidRPr="00554737" w:rsidRDefault="007114D4" w:rsidP="007114D4">
      <w:pPr>
        <w:pStyle w:val="Prrafodelista"/>
        <w:numPr>
          <w:ilvl w:val="0"/>
          <w:numId w:val="8"/>
        </w:numPr>
        <w:spacing w:after="0" w:line="240" w:lineRule="auto"/>
        <w:jc w:val="both"/>
        <w:rPr>
          <w:rFonts w:ascii="Arial" w:eastAsia="Times New Roman" w:hAnsi="Arial" w:cs="Arial"/>
          <w:b/>
          <w:vanish/>
          <w:sz w:val="24"/>
          <w:szCs w:val="24"/>
          <w:lang w:eastAsia="es-EC"/>
        </w:rPr>
      </w:pPr>
    </w:p>
    <w:p w14:paraId="0A40C2F8" w14:textId="77777777" w:rsidR="007114D4" w:rsidRDefault="007114D4" w:rsidP="007114D4">
      <w:pPr>
        <w:pStyle w:val="Subtitulocapitulo"/>
      </w:pPr>
      <w:r w:rsidRPr="00554737">
        <w:t>DISCUSIÓN DE EXPERIMENTO</w:t>
      </w:r>
      <w:r>
        <w:t>S</w:t>
      </w:r>
      <w:r w:rsidRPr="00554737">
        <w:t xml:space="preserve"> Y PRUEBAS</w:t>
      </w:r>
    </w:p>
    <w:p w14:paraId="71845F6F" w14:textId="77777777" w:rsidR="007114D4" w:rsidRPr="00CC1ECD" w:rsidRDefault="007114D4" w:rsidP="007114D4">
      <w:pPr>
        <w:pStyle w:val="Texto"/>
        <w:ind w:left="1416"/>
        <w:rPr>
          <w:b/>
        </w:rPr>
      </w:pPr>
      <w:r w:rsidRPr="00CC1ECD">
        <w:rPr>
          <w:b/>
        </w:rPr>
        <w:t>Usabilidad</w:t>
      </w:r>
    </w:p>
    <w:p w14:paraId="7E4E2021" w14:textId="77777777" w:rsidR="007114D4" w:rsidRDefault="007114D4" w:rsidP="007114D4">
      <w:pPr>
        <w:pStyle w:val="Texto"/>
        <w:ind w:left="1416"/>
      </w:pPr>
      <w:r>
        <w:t xml:space="preserve">Los aspectos en los que se probó la usabilidad del sistema, dieron resultados satisfactorios. El 90% de los usuarios calificaron a la facilidad de uso del sistema,  la satisfacción, y, la </w:t>
      </w:r>
      <w:r>
        <w:lastRenderedPageBreak/>
        <w:t xml:space="preserve">utilidad que percibieron,  en un nivel alto (4-5). Lo cual asegura que la solución es factible para la utilización en el diseño de software. </w:t>
      </w:r>
    </w:p>
    <w:p w14:paraId="1633871B" w14:textId="77777777" w:rsidR="007114D4" w:rsidRDefault="007114D4" w:rsidP="007114D4">
      <w:pPr>
        <w:pStyle w:val="Texto"/>
        <w:ind w:left="1416"/>
        <w:rPr>
          <w:b/>
        </w:rPr>
      </w:pPr>
    </w:p>
    <w:p w14:paraId="51D2C6B0" w14:textId="77777777" w:rsidR="007114D4" w:rsidRPr="004579D6" w:rsidRDefault="007114D4" w:rsidP="007114D4">
      <w:pPr>
        <w:pStyle w:val="Texto"/>
        <w:ind w:left="1416"/>
        <w:rPr>
          <w:b/>
        </w:rPr>
      </w:pPr>
      <w:r w:rsidRPr="004579D6">
        <w:rPr>
          <w:b/>
        </w:rPr>
        <w:t>Experimentación</w:t>
      </w:r>
    </w:p>
    <w:p w14:paraId="1E1D2A67" w14:textId="77777777" w:rsidR="007114D4" w:rsidRDefault="007114D4" w:rsidP="007114D4">
      <w:pPr>
        <w:pStyle w:val="Texto"/>
        <w:ind w:left="1416"/>
      </w:pPr>
      <w:r>
        <w:t>La percepción de los profesores acerca de la facilidad de asignar una calificación individual y grupal en trabajos de modelado de datos, son afectados positivamente con el uso de una superficie colaborativa. Como lo demuestran los resultados de las pruebas de hipótesis realizadas entre pre-test y post-test. Además, se evidencia que entre los profesores involucrados, existe una percepción de mayor equidad de carga de trabajo entre los individuos, cuando utilizan una superficie colaborativa.</w:t>
      </w:r>
    </w:p>
    <w:p w14:paraId="5FF06A70" w14:textId="77777777" w:rsidR="007114D4" w:rsidRDefault="007114D4" w:rsidP="007114D4">
      <w:pPr>
        <w:pStyle w:val="Texto"/>
        <w:ind w:left="1416"/>
      </w:pPr>
    </w:p>
    <w:p w14:paraId="25302D4C" w14:textId="77777777" w:rsidR="007114D4" w:rsidRDefault="007114D4" w:rsidP="007114D4">
      <w:pPr>
        <w:pStyle w:val="Texto"/>
        <w:ind w:left="1416"/>
      </w:pPr>
      <w:r>
        <w:t xml:space="preserve">En los estudiantes, los resultados son diversos. Se encontraron resultados concluyentes en la variable que mide la percepción de los estudiantes en cuanto a la capacidad de las herramientas para reflejar su aporte real con la utilización de la mesa en el pre-test-post-test1. Lo que indica que ellos perciben que esta herramienta cumple su propósito de diseño. Estos resultados no se repiten en el post-test2, lo cuál se explica con una posible atenuación la impresión que causan estas herramientas </w:t>
      </w:r>
      <w:r>
        <w:lastRenderedPageBreak/>
        <w:t xml:space="preserve">novedosas luego de que los estudiantes ya se han familiarizado con su utilización. </w:t>
      </w:r>
    </w:p>
    <w:p w14:paraId="44467195" w14:textId="77777777" w:rsidR="007114D4" w:rsidRDefault="007114D4" w:rsidP="007114D4">
      <w:pPr>
        <w:pStyle w:val="Texto"/>
        <w:ind w:left="1416"/>
      </w:pPr>
      <w:r>
        <w:t>Se observa que aunque no existe evidencia significativa para asegurar una mayor percepción de equidad en los estudiantes referente a la carga de trabajo, estas si se ven afectadas positivamente aunque de manera sutil, para luego verse atenuadas. Esto podría deberse al mismo efecto atrnuador con la familiarización  de la herramienta, mencionado anteriormente.</w:t>
      </w:r>
    </w:p>
    <w:p w14:paraId="5D804B13" w14:textId="77777777" w:rsidR="007114D4" w:rsidRDefault="007114D4" w:rsidP="007114D4">
      <w:pPr>
        <w:pStyle w:val="Texto"/>
        <w:ind w:left="1416"/>
      </w:pPr>
      <w:r>
        <w:t>Las pruebas de hipótesis demuestran que no existe diferencia significativa en la conformidad con la nota individual y grupal asignada por el profesor al usar una superficie colaborativa, comparada con experiencias previas con otras herramientas y con el grupo de control. Sin embargo, con a una observación más detallada de las respuestas obtenidas, se aprecia que si existe un ligero aumento en el nivel conformidad.</w:t>
      </w:r>
    </w:p>
    <w:p w14:paraId="1DCD11F7" w14:textId="77777777" w:rsidR="007114D4" w:rsidRDefault="007114D4" w:rsidP="007114D4">
      <w:pPr>
        <w:pStyle w:val="Texto"/>
        <w:ind w:left="1416"/>
      </w:pPr>
    </w:p>
    <w:p w14:paraId="5F36E015" w14:textId="77777777" w:rsidR="007114D4" w:rsidRDefault="007114D4" w:rsidP="007114D4">
      <w:pPr>
        <w:pStyle w:val="Texto"/>
        <w:ind w:left="1416"/>
      </w:pPr>
      <w:r>
        <w:t xml:space="preserve">En resumen, la obtención de estos resultados sugieren que los profesores encuentran que el uso de superficies colaborativas facilita el proceso de calificación de un trabajo colaborativo. Además, ellos perciben que este tipo de herramientas promueve una participación más equitativa entre los miembros que realizan este tipo de trabajos. Que puede deberse </w:t>
      </w:r>
      <w:r>
        <w:lastRenderedPageBreak/>
        <w:t xml:space="preserve">principalmente a que ellos observan que sus alumnos se encuentran en un ambiente de trabajo en el que se tiene más control, que el que se cuenta con un ambiente tradicional. En los estudiantes los resultados obtenidos sugieren que ellos perciben que con la utilización de superficies colaborativas, cuentan con una herramienta que hace posible reflejar sus contribucones reales. Pero no obtienen mejores calificaciones, ni mejora la equidad de trabajo entre los miembros de su grupo. Los hallazgos en cuanto a conformidad de la calificación obtenida, complementan los hallazgos del estudio de K. Sinmai t. al </w:t>
      </w:r>
      <w:r>
        <w:fldChar w:fldCharType="begin" w:fldLock="1"/>
      </w:r>
      <w: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fldChar w:fldCharType="separate"/>
      </w:r>
      <w:r w:rsidRPr="00682BD0">
        <w:rPr>
          <w:noProof/>
        </w:rPr>
        <w:t>[36]</w:t>
      </w:r>
      <w:r>
        <w:fldChar w:fldCharType="end"/>
      </w:r>
      <w:r>
        <w:t xml:space="preserve"> en el que se compara objetivamente calidad de trabajo realizada con superficies colaborativas y herramientas tradicionales y no se encuentran diferencias entre el uso de estas. Esto podría deberse a que los alumnos desconocen todas las ventajas que la solución propuesta brinda al profesor para evaluarlos de manera más objetiva. Sin embargo, las pruebas de usabilidad realizadas con estudiantes en cuanto a satisfacción y utilidad, demuestran que existe una actitud positiva hacia uso de superficies colaborativas, de manera similar a lo obtenido por K. Sinmai et. al </w:t>
      </w:r>
      <w:r>
        <w:fldChar w:fldCharType="begin" w:fldLock="1"/>
      </w:r>
      <w: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Pr="00847F77">
        <w:rPr>
          <w:noProof/>
        </w:rPr>
        <w:t>[36]</w:t>
      </w:r>
      <w:r>
        <w:fldChar w:fldCharType="end"/>
      </w:r>
      <w:r>
        <w:t xml:space="preserve"> .</w:t>
      </w:r>
    </w:p>
    <w:p w14:paraId="573F7E0A" w14:textId="77777777" w:rsidR="007114D4" w:rsidRDefault="007114D4" w:rsidP="007114D4">
      <w:pPr>
        <w:pStyle w:val="Texto"/>
        <w:ind w:left="1416"/>
      </w:pPr>
    </w:p>
    <w:p w14:paraId="39D31B80" w14:textId="77777777" w:rsidR="007114D4" w:rsidRPr="009D70C6" w:rsidRDefault="007114D4" w:rsidP="007114D4">
      <w:pPr>
        <w:pStyle w:val="Subtitulocapitulo"/>
      </w:pPr>
      <w:r w:rsidRPr="009D70C6">
        <w:t>IMPLICACIONES</w:t>
      </w:r>
    </w:p>
    <w:p w14:paraId="72D2DD7B" w14:textId="77777777" w:rsidR="007114D4" w:rsidRDefault="007114D4" w:rsidP="007114D4">
      <w:pPr>
        <w:pStyle w:val="Texto"/>
        <w:ind w:left="1416"/>
      </w:pPr>
      <w:r>
        <w:lastRenderedPageBreak/>
        <w:t>Existen varios aspectos que han surgido durante la realización de este estudio que podrían considerarse en futuros trabajos. Por ejemplo, estudios que consideren la medición el desempeño de los estudiantes considerando la calidad de sus aportaciones; tomar en cuenta sus interacciones verbales; descubrir las características que hacen a un estudiante líder del equipo. También podría considerarse la posibilidad de estudiar analíticas de aprendizaje colaborativo en el diseño de software. Conducir experimentos enfocada en una población más grande en número.</w:t>
      </w:r>
    </w:p>
    <w:p w14:paraId="1E87ABAD" w14:textId="77777777" w:rsidR="007114D4" w:rsidRDefault="007114D4" w:rsidP="007114D4">
      <w:pPr>
        <w:pStyle w:val="Texto"/>
        <w:ind w:left="1416"/>
      </w:pPr>
      <w:r>
        <w:t>La solución propuesta puede mejorar en varios aspectos como: considerar el diseño de diagramas mucho más extensos; resolver problemas de oclusión; implementar una interfaz rica en funciones que ayuden a facilitar más el proceso de diseño. Es necesario extender las aplicaciones de superficies colaborativas a otras áreas de ciencias computacionales.</w:t>
      </w:r>
    </w:p>
    <w:p w14:paraId="55D1C637" w14:textId="77777777" w:rsidR="007114D4" w:rsidRPr="009D70C6" w:rsidRDefault="007114D4" w:rsidP="007114D4">
      <w:pPr>
        <w:pStyle w:val="Texto"/>
        <w:ind w:left="1416"/>
      </w:pPr>
    </w:p>
    <w:p w14:paraId="6BAE18ED" w14:textId="77777777" w:rsidR="007114D4" w:rsidRPr="009D70C6" w:rsidRDefault="007114D4" w:rsidP="007114D4">
      <w:pPr>
        <w:pStyle w:val="Subtitulocapitulo"/>
      </w:pPr>
      <w:r w:rsidRPr="009D70C6">
        <w:t>LIMITACIONES</w:t>
      </w:r>
    </w:p>
    <w:p w14:paraId="10FF19FC" w14:textId="77777777" w:rsidR="007114D4" w:rsidRPr="000E025D" w:rsidRDefault="007114D4" w:rsidP="007114D4">
      <w:pPr>
        <w:pStyle w:val="Texto"/>
        <w:ind w:left="1416"/>
      </w:pPr>
      <w:r>
        <w:t xml:space="preserve">La validez de los </w:t>
      </w:r>
      <w:r w:rsidRPr="000E025D">
        <w:t>resultados obtenidos</w:t>
      </w:r>
      <w:r>
        <w:t xml:space="preserve"> en este estudio debe considerarse a la población de estudiantes y profesores del área de computación de la Escuela Superior Politécnica del Litoral. Los profesores tomados en consideración para las </w:t>
      </w:r>
      <w:r>
        <w:lastRenderedPageBreak/>
        <w:t>pruebas, ya cuentan con  experiencia previa con el modelamiento de bases de datos. Los estudiantes, son personas que se encuentran tomando un curso de pre-grado de bases de datos que pertenecen a la carrera de Ingeniería en Ciencias Computacionales. La muestra tomada de profesores y estudiantes estuvo limitada por  su disponibilidad y predisposición a la realización de las pruebas. Los problemas resueltos por los estudiantes en la experimentación tuvieron un nivel de complejidad intermedio. Los diagramas que elaboraron los estudiantes contenían un máximo de 15 tablas. La superficie colaborativa desarrollada, considera la participación de grupos pequeños: no más de 5 estudiantes.</w:t>
      </w:r>
    </w:p>
    <w:p w14:paraId="2594A2F4" w14:textId="77777777" w:rsidR="007114D4" w:rsidRPr="000E025D" w:rsidRDefault="007114D4" w:rsidP="007114D4">
      <w:pPr>
        <w:rPr>
          <w:rFonts w:ascii="Arial" w:eastAsia="Times New Roman" w:hAnsi="Arial" w:cs="Arial"/>
          <w:b/>
          <w:bCs/>
          <w:color w:val="000000"/>
          <w:sz w:val="24"/>
          <w:szCs w:val="24"/>
          <w:lang w:eastAsia="es-EC"/>
        </w:rPr>
      </w:pPr>
      <w:r w:rsidRPr="000E025D">
        <w:rPr>
          <w:rFonts w:ascii="Arial" w:eastAsia="Times New Roman" w:hAnsi="Arial" w:cs="Arial"/>
          <w:b/>
          <w:bCs/>
          <w:color w:val="000000"/>
          <w:sz w:val="24"/>
          <w:szCs w:val="24"/>
          <w:lang w:eastAsia="es-EC"/>
        </w:rPr>
        <w:br w:type="page"/>
      </w:r>
    </w:p>
    <w:p w14:paraId="523C2C47" w14:textId="77777777" w:rsidR="007114D4" w:rsidRDefault="007114D4" w:rsidP="007114D4">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CONCLUSIONES</w:t>
      </w:r>
    </w:p>
    <w:p w14:paraId="697B7E20" w14:textId="77777777" w:rsidR="007114D4" w:rsidRPr="00A7440F" w:rsidRDefault="007114D4" w:rsidP="007114D4">
      <w:pPr>
        <w:spacing w:line="240" w:lineRule="auto"/>
        <w:jc w:val="both"/>
        <w:rPr>
          <w:rFonts w:ascii="Arial" w:eastAsia="Times New Roman" w:hAnsi="Arial" w:cs="Arial"/>
          <w:b/>
          <w:bCs/>
          <w:color w:val="000000"/>
          <w:sz w:val="24"/>
          <w:szCs w:val="24"/>
          <w:lang w:eastAsia="es-EC"/>
        </w:rPr>
      </w:pPr>
    </w:p>
    <w:p w14:paraId="41A285C4" w14:textId="77777777" w:rsidR="007114D4" w:rsidRPr="00AE0518" w:rsidRDefault="007114D4" w:rsidP="007114D4">
      <w:pPr>
        <w:pStyle w:val="Texto"/>
        <w:numPr>
          <w:ilvl w:val="0"/>
          <w:numId w:val="49"/>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12F27883" w14:textId="77777777" w:rsidR="007114D4" w:rsidRPr="00AE0518" w:rsidRDefault="007114D4" w:rsidP="007114D4">
      <w:pPr>
        <w:pStyle w:val="Texto"/>
        <w:numPr>
          <w:ilvl w:val="0"/>
          <w:numId w:val="49"/>
        </w:numPr>
        <w:rPr>
          <w:b/>
        </w:rPr>
      </w:pPr>
      <w:r>
        <w:t>El proceso de asignar una calificación a los estudiantes se facilita con el uso de una herramienta digital, como una superficie colaborativa.</w:t>
      </w:r>
    </w:p>
    <w:p w14:paraId="7B05F7ED" w14:textId="77777777" w:rsidR="007114D4" w:rsidRPr="00482B91" w:rsidRDefault="007114D4" w:rsidP="007114D4">
      <w:pPr>
        <w:pStyle w:val="Texto"/>
        <w:numPr>
          <w:ilvl w:val="0"/>
          <w:numId w:val="49"/>
        </w:numPr>
        <w:rPr>
          <w:b/>
        </w:rPr>
      </w:pPr>
      <w:r>
        <w:t>Las percepciones de profesores  acerca de la equidad de trabajo en la elaboración de un trabajo colaborativo se ven alteradas positivamente con el uso de una herramienta colaborativa.</w:t>
      </w:r>
    </w:p>
    <w:p w14:paraId="2F054419" w14:textId="77777777" w:rsidR="007114D4" w:rsidRPr="00482B91" w:rsidRDefault="007114D4" w:rsidP="007114D4">
      <w:pPr>
        <w:pStyle w:val="Texto"/>
        <w:numPr>
          <w:ilvl w:val="0"/>
          <w:numId w:val="49"/>
        </w:numPr>
        <w:rPr>
          <w:b/>
        </w:rPr>
      </w:pPr>
      <w:r>
        <w:t>Los estudiantes opinan que herramientas digitales, como las superficies colaborativas ayudan a reflejar de manera más real sus contribuciones en un trabajo colaborativo.</w:t>
      </w:r>
    </w:p>
    <w:p w14:paraId="78123671" w14:textId="77777777" w:rsidR="007114D4" w:rsidRPr="00AE0518" w:rsidRDefault="007114D4" w:rsidP="007114D4">
      <w:pPr>
        <w:pStyle w:val="Texto"/>
        <w:numPr>
          <w:ilvl w:val="0"/>
          <w:numId w:val="49"/>
        </w:numPr>
        <w:rPr>
          <w:b/>
        </w:rPr>
      </w:pPr>
      <w:r>
        <w:t>La percepción de los estudiantes acerca de las superficies colaborativas se ven atenuadas a medida que se hace más familiar su uso.</w:t>
      </w:r>
    </w:p>
    <w:p w14:paraId="6DBF7234" w14:textId="77777777" w:rsidR="007114D4" w:rsidRPr="00AE0518" w:rsidRDefault="007114D4" w:rsidP="007114D4">
      <w:pPr>
        <w:pStyle w:val="Texto"/>
        <w:numPr>
          <w:ilvl w:val="0"/>
          <w:numId w:val="49"/>
        </w:numPr>
        <w:rPr>
          <w:b/>
        </w:rPr>
      </w:pPr>
      <w:r>
        <w:t xml:space="preserve">La usabilidad de las superficies colaborativas promueven y ayudan a los estudiantes en las actividades grupales de modelamiento de software. </w:t>
      </w:r>
    </w:p>
    <w:p w14:paraId="648D171F" w14:textId="77777777" w:rsidR="007114D4" w:rsidRPr="00212C4E" w:rsidRDefault="007114D4" w:rsidP="007114D4">
      <w:pPr>
        <w:pStyle w:val="Texto"/>
        <w:numPr>
          <w:ilvl w:val="0"/>
          <w:numId w:val="49"/>
        </w:numPr>
        <w:rPr>
          <w:b/>
        </w:rPr>
      </w:pPr>
      <w:r>
        <w:t>El uso superficies colaborativas en el diseño de software, por ejemplo modelamiento de datos es factible.</w:t>
      </w:r>
    </w:p>
    <w:p w14:paraId="13BCDF33" w14:textId="77777777" w:rsidR="007114D4" w:rsidRPr="00A7440F" w:rsidRDefault="007114D4" w:rsidP="007114D4">
      <w:pPr>
        <w:pStyle w:val="Texto"/>
        <w:numPr>
          <w:ilvl w:val="0"/>
          <w:numId w:val="49"/>
        </w:numPr>
        <w:rPr>
          <w:b/>
        </w:rPr>
      </w:pPr>
      <w:r>
        <w:lastRenderedPageBreak/>
        <w:t>La construcción de superficies colaborativas portables de bajo costo es viable en el contexto educativo y ecuatoriano.</w:t>
      </w:r>
    </w:p>
    <w:p w14:paraId="4FCB6053" w14:textId="77777777" w:rsidR="007114D4" w:rsidRPr="00A7440F" w:rsidRDefault="007114D4" w:rsidP="007114D4">
      <w:pPr>
        <w:spacing w:line="240" w:lineRule="auto"/>
        <w:jc w:val="both"/>
        <w:rPr>
          <w:rFonts w:ascii="Arial" w:eastAsia="Times New Roman" w:hAnsi="Arial" w:cs="Arial"/>
          <w:b/>
          <w:bCs/>
          <w:color w:val="000000"/>
          <w:sz w:val="24"/>
          <w:szCs w:val="24"/>
          <w:lang w:eastAsia="es-EC"/>
        </w:rPr>
      </w:pPr>
    </w:p>
    <w:p w14:paraId="483B1DDA" w14:textId="77777777" w:rsidR="007114D4" w:rsidRDefault="007114D4" w:rsidP="007114D4">
      <w:pPr>
        <w:spacing w:line="240" w:lineRule="auto"/>
        <w:jc w:val="both"/>
        <w:rPr>
          <w:rFonts w:ascii="Arial" w:eastAsia="Times New Roman" w:hAnsi="Arial" w:cs="Arial"/>
          <w:b/>
          <w:bCs/>
          <w:color w:val="000000"/>
          <w:sz w:val="24"/>
          <w:szCs w:val="24"/>
          <w:lang w:eastAsia="es-EC"/>
        </w:rPr>
      </w:pPr>
    </w:p>
    <w:p w14:paraId="1EF51BE6" w14:textId="77777777" w:rsidR="007114D4" w:rsidRDefault="007114D4" w:rsidP="007114D4">
      <w:pPr>
        <w:spacing w:line="240" w:lineRule="auto"/>
        <w:jc w:val="both"/>
        <w:rPr>
          <w:rFonts w:ascii="Arial" w:eastAsia="Times New Roman" w:hAnsi="Arial" w:cs="Arial"/>
          <w:b/>
          <w:bCs/>
          <w:color w:val="000000"/>
          <w:sz w:val="24"/>
          <w:szCs w:val="24"/>
          <w:lang w:eastAsia="es-EC"/>
        </w:rPr>
      </w:pPr>
    </w:p>
    <w:p w14:paraId="3C3C0904" w14:textId="77777777" w:rsidR="007114D4" w:rsidRDefault="007114D4" w:rsidP="007114D4">
      <w:pPr>
        <w:spacing w:line="240" w:lineRule="auto"/>
        <w:jc w:val="both"/>
        <w:rPr>
          <w:rFonts w:ascii="Arial" w:eastAsia="Times New Roman" w:hAnsi="Arial" w:cs="Arial"/>
          <w:b/>
          <w:bCs/>
          <w:color w:val="000000"/>
          <w:sz w:val="24"/>
          <w:szCs w:val="24"/>
          <w:lang w:eastAsia="es-EC"/>
        </w:rPr>
      </w:pPr>
    </w:p>
    <w:p w14:paraId="6632BCB6" w14:textId="77777777" w:rsidR="007114D4" w:rsidRPr="00A7440F" w:rsidRDefault="007114D4" w:rsidP="007114D4">
      <w:pPr>
        <w:spacing w:line="240" w:lineRule="auto"/>
        <w:jc w:val="both"/>
        <w:rPr>
          <w:rFonts w:ascii="Arial" w:eastAsia="Times New Roman" w:hAnsi="Arial" w:cs="Arial"/>
          <w:b/>
          <w:bCs/>
          <w:color w:val="000000"/>
          <w:sz w:val="24"/>
          <w:szCs w:val="24"/>
          <w:lang w:eastAsia="es-EC"/>
        </w:rPr>
      </w:pPr>
    </w:p>
    <w:p w14:paraId="437E7F4A" w14:textId="77777777" w:rsidR="007114D4" w:rsidRDefault="007114D4" w:rsidP="007114D4">
      <w:pPr>
        <w:spacing w:line="240" w:lineRule="auto"/>
        <w:jc w:val="both"/>
        <w:rPr>
          <w:rFonts w:ascii="Arial" w:eastAsia="Times New Roman" w:hAnsi="Arial" w:cs="Arial"/>
          <w:b/>
          <w:bCs/>
          <w:color w:val="000000"/>
          <w:sz w:val="24"/>
          <w:szCs w:val="24"/>
          <w:lang w:eastAsia="es-EC"/>
        </w:rPr>
      </w:pPr>
    </w:p>
    <w:p w14:paraId="66E6064F" w14:textId="77777777" w:rsidR="007114D4" w:rsidRDefault="007114D4" w:rsidP="007114D4">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218CE908" w14:textId="77777777" w:rsidR="007114D4" w:rsidRDefault="007114D4" w:rsidP="007114D4">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RECOMENDACIONES</w:t>
      </w:r>
    </w:p>
    <w:p w14:paraId="35D493B3" w14:textId="77777777" w:rsidR="007114D4" w:rsidRDefault="007114D4" w:rsidP="007114D4">
      <w:pPr>
        <w:pStyle w:val="Texto"/>
        <w:ind w:left="0"/>
      </w:pPr>
    </w:p>
    <w:p w14:paraId="373311EB" w14:textId="77777777" w:rsidR="007114D4" w:rsidRDefault="007114D4" w:rsidP="007114D4">
      <w:pPr>
        <w:pStyle w:val="Texto"/>
        <w:ind w:left="0"/>
      </w:pPr>
      <w:r>
        <w:t xml:space="preserve">Se espera que este estudio sirva como punto de partida para otros trabajos de investigación en el que se consideren nuevas herramientas tecnológicas con nuevas formas de interacción. Se recomienda enriquecer la funcionalidad de la solución propuesta para que se pueda soportar el diseño software más complejo. 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3D4340AF" w14:textId="77777777" w:rsidR="007114D4" w:rsidRPr="00A7440F" w:rsidRDefault="007114D4" w:rsidP="007114D4">
      <w:pPr>
        <w:pStyle w:val="Texto"/>
        <w:ind w:left="0"/>
      </w:pPr>
      <w:r>
        <w:t>Se recomienda conducir experimentos con el uso de superficies colaborativas  para extender los hallazgos de este trabajo de investigación. Estas herramientas pueden servier para realizar hallazgos importantes respecto a la interacción creativa de grupos de personas que realizan trabajos de diseño de software. Las superficies colaborativas podrían servir como herramienta de apoyo en investigaciones de analíticas de aprendizaje.</w:t>
      </w:r>
    </w:p>
    <w:p w14:paraId="58154B05" w14:textId="77777777" w:rsidR="007114D4" w:rsidRPr="00A7440F" w:rsidRDefault="007114D4" w:rsidP="007114D4">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43EBE9AA" w14:textId="77777777" w:rsidR="007114D4" w:rsidRPr="001D7D9F" w:rsidRDefault="007114D4" w:rsidP="007114D4">
      <w:pPr>
        <w:spacing w:line="240" w:lineRule="auto"/>
        <w:jc w:val="both"/>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4C6FF958" w14:textId="77777777" w:rsidR="007114D4" w:rsidRPr="00482B91" w:rsidRDefault="007114D4" w:rsidP="007114D4">
      <w:pPr>
        <w:pStyle w:val="NormalWeb"/>
        <w:ind w:left="640" w:hanging="640"/>
        <w:rPr>
          <w:rFonts w:ascii="Arial" w:eastAsiaTheme="minorEastAsia" w:hAnsi="Arial" w:cs="Arial"/>
          <w:noProof/>
          <w:lang w:val="en-US"/>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Pr="00482B91">
        <w:rPr>
          <w:rFonts w:ascii="Arial" w:hAnsi="Arial" w:cs="Arial"/>
          <w:noProof/>
          <w:lang w:val="en-US"/>
        </w:rPr>
        <w:t>[1]</w:t>
      </w:r>
      <w:r w:rsidRPr="00482B91">
        <w:rPr>
          <w:rFonts w:ascii="Arial" w:hAnsi="Arial" w:cs="Arial"/>
          <w:noProof/>
          <w:lang w:val="en-US"/>
        </w:rPr>
        <w:tab/>
        <w:t>Kaplan, “Graduate Recruitment Report: Employer Perspectives,” 2014.</w:t>
      </w:r>
    </w:p>
    <w:p w14:paraId="7EBD95F5"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w:t>
      </w:r>
      <w:r w:rsidRPr="00482B91">
        <w:rPr>
          <w:rFonts w:ascii="Arial" w:hAnsi="Arial" w:cs="Arial"/>
          <w:noProof/>
          <w:lang w:val="en-US"/>
        </w:rPr>
        <w:tab/>
        <w:t>National Association of Colleges and Employers, “The Skills and Qualities Employers Want in Their Class of 2013 Recruits,” 2012. [Online]. Available: http://www.naceweb.org/s10242012/skills-abilities-qualities-new-hires/. [Accessed: 16-Feb-2015].</w:t>
      </w:r>
    </w:p>
    <w:p w14:paraId="4A2ED4E9"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[3]</w:t>
      </w:r>
      <w:r w:rsidRPr="00482B91">
        <w:rPr>
          <w:rFonts w:ascii="Arial" w:hAnsi="Arial" w:cs="Arial"/>
          <w:noProof/>
          <w:lang w:val="en-US"/>
        </w:rPr>
        <w:tab/>
        <w:t>J. Rick, P. Marshall, and N. Yuill, “Beyond one-size-fits-all: how interactive tabletops support collaborative learning,” 2011.</w:t>
      </w:r>
    </w:p>
    <w:p w14:paraId="01AAC0B2"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[4]</w:t>
      </w:r>
      <w:r w:rsidRPr="00482B91">
        <w:rPr>
          <w:rFonts w:ascii="Arial" w:hAnsi="Arial" w:cs="Arial"/>
          <w:noProof/>
          <w:lang w:val="en-US"/>
        </w:rPr>
        <w:tab/>
        <w:t xml:space="preserve">R. Martinez Maldonado, J. Kay, K. Yacef, and B. Schwendimann, “An interactive teacher’s dashboard for monitoring groups in a multi-tabletop learning environment,” in </w:t>
      </w:r>
      <w:r w:rsidRPr="00482B91">
        <w:rPr>
          <w:rFonts w:ascii="Arial" w:hAnsi="Arial" w:cs="Arial"/>
          <w:i/>
          <w:iCs/>
          <w:noProof/>
          <w:lang w:val="en-US"/>
        </w:rPr>
        <w:t>Lecture Notes in Computer Science (including subseries Lecture Notes in Artificial Intelligence and Lecture Notes in Bioinformatics)</w:t>
      </w:r>
      <w:r w:rsidRPr="00482B91">
        <w:rPr>
          <w:rFonts w:ascii="Arial" w:hAnsi="Arial" w:cs="Arial"/>
          <w:noProof/>
          <w:lang w:val="en-US"/>
        </w:rPr>
        <w:t>, 2012, vol. 7315 LNCS.</w:t>
      </w:r>
    </w:p>
    <w:p w14:paraId="0EAF1C2C"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[5]</w:t>
      </w:r>
      <w:r w:rsidRPr="00482B91">
        <w:rPr>
          <w:rFonts w:ascii="Arial" w:hAnsi="Arial" w:cs="Arial"/>
          <w:noProof/>
          <w:lang w:val="en-US"/>
        </w:rPr>
        <w:tab/>
        <w:t xml:space="preserve">P. Dillenbourg and M. Evans, “Interactive tabletops in education,” </w:t>
      </w:r>
      <w:r w:rsidRPr="00482B91">
        <w:rPr>
          <w:rFonts w:ascii="Arial" w:hAnsi="Arial" w:cs="Arial"/>
          <w:i/>
          <w:iCs/>
          <w:noProof/>
          <w:lang w:val="en-US"/>
        </w:rPr>
        <w:t>Int. J. Comput. Collab. Learn.</w:t>
      </w:r>
      <w:r w:rsidRPr="00482B91">
        <w:rPr>
          <w:rFonts w:ascii="Arial" w:hAnsi="Arial" w:cs="Arial"/>
          <w:noProof/>
          <w:lang w:val="en-US"/>
        </w:rPr>
        <w:t>, vol. 6, no. 4, 2011.</w:t>
      </w:r>
    </w:p>
    <w:p w14:paraId="6ED87D9B"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[6]</w:t>
      </w:r>
      <w:r w:rsidRPr="00482B91">
        <w:rPr>
          <w:rFonts w:ascii="Arial" w:hAnsi="Arial" w:cs="Arial"/>
          <w:noProof/>
          <w:lang w:val="en-US"/>
        </w:rPr>
        <w:tab/>
        <w:t xml:space="preserve">O. Hilliges, L. Terrenghi, S. Boring, D. Kim, H. Richter, and A. Butz, “Designing for collaborative creative problem solving,” in </w:t>
      </w:r>
      <w:r w:rsidRPr="00482B91">
        <w:rPr>
          <w:rFonts w:ascii="Arial" w:hAnsi="Arial" w:cs="Arial"/>
          <w:i/>
          <w:iCs/>
          <w:noProof/>
          <w:lang w:val="en-US"/>
        </w:rPr>
        <w:t>Proceedings of the 6th ACM SIGCHI conference on Creativity &amp; cognition - C&amp;C ’07</w:t>
      </w:r>
      <w:r w:rsidRPr="00482B91">
        <w:rPr>
          <w:rFonts w:ascii="Arial" w:hAnsi="Arial" w:cs="Arial"/>
          <w:noProof/>
          <w:lang w:val="en-US"/>
        </w:rPr>
        <w:t>, 2007, pp. 1–2.</w:t>
      </w:r>
    </w:p>
    <w:p w14:paraId="025787F1"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[7]</w:t>
      </w:r>
      <w:r w:rsidRPr="00482B91">
        <w:rPr>
          <w:rFonts w:ascii="Arial" w:hAnsi="Arial" w:cs="Arial"/>
          <w:noProof/>
          <w:lang w:val="en-US"/>
        </w:rPr>
        <w:tab/>
        <w:t xml:space="preserve">F. Geyer, U. Pfeil, A. Höchtl, J. Budzinski, and H. Reiterer, “Designing Reality-Based Interfaces for Creative Group Work,” </w:t>
      </w:r>
      <w:r w:rsidRPr="00482B91">
        <w:rPr>
          <w:rFonts w:ascii="Arial" w:hAnsi="Arial" w:cs="Arial"/>
          <w:i/>
          <w:iCs/>
          <w:noProof/>
          <w:lang w:val="en-US"/>
        </w:rPr>
        <w:t>Human-Computer Interact.</w:t>
      </w:r>
      <w:r w:rsidRPr="00482B91">
        <w:rPr>
          <w:rFonts w:ascii="Arial" w:hAnsi="Arial" w:cs="Arial"/>
          <w:noProof/>
          <w:lang w:val="en-US"/>
        </w:rPr>
        <w:t>, pp. 165–174, 2011.</w:t>
      </w:r>
    </w:p>
    <w:p w14:paraId="7306D9ED"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[8]</w:t>
      </w:r>
      <w:r w:rsidRPr="00482B91">
        <w:rPr>
          <w:rFonts w:ascii="Arial" w:hAnsi="Arial" w:cs="Arial"/>
          <w:noProof/>
          <w:lang w:val="en-US"/>
        </w:rPr>
        <w:tab/>
        <w:t>R. M. Chory</w:t>
      </w:r>
      <w:r w:rsidRPr="00482B91">
        <w:rPr>
          <w:rFonts w:ascii="Cambria Math" w:hAnsi="Cambria Math" w:cs="Cambria Math"/>
          <w:noProof/>
          <w:lang w:val="en-US"/>
        </w:rPr>
        <w:t>‐</w:t>
      </w:r>
      <w:r w:rsidRPr="00482B91">
        <w:rPr>
          <w:rFonts w:ascii="Arial" w:hAnsi="Arial" w:cs="Arial"/>
          <w:noProof/>
          <w:lang w:val="en-US"/>
        </w:rPr>
        <w:t xml:space="preserve">Assad, “Classroom justice: Perceptions of fairness as a predictor of student motivation, learning, and aggression,” </w:t>
      </w:r>
      <w:r w:rsidRPr="00482B91">
        <w:rPr>
          <w:rFonts w:ascii="Arial" w:hAnsi="Arial" w:cs="Arial"/>
          <w:i/>
          <w:iCs/>
          <w:noProof/>
          <w:lang w:val="en-US"/>
        </w:rPr>
        <w:t>Commun. Q.</w:t>
      </w:r>
      <w:r w:rsidRPr="00482B91">
        <w:rPr>
          <w:rFonts w:ascii="Arial" w:hAnsi="Arial" w:cs="Arial"/>
          <w:noProof/>
          <w:lang w:val="en-US"/>
        </w:rPr>
        <w:t>, vol. 50, no. 1, pp. 58–77, Jan. 2002.</w:t>
      </w:r>
    </w:p>
    <w:p w14:paraId="68E34DD6"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[9]</w:t>
      </w:r>
      <w:r w:rsidRPr="00482B91">
        <w:rPr>
          <w:rFonts w:ascii="Arial" w:hAnsi="Arial" w:cs="Arial"/>
          <w:noProof/>
          <w:lang w:val="en-US"/>
        </w:rPr>
        <w:tab/>
        <w:t xml:space="preserve">R. Martínez, A. Collins, J. Kay, and K. Yacef, “Who did what? Who said that?,” in </w:t>
      </w:r>
      <w:r w:rsidRPr="00482B91">
        <w:rPr>
          <w:rFonts w:ascii="Arial" w:hAnsi="Arial" w:cs="Arial"/>
          <w:i/>
          <w:iCs/>
          <w:noProof/>
          <w:lang w:val="en-US"/>
        </w:rPr>
        <w:t>Proceedings of the ACM International Conference on Interactive Tabletops and Surfaces - ITS ’11</w:t>
      </w:r>
      <w:r w:rsidRPr="00482B91">
        <w:rPr>
          <w:rFonts w:ascii="Arial" w:hAnsi="Arial" w:cs="Arial"/>
          <w:noProof/>
          <w:lang w:val="en-US"/>
        </w:rPr>
        <w:t>, 2011.</w:t>
      </w:r>
    </w:p>
    <w:p w14:paraId="732DFB82"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[10]</w:t>
      </w:r>
      <w:r w:rsidRPr="00482B91">
        <w:rPr>
          <w:rFonts w:ascii="Arial" w:hAnsi="Arial" w:cs="Arial"/>
          <w:noProof/>
          <w:lang w:val="en-US"/>
        </w:rPr>
        <w:tab/>
        <w:t>J. H. Hayes, T. C. Lethbridge, and D. Port, “Evaluating individual contribution toward group software engineering projects,” pp. 1–2, May 2003.</w:t>
      </w:r>
    </w:p>
    <w:p w14:paraId="4616923A"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lastRenderedPageBreak/>
        <w:t>[11]</w:t>
      </w:r>
      <w:r w:rsidRPr="00482B91">
        <w:rPr>
          <w:rFonts w:ascii="Arial" w:hAnsi="Arial" w:cs="Arial"/>
          <w:noProof/>
          <w:lang w:val="en-US"/>
        </w:rPr>
        <w:tab/>
        <w:t xml:space="preserve">A. M. Piper and J. D. Hollan, “Tabletop displays for small group study,” in </w:t>
      </w:r>
      <w:r w:rsidRPr="00482B91">
        <w:rPr>
          <w:rFonts w:ascii="Arial" w:hAnsi="Arial" w:cs="Arial"/>
          <w:i/>
          <w:iCs/>
          <w:noProof/>
          <w:lang w:val="en-US"/>
        </w:rPr>
        <w:t>Proceedings of the 27th international conference on Human factors in computing systems - CHI 09</w:t>
      </w:r>
      <w:r w:rsidRPr="00482B91">
        <w:rPr>
          <w:rFonts w:ascii="Arial" w:hAnsi="Arial" w:cs="Arial"/>
          <w:noProof/>
          <w:lang w:val="en-US"/>
        </w:rPr>
        <w:t>, 2009, p. 1227.</w:t>
      </w:r>
    </w:p>
    <w:p w14:paraId="6AF49967"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[12]</w:t>
      </w:r>
      <w:r w:rsidRPr="00482B91">
        <w:rPr>
          <w:rFonts w:ascii="Arial" w:hAnsi="Arial" w:cs="Arial"/>
          <w:noProof/>
          <w:lang w:val="en-US"/>
        </w:rPr>
        <w:tab/>
        <w:t xml:space="preserve">R. Martinez, J. Kay, and K. Yacef, “Visualisations for longitudinal participation, contribution and progress of a collaborative task at the tabletop,” </w:t>
      </w:r>
      <w:r w:rsidRPr="00482B91">
        <w:rPr>
          <w:rFonts w:ascii="Arial" w:hAnsi="Arial" w:cs="Arial"/>
          <w:i/>
          <w:iCs/>
          <w:noProof/>
          <w:lang w:val="en-US"/>
        </w:rPr>
        <w:t>Int. Conf. Comput. Support. Collab. Learn. CSCL 2011</w:t>
      </w:r>
      <w:r w:rsidRPr="00482B91">
        <w:rPr>
          <w:rFonts w:ascii="Arial" w:hAnsi="Arial" w:cs="Arial"/>
          <w:noProof/>
          <w:lang w:val="en-US"/>
        </w:rPr>
        <w:t>, pp. 25–32, 2011.</w:t>
      </w:r>
    </w:p>
    <w:p w14:paraId="44ADF88F"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[13]</w:t>
      </w:r>
      <w:r w:rsidRPr="00482B91">
        <w:rPr>
          <w:rFonts w:ascii="Arial" w:hAnsi="Arial" w:cs="Arial"/>
          <w:noProof/>
          <w:lang w:val="en-US"/>
        </w:rPr>
        <w:tab/>
        <w:t>Nuisense, “Ideum and 3M Touch Systems launch new Platform 46 multi-touch tables.” [Online]. Available: http://www.gizmag.com/ideum-3m-platform-multitouch-tables/27823/. [Accessed: 19-Feb-2015].</w:t>
      </w:r>
    </w:p>
    <w:p w14:paraId="61254E67"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[14]</w:t>
      </w:r>
      <w:r w:rsidRPr="00482B91">
        <w:rPr>
          <w:rFonts w:ascii="Arial" w:hAnsi="Arial" w:cs="Arial"/>
          <w:noProof/>
          <w:lang w:val="en-US"/>
        </w:rPr>
        <w:tab/>
        <w:t>“New Samsung SUR40 for Microsoft Surface is Available to Pre-order in India also.” [Online]. Available: http://www.indianweb2.com/2014/05/new-samsung-sur40-microsoft-surface-available-pre-order-india-also/. [Accessed: 19-Feb-2015].</w:t>
      </w:r>
    </w:p>
    <w:p w14:paraId="6F3DB80E"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[15]</w:t>
      </w:r>
      <w:r w:rsidRPr="00482B91">
        <w:rPr>
          <w:rFonts w:ascii="Arial" w:hAnsi="Arial" w:cs="Arial"/>
          <w:noProof/>
          <w:lang w:val="en-US"/>
        </w:rPr>
        <w:tab/>
        <w:t>“Ubi Interactive | PRODUCT.” [Online]. Available: http://www.ubi-interactive.com/product/#PRODUCT. [Accessed: 19-Feb-2015].</w:t>
      </w:r>
    </w:p>
    <w:p w14:paraId="2DCAEDD8"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[16]</w:t>
      </w:r>
      <w:r w:rsidRPr="00482B91">
        <w:rPr>
          <w:rFonts w:ascii="Arial" w:hAnsi="Arial" w:cs="Arial"/>
          <w:noProof/>
          <w:lang w:val="en-US"/>
        </w:rPr>
        <w:tab/>
        <w:t xml:space="preserve">S. Xu and C. M. Manders, “Building a multi-touch tabletop for classrooms,” </w:t>
      </w:r>
      <w:r w:rsidRPr="00482B91">
        <w:rPr>
          <w:rFonts w:ascii="Arial" w:hAnsi="Arial" w:cs="Arial"/>
          <w:i/>
          <w:iCs/>
          <w:noProof/>
          <w:lang w:val="en-US"/>
        </w:rPr>
        <w:t>Lect. Notes Comput. Sci. (including Subser. Lect. Notes Artif. Intell. Lect. Notes Bioinformatics)</w:t>
      </w:r>
      <w:r w:rsidRPr="00482B91">
        <w:rPr>
          <w:rFonts w:ascii="Arial" w:hAnsi="Arial" w:cs="Arial"/>
          <w:noProof/>
          <w:lang w:val="en-US"/>
        </w:rPr>
        <w:t>, vol. 6872 LNCS, pp. 131–138, 2011.</w:t>
      </w:r>
    </w:p>
    <w:p w14:paraId="5D133B94"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[17]</w:t>
      </w:r>
      <w:r w:rsidRPr="00482B91">
        <w:rPr>
          <w:rFonts w:ascii="Arial" w:hAnsi="Arial" w:cs="Arial"/>
          <w:noProof/>
          <w:lang w:val="en-US"/>
        </w:rPr>
        <w:tab/>
        <w:t xml:space="preserve">H. Sharp, </w:t>
      </w:r>
      <w:r w:rsidRPr="00482B91">
        <w:rPr>
          <w:rFonts w:ascii="Arial" w:hAnsi="Arial" w:cs="Arial"/>
          <w:i/>
          <w:iCs/>
          <w:noProof/>
          <w:lang w:val="en-US"/>
        </w:rPr>
        <w:t>Interaction Design: Beyond Human Computer Interaction.</w:t>
      </w:r>
      <w:r w:rsidRPr="00482B91">
        <w:rPr>
          <w:rFonts w:ascii="Arial" w:hAnsi="Arial" w:cs="Arial"/>
          <w:noProof/>
          <w:lang w:val="en-US"/>
        </w:rPr>
        <w:t>, vol. 1. John Wiley &amp; Sons, 2007.</w:t>
      </w:r>
    </w:p>
    <w:p w14:paraId="45E17AE0"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[18]</w:t>
      </w:r>
      <w:r w:rsidRPr="00482B91">
        <w:rPr>
          <w:rFonts w:ascii="Arial" w:hAnsi="Arial" w:cs="Arial"/>
          <w:noProof/>
          <w:lang w:val="en-US"/>
        </w:rPr>
        <w:tab/>
        <w:t xml:space="preserve">A. Dix, J. Finlay, G. D. Abwod, and R. Beale, </w:t>
      </w:r>
      <w:r w:rsidRPr="00482B91">
        <w:rPr>
          <w:rFonts w:ascii="Arial" w:hAnsi="Arial" w:cs="Arial"/>
          <w:i/>
          <w:iCs/>
          <w:noProof/>
          <w:lang w:val="en-US"/>
        </w:rPr>
        <w:t>Human Computer Interaction</w:t>
      </w:r>
      <w:r w:rsidRPr="00482B91">
        <w:rPr>
          <w:rFonts w:ascii="Arial" w:hAnsi="Arial" w:cs="Arial"/>
          <w:noProof/>
          <w:lang w:val="en-US"/>
        </w:rPr>
        <w:t>, 3rd Editio. Pearson, 2004.</w:t>
      </w:r>
    </w:p>
    <w:p w14:paraId="7633C29B"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[19]</w:t>
      </w:r>
      <w:r w:rsidRPr="00482B91">
        <w:rPr>
          <w:rFonts w:ascii="Arial" w:hAnsi="Arial" w:cs="Arial"/>
          <w:noProof/>
          <w:lang w:val="en-US"/>
        </w:rPr>
        <w:tab/>
        <w:t xml:space="preserve">U. M. Borghoff and J. H. Schlichter, </w:t>
      </w:r>
      <w:r w:rsidRPr="00482B91">
        <w:rPr>
          <w:rFonts w:ascii="Arial" w:hAnsi="Arial" w:cs="Arial"/>
          <w:i/>
          <w:iCs/>
          <w:noProof/>
          <w:lang w:val="en-US"/>
        </w:rPr>
        <w:t>Computer-Supported Cooperative Work: Introduction to Distributed Applications</w:t>
      </w:r>
      <w:r w:rsidRPr="00482B91">
        <w:rPr>
          <w:rFonts w:ascii="Arial" w:hAnsi="Arial" w:cs="Arial"/>
          <w:noProof/>
          <w:lang w:val="en-US"/>
        </w:rPr>
        <w:t>. Springer Science &amp; Business Media, 2000.</w:t>
      </w:r>
    </w:p>
    <w:p w14:paraId="3ABDAF57"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[20]</w:t>
      </w:r>
      <w:r w:rsidRPr="00482B91">
        <w:rPr>
          <w:rFonts w:ascii="Arial" w:hAnsi="Arial" w:cs="Arial"/>
          <w:noProof/>
          <w:lang w:val="en-US"/>
        </w:rPr>
        <w:tab/>
        <w:t xml:space="preserve">P. Wilson, </w:t>
      </w:r>
      <w:r w:rsidRPr="00482B91">
        <w:rPr>
          <w:rFonts w:ascii="Arial" w:hAnsi="Arial" w:cs="Arial"/>
          <w:i/>
          <w:iCs/>
          <w:noProof/>
          <w:lang w:val="en-US"/>
        </w:rPr>
        <w:t>Computer Supported Cooperative Work:: An Introduction</w:t>
      </w:r>
      <w:r w:rsidRPr="00482B91">
        <w:rPr>
          <w:rFonts w:ascii="Arial" w:hAnsi="Arial" w:cs="Arial"/>
          <w:noProof/>
          <w:lang w:val="en-US"/>
        </w:rPr>
        <w:t>. Springer Science &amp; Business Media, 1991.</w:t>
      </w:r>
    </w:p>
    <w:p w14:paraId="19FC8056"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[21]</w:t>
      </w:r>
      <w:r w:rsidRPr="00482B91">
        <w:rPr>
          <w:rFonts w:ascii="Arial" w:hAnsi="Arial" w:cs="Arial"/>
          <w:noProof/>
          <w:lang w:val="en-US"/>
        </w:rPr>
        <w:tab/>
        <w:t xml:space="preserve">C. Müller-Tomfelde, </w:t>
      </w:r>
      <w:r w:rsidRPr="00482B91">
        <w:rPr>
          <w:rFonts w:ascii="Arial" w:hAnsi="Arial" w:cs="Arial"/>
          <w:i/>
          <w:iCs/>
          <w:noProof/>
          <w:lang w:val="en-US"/>
        </w:rPr>
        <w:t>Tabletops - Horizontal Interactive Displays: Horizontal Interactive Displays</w:t>
      </w:r>
      <w:r w:rsidRPr="00482B91">
        <w:rPr>
          <w:rFonts w:ascii="Arial" w:hAnsi="Arial" w:cs="Arial"/>
          <w:noProof/>
          <w:lang w:val="en-US"/>
        </w:rPr>
        <w:t>. Springer Science &amp; Business Media, 2010, pp. 1–20.</w:t>
      </w:r>
    </w:p>
    <w:p w14:paraId="06D43405"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lastRenderedPageBreak/>
        <w:t>[22]</w:t>
      </w:r>
      <w:r w:rsidRPr="00482B91">
        <w:rPr>
          <w:rFonts w:ascii="Arial" w:hAnsi="Arial" w:cs="Arial"/>
          <w:noProof/>
          <w:lang w:val="en-US"/>
        </w:rPr>
        <w:tab/>
        <w:t xml:space="preserve">C. Shen, C. Shen, K. Ryall, K. Ryall, C. Forlines, C. Forlines, A. Esenther, and A. Esenther, “Informing the Design of Direct- Touch Tabletops,” </w:t>
      </w:r>
      <w:r w:rsidRPr="00482B91">
        <w:rPr>
          <w:rFonts w:ascii="Arial" w:hAnsi="Arial" w:cs="Arial"/>
          <w:i/>
          <w:iCs/>
          <w:noProof/>
          <w:lang w:val="en-US"/>
        </w:rPr>
        <w:t>Ieee Comput. Graph. Appl.</w:t>
      </w:r>
      <w:r w:rsidRPr="00482B91">
        <w:rPr>
          <w:rFonts w:ascii="Arial" w:hAnsi="Arial" w:cs="Arial"/>
          <w:noProof/>
          <w:lang w:val="en-US"/>
        </w:rPr>
        <w:t>, no. October, 2006.</w:t>
      </w:r>
    </w:p>
    <w:p w14:paraId="15DC4FF4"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[23]</w:t>
      </w:r>
      <w:r w:rsidRPr="00482B91">
        <w:rPr>
          <w:rFonts w:ascii="Arial" w:hAnsi="Arial" w:cs="Arial"/>
          <w:noProof/>
          <w:lang w:val="en-US"/>
        </w:rPr>
        <w:tab/>
        <w:t xml:space="preserve">J. O. Wobbrock, M. R. Morris, and A. D. Wilson, “User-defined gestures for surface computing,” </w:t>
      </w:r>
      <w:r w:rsidRPr="00482B91">
        <w:rPr>
          <w:rFonts w:ascii="Arial" w:hAnsi="Arial" w:cs="Arial"/>
          <w:i/>
          <w:iCs/>
          <w:noProof/>
          <w:lang w:val="en-US"/>
        </w:rPr>
        <w:t>Proc. 27th Int. Conf. Hum. factors Comput. Syst. - CHI 09</w:t>
      </w:r>
      <w:r w:rsidRPr="00482B91">
        <w:rPr>
          <w:rFonts w:ascii="Arial" w:hAnsi="Arial" w:cs="Arial"/>
          <w:noProof/>
          <w:lang w:val="en-US"/>
        </w:rPr>
        <w:t>, 2009.</w:t>
      </w:r>
    </w:p>
    <w:p w14:paraId="3FF3F698"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[24]</w:t>
      </w:r>
      <w:r w:rsidRPr="00482B91">
        <w:rPr>
          <w:rFonts w:ascii="Arial" w:hAnsi="Arial" w:cs="Arial"/>
          <w:noProof/>
          <w:lang w:val="en-US"/>
        </w:rPr>
        <w:tab/>
        <w:t>Nuisense, “Projected Capacitive Multi Touch Foil Vs. Infrared Touch Cover.” [Online]. Available: http://www.nuisense.com/projectedcapacitivevsir.aspx?l=en-US. [Accessed: 21-Feb-2015].</w:t>
      </w:r>
    </w:p>
    <w:p w14:paraId="0D47EC7B"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[25]</w:t>
      </w:r>
      <w:r w:rsidRPr="00482B91">
        <w:rPr>
          <w:rFonts w:ascii="Arial" w:hAnsi="Arial" w:cs="Arial"/>
          <w:noProof/>
          <w:lang w:val="en-US"/>
        </w:rPr>
        <w:tab/>
        <w:t>“V120:Duo - An optical tracking system in a single, plug-and-play package - OptiTrack.” [Online]. Available: http://www.optitrack.com/products/v120-duo/. [Accessed: 19-Feb-2015].</w:t>
      </w:r>
    </w:p>
    <w:p w14:paraId="1B47D432"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[26]</w:t>
      </w:r>
      <w:r w:rsidRPr="00482B91">
        <w:rPr>
          <w:rFonts w:ascii="Arial" w:hAnsi="Arial" w:cs="Arial"/>
          <w:noProof/>
          <w:lang w:val="en-US"/>
        </w:rPr>
        <w:tab/>
        <w:t>TUIO, “TUIO.” [Online]. Available: http://www.tuio.org/. [Accessed: 21-Feb-2015].</w:t>
      </w:r>
    </w:p>
    <w:p w14:paraId="2DA44DC5"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[27]</w:t>
      </w:r>
      <w:r w:rsidRPr="00482B91">
        <w:rPr>
          <w:rFonts w:ascii="Arial" w:hAnsi="Arial" w:cs="Arial"/>
          <w:noProof/>
          <w:lang w:val="en-US"/>
        </w:rPr>
        <w:tab/>
        <w:t xml:space="preserve">J. Hochenbaum and A. Kapur, “Adding Z-Depth and Pressure Expressivity to Tangible Tabletop Surfaces,” </w:t>
      </w:r>
      <w:r w:rsidRPr="00482B91">
        <w:rPr>
          <w:rFonts w:ascii="Arial" w:hAnsi="Arial" w:cs="Arial"/>
          <w:i/>
          <w:iCs/>
          <w:noProof/>
          <w:lang w:val="en-US"/>
        </w:rPr>
        <w:t>Proc. Int. Conf. New Interfaces Music. Expr.</w:t>
      </w:r>
      <w:r w:rsidRPr="00482B91">
        <w:rPr>
          <w:rFonts w:ascii="Arial" w:hAnsi="Arial" w:cs="Arial"/>
          <w:noProof/>
          <w:lang w:val="en-US"/>
        </w:rPr>
        <w:t>, pp. 240–243, 2011.</w:t>
      </w:r>
    </w:p>
    <w:p w14:paraId="13483C9C"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[28]</w:t>
      </w:r>
      <w:r w:rsidRPr="00482B91">
        <w:rPr>
          <w:rFonts w:ascii="Arial" w:hAnsi="Arial" w:cs="Arial"/>
          <w:noProof/>
          <w:lang w:val="en-US"/>
        </w:rPr>
        <w:tab/>
        <w:t xml:space="preserve">C. Wu, Y. Suo, C. Yu, Y. Shi, and Y. Qin, “uPlatform: A customizable multi-user windowing system for interactive tabletop,” </w:t>
      </w:r>
      <w:r w:rsidRPr="00482B91">
        <w:rPr>
          <w:rFonts w:ascii="Arial" w:hAnsi="Arial" w:cs="Arial"/>
          <w:i/>
          <w:iCs/>
          <w:noProof/>
          <w:lang w:val="en-US"/>
        </w:rPr>
        <w:t>Lect. Notes Comput. Sci. (including Subser. Lect. Notes Artif. Intell. Lect. Notes Bioinformatics)</w:t>
      </w:r>
      <w:r w:rsidRPr="00482B91">
        <w:rPr>
          <w:rFonts w:ascii="Arial" w:hAnsi="Arial" w:cs="Arial"/>
          <w:noProof/>
          <w:lang w:val="en-US"/>
        </w:rPr>
        <w:t>, vol. 6761 LNCS, pp. 507–516, 2011.</w:t>
      </w:r>
    </w:p>
    <w:p w14:paraId="5549EF6F"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[29]</w:t>
      </w:r>
      <w:r w:rsidRPr="00482B91">
        <w:rPr>
          <w:rFonts w:ascii="Arial" w:hAnsi="Arial" w:cs="Arial"/>
          <w:noProof/>
          <w:lang w:val="en-US"/>
        </w:rPr>
        <w:tab/>
        <w:t>NuiGroup, “mt4j - MT4j - an open framework to create visually rich 2D/3D multi-touch applications in java - Google Project Hosting.” [Online]. Available: https://code.google.com/p/mt4j/. [Accessed: 21-Feb-2015].</w:t>
      </w:r>
    </w:p>
    <w:p w14:paraId="10734919"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[30]</w:t>
      </w:r>
      <w:r w:rsidRPr="00482B91">
        <w:rPr>
          <w:rFonts w:ascii="Arial" w:hAnsi="Arial" w:cs="Arial"/>
          <w:noProof/>
          <w:lang w:val="en-US"/>
        </w:rPr>
        <w:tab/>
        <w:t xml:space="preserve">N. Sangsuriyachot and M. Sugimoto, “Novel interaction techniques based on a combination of hand and foot gestures in tabletop environments,” in </w:t>
      </w:r>
      <w:r w:rsidRPr="00482B91">
        <w:rPr>
          <w:rFonts w:ascii="Arial" w:hAnsi="Arial" w:cs="Arial"/>
          <w:i/>
          <w:iCs/>
          <w:noProof/>
          <w:lang w:val="en-US"/>
        </w:rPr>
        <w:t>Proceedings of the 10th asia pacific conference on Computer human interaction - APCHI ’12</w:t>
      </w:r>
      <w:r w:rsidRPr="00482B91">
        <w:rPr>
          <w:rFonts w:ascii="Arial" w:hAnsi="Arial" w:cs="Arial"/>
          <w:noProof/>
          <w:lang w:val="en-US"/>
        </w:rPr>
        <w:t>, 2012, p. 21.</w:t>
      </w:r>
    </w:p>
    <w:p w14:paraId="31C7FA68"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[31]</w:t>
      </w:r>
      <w:r w:rsidRPr="00482B91">
        <w:rPr>
          <w:rFonts w:ascii="Arial" w:hAnsi="Arial" w:cs="Arial"/>
          <w:noProof/>
          <w:lang w:val="en-US"/>
        </w:rPr>
        <w:tab/>
        <w:t xml:space="preserve">A. Camurri and C. Costa, Eds., </w:t>
      </w:r>
      <w:r w:rsidRPr="00482B91">
        <w:rPr>
          <w:rFonts w:ascii="Arial" w:hAnsi="Arial" w:cs="Arial"/>
          <w:i/>
          <w:iCs/>
          <w:noProof/>
          <w:lang w:val="en-US"/>
        </w:rPr>
        <w:t>Intelligent Technologies for Interactive Entertainment</w:t>
      </w:r>
      <w:r w:rsidRPr="00482B91">
        <w:rPr>
          <w:rFonts w:ascii="Arial" w:hAnsi="Arial" w:cs="Arial"/>
          <w:noProof/>
          <w:lang w:val="en-US"/>
        </w:rPr>
        <w:t>, vol. 78. Berlin, Heidelberg: Springer Berlin Heidelberg, 2012.</w:t>
      </w:r>
    </w:p>
    <w:p w14:paraId="5FDE35B4"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lastRenderedPageBreak/>
        <w:t>[32]</w:t>
      </w:r>
      <w:r w:rsidRPr="00482B91">
        <w:rPr>
          <w:rFonts w:ascii="Arial" w:hAnsi="Arial" w:cs="Arial"/>
          <w:noProof/>
          <w:lang w:val="en-US"/>
        </w:rPr>
        <w:tab/>
        <w:t xml:space="preserve">T. Hammond, B. Eoff, B. Paulson, A. Wolin, K. Dahmen, J. Johnston, and P. Rajan, “Free-sketch recognition,” in </w:t>
      </w:r>
      <w:r w:rsidRPr="00482B91">
        <w:rPr>
          <w:rFonts w:ascii="Arial" w:hAnsi="Arial" w:cs="Arial"/>
          <w:i/>
          <w:iCs/>
          <w:noProof/>
          <w:lang w:val="en-US"/>
        </w:rPr>
        <w:t>Proceeding of the twenty-sixth annual CHI conference extended abstracts on Human factors in computing systems - CHI ’08</w:t>
      </w:r>
      <w:r w:rsidRPr="00482B91">
        <w:rPr>
          <w:rFonts w:ascii="Arial" w:hAnsi="Arial" w:cs="Arial"/>
          <w:noProof/>
          <w:lang w:val="en-US"/>
        </w:rPr>
        <w:t>, 2008, p. 3027.</w:t>
      </w:r>
    </w:p>
    <w:p w14:paraId="6ABF36FE" w14:textId="77777777" w:rsidR="007114D4" w:rsidRPr="00682BD0" w:rsidRDefault="007114D4" w:rsidP="007114D4">
      <w:pPr>
        <w:pStyle w:val="NormalWeb"/>
        <w:ind w:left="640" w:hanging="640"/>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44ADB119"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[34]</w:t>
      </w:r>
      <w:r w:rsidRPr="00482B91">
        <w:rPr>
          <w:rFonts w:ascii="Arial" w:hAnsi="Arial" w:cs="Arial"/>
          <w:noProof/>
          <w:lang w:val="en-US"/>
        </w:rPr>
        <w:tab/>
        <w:t xml:space="preserve">B. Paulson and T. Hammond, “PaleoSketch,” in </w:t>
      </w:r>
      <w:r w:rsidRPr="00482B91">
        <w:rPr>
          <w:rFonts w:ascii="Arial" w:hAnsi="Arial" w:cs="Arial"/>
          <w:i/>
          <w:iCs/>
          <w:noProof/>
          <w:lang w:val="en-US"/>
        </w:rPr>
        <w:t>Proceedings of the 13th international conference on Intelligent user interfaces - IUI ’08</w:t>
      </w:r>
      <w:r w:rsidRPr="00482B91">
        <w:rPr>
          <w:rFonts w:ascii="Arial" w:hAnsi="Arial" w:cs="Arial"/>
          <w:noProof/>
          <w:lang w:val="en-US"/>
        </w:rPr>
        <w:t>, 2008, p. 1.</w:t>
      </w:r>
    </w:p>
    <w:p w14:paraId="566FEB77" w14:textId="77777777" w:rsidR="007114D4" w:rsidRPr="00482B91" w:rsidRDefault="007114D4" w:rsidP="007114D4">
      <w:pPr>
        <w:pStyle w:val="NormalWeb"/>
        <w:ind w:left="640" w:hanging="640"/>
        <w:rPr>
          <w:rFonts w:ascii="Arial" w:hAnsi="Arial" w:cs="Arial"/>
          <w:noProof/>
          <w:lang w:val="en-US"/>
        </w:rPr>
      </w:pPr>
      <w:r w:rsidRPr="00482B91">
        <w:rPr>
          <w:rFonts w:ascii="Arial" w:hAnsi="Arial" w:cs="Arial"/>
          <w:noProof/>
          <w:lang w:val="en-US"/>
        </w:rPr>
        <w:t>[35]</w:t>
      </w:r>
      <w:r w:rsidRPr="00482B91">
        <w:rPr>
          <w:rFonts w:ascii="Arial" w:hAnsi="Arial" w:cs="Arial"/>
          <w:noProof/>
          <w:lang w:val="en-US"/>
        </w:rPr>
        <w:tab/>
        <w:t xml:space="preserve">A. Jones, C. Moulin, J.-P. Barthes, D. Lenne, A. Kendira, and T. Gidel, “Personal assistant agents and multi-agent middleware for CSCW,” in </w:t>
      </w:r>
      <w:r w:rsidRPr="00482B91">
        <w:rPr>
          <w:rFonts w:ascii="Arial" w:hAnsi="Arial" w:cs="Arial"/>
          <w:i/>
          <w:iCs/>
          <w:noProof/>
          <w:lang w:val="en-US"/>
        </w:rPr>
        <w:t>Proceedings of the 2012 IEEE 16th International Conference on Computer Supported Cooperative Work in Design (CSCWD)</w:t>
      </w:r>
      <w:r w:rsidRPr="00482B91">
        <w:rPr>
          <w:rFonts w:ascii="Arial" w:hAnsi="Arial" w:cs="Arial"/>
          <w:noProof/>
          <w:lang w:val="en-US"/>
        </w:rPr>
        <w:t>, 2012.</w:t>
      </w:r>
    </w:p>
    <w:p w14:paraId="1EA916D7" w14:textId="77777777" w:rsidR="007114D4" w:rsidRPr="00682BD0" w:rsidRDefault="007114D4" w:rsidP="007114D4">
      <w:pPr>
        <w:pStyle w:val="NormalWeb"/>
        <w:ind w:left="640" w:hanging="640"/>
        <w:rPr>
          <w:rFonts w:ascii="Arial" w:hAnsi="Arial" w:cs="Arial"/>
          <w:noProof/>
        </w:rPr>
      </w:pPr>
      <w:r w:rsidRPr="00482B91">
        <w:rPr>
          <w:rFonts w:ascii="Arial" w:hAnsi="Arial" w:cs="Arial"/>
          <w:noProof/>
          <w:lang w:val="en-US"/>
        </w:rPr>
        <w:t>[36]</w:t>
      </w:r>
      <w:r w:rsidRPr="00482B91">
        <w:rPr>
          <w:rFonts w:ascii="Arial" w:hAnsi="Arial" w:cs="Arial"/>
          <w:noProof/>
          <w:lang w:val="en-US"/>
        </w:rPr>
        <w:tab/>
        <w:t xml:space="preserve">K. Sinmai and P. Andras, “Mapping on Surfaces: Supporting Collaborative Work Using Interactive Tabletop,” in </w:t>
      </w:r>
      <w:r w:rsidRPr="00482B91">
        <w:rPr>
          <w:rFonts w:ascii="Arial" w:hAnsi="Arial" w:cs="Arial"/>
          <w:i/>
          <w:iCs/>
          <w:noProof/>
          <w:lang w:val="en-US"/>
        </w:rPr>
        <w:t>Collaboration and Technology SE  - 29</w:t>
      </w:r>
      <w:r w:rsidRPr="00482B91">
        <w:rPr>
          <w:rFonts w:ascii="Arial" w:hAnsi="Arial" w:cs="Arial"/>
          <w:noProof/>
          <w:lang w:val="en-US"/>
        </w:rPr>
        <w:t xml:space="preserve">, vol. 8658, N. Baloian, F. Burstein, H. Ogata, F. Santoro, and G. Zurita, Eds. </w:t>
      </w:r>
      <w:r w:rsidRPr="00682BD0">
        <w:rPr>
          <w:rFonts w:ascii="Arial" w:hAnsi="Arial" w:cs="Arial"/>
          <w:noProof/>
        </w:rPr>
        <w:t xml:space="preserve">Springer International Publishing, 2014, pp. 319–334. </w:t>
      </w:r>
    </w:p>
    <w:p w14:paraId="57DDEB14" w14:textId="77777777" w:rsidR="007114D4" w:rsidRPr="00BC4ABF" w:rsidRDefault="007114D4" w:rsidP="007114D4">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77904836" w14:textId="77777777" w:rsidR="007114D4" w:rsidRPr="00BC4ABF" w:rsidRDefault="007114D4" w:rsidP="007114D4">
      <w:pPr>
        <w:spacing w:after="240" w:line="480" w:lineRule="auto"/>
        <w:jc w:val="both"/>
        <w:rPr>
          <w:rFonts w:ascii="Arial" w:eastAsia="Times New Roman" w:hAnsi="Arial" w:cs="Arial"/>
          <w:b/>
          <w:sz w:val="24"/>
          <w:szCs w:val="24"/>
          <w:lang w:eastAsia="es-EC"/>
        </w:rPr>
      </w:pPr>
    </w:p>
    <w:p w14:paraId="752F39AC" w14:textId="77777777" w:rsidR="007114D4" w:rsidRPr="00BC4ABF" w:rsidRDefault="007114D4" w:rsidP="007114D4">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2FC477A4" w14:textId="77777777" w:rsidR="007114D4" w:rsidRPr="00A66BA2" w:rsidRDefault="007114D4" w:rsidP="007114D4">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1F2EA7AC" w14:textId="77777777" w:rsidR="007114D4" w:rsidRDefault="007114D4" w:rsidP="007114D4">
      <w:pPr>
        <w:pStyle w:val="NombreCapitulo"/>
        <w:numPr>
          <w:ilvl w:val="0"/>
          <w:numId w:val="0"/>
        </w:numPr>
        <w:ind w:left="360"/>
        <w:rPr>
          <w:b w:val="0"/>
          <w:sz w:val="24"/>
          <w:szCs w:val="24"/>
        </w:rPr>
      </w:pPr>
    </w:p>
    <w:p w14:paraId="5BE323D6" w14:textId="77777777" w:rsidR="007114D4" w:rsidRDefault="007114D4" w:rsidP="007114D4">
      <w:pPr>
        <w:pStyle w:val="NombreCapitulo"/>
        <w:numPr>
          <w:ilvl w:val="0"/>
          <w:numId w:val="0"/>
        </w:numPr>
        <w:ind w:left="360" w:hanging="360"/>
        <w:rPr>
          <w:b w:val="0"/>
          <w:sz w:val="28"/>
          <w:szCs w:val="28"/>
        </w:rPr>
      </w:pPr>
      <w:r w:rsidRPr="0022337D">
        <w:rPr>
          <w:sz w:val="28"/>
          <w:szCs w:val="28"/>
        </w:rPr>
        <w:t xml:space="preserve">Anexo A: </w:t>
      </w:r>
      <w:r w:rsidRPr="0022337D">
        <w:rPr>
          <w:b w:val="0"/>
          <w:sz w:val="28"/>
          <w:szCs w:val="28"/>
        </w:rPr>
        <w:t xml:space="preserve">Documento de pruebas </w:t>
      </w:r>
      <w:r>
        <w:rPr>
          <w:b w:val="0"/>
          <w:sz w:val="28"/>
          <w:szCs w:val="28"/>
        </w:rPr>
        <w:t>de la superficie colaborativa.</w:t>
      </w:r>
    </w:p>
    <w:tbl>
      <w:tblPr>
        <w:tblStyle w:val="Tablanormal11"/>
        <w:tblW w:w="0" w:type="auto"/>
        <w:tblInd w:w="-572" w:type="dxa"/>
        <w:tblLook w:val="04A0" w:firstRow="1" w:lastRow="0" w:firstColumn="1" w:lastColumn="0" w:noHBand="0" w:noVBand="1"/>
      </w:tblPr>
      <w:tblGrid>
        <w:gridCol w:w="1631"/>
        <w:gridCol w:w="1672"/>
        <w:gridCol w:w="2205"/>
        <w:gridCol w:w="1887"/>
        <w:gridCol w:w="1670"/>
      </w:tblGrid>
      <w:tr w:rsidR="007114D4" w14:paraId="38A041F4" w14:textId="77777777" w:rsidTr="001F0C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33E2A4FB" w14:textId="77777777" w:rsidR="007114D4" w:rsidRDefault="007114D4" w:rsidP="001F0C08">
            <w:pPr>
              <w:pStyle w:val="Texto"/>
              <w:spacing w:line="360" w:lineRule="auto"/>
              <w:ind w:left="0"/>
              <w:jc w:val="center"/>
            </w:pPr>
            <w:r>
              <w:t>Código de caso de prueba</w:t>
            </w:r>
          </w:p>
        </w:tc>
        <w:tc>
          <w:tcPr>
            <w:tcW w:w="0" w:type="auto"/>
            <w:vAlign w:val="center"/>
          </w:tcPr>
          <w:p w14:paraId="18DFFBAA" w14:textId="77777777" w:rsidR="007114D4" w:rsidRDefault="007114D4" w:rsidP="001F0C0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Entradas</w:t>
            </w:r>
          </w:p>
        </w:tc>
        <w:tc>
          <w:tcPr>
            <w:tcW w:w="0" w:type="auto"/>
            <w:vAlign w:val="center"/>
          </w:tcPr>
          <w:p w14:paraId="63C6715D" w14:textId="77777777" w:rsidR="007114D4" w:rsidRDefault="007114D4" w:rsidP="001F0C0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Esperadas</w:t>
            </w:r>
          </w:p>
        </w:tc>
        <w:tc>
          <w:tcPr>
            <w:tcW w:w="0" w:type="auto"/>
            <w:vAlign w:val="center"/>
          </w:tcPr>
          <w:p w14:paraId="4EF7D700" w14:textId="77777777" w:rsidR="007114D4" w:rsidRDefault="007114D4" w:rsidP="001F0C0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obtenidas</w:t>
            </w:r>
          </w:p>
        </w:tc>
        <w:tc>
          <w:tcPr>
            <w:tcW w:w="0" w:type="auto"/>
            <w:vAlign w:val="center"/>
          </w:tcPr>
          <w:p w14:paraId="14FFE927" w14:textId="77777777" w:rsidR="007114D4" w:rsidRDefault="007114D4" w:rsidP="001F0C0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Observación</w:t>
            </w:r>
          </w:p>
        </w:tc>
      </w:tr>
      <w:tr w:rsidR="007114D4" w14:paraId="2C703C0A" w14:textId="77777777" w:rsidTr="001F0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770EFDBC" w14:textId="77777777" w:rsidR="007114D4" w:rsidRPr="00882217" w:rsidRDefault="007114D4" w:rsidP="001F0C08">
            <w:pPr>
              <w:pStyle w:val="Texto"/>
              <w:spacing w:line="360" w:lineRule="auto"/>
              <w:ind w:left="0"/>
              <w:jc w:val="center"/>
              <w:rPr>
                <w:b w:val="0"/>
              </w:rPr>
            </w:pPr>
            <w:r>
              <w:rPr>
                <w:b w:val="0"/>
              </w:rPr>
              <w:t>TC-001</w:t>
            </w:r>
          </w:p>
        </w:tc>
        <w:tc>
          <w:tcPr>
            <w:tcW w:w="0" w:type="auto"/>
          </w:tcPr>
          <w:p w14:paraId="15291C2C"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ingresa su nombre en la aplicación web de la tablet</w:t>
            </w:r>
          </w:p>
        </w:tc>
        <w:tc>
          <w:tcPr>
            <w:tcW w:w="0" w:type="auto"/>
          </w:tcPr>
          <w:p w14:paraId="652A75A9"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debe registrarse en la aplicación de la superficie con los datos ingresados.</w:t>
            </w:r>
          </w:p>
        </w:tc>
        <w:tc>
          <w:tcPr>
            <w:tcW w:w="0" w:type="auto"/>
          </w:tcPr>
          <w:p w14:paraId="28F0BEA5"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fue añadida a la lista de usuarios autenticados en la aplicación de la superficie colaborativa.</w:t>
            </w:r>
          </w:p>
        </w:tc>
        <w:tc>
          <w:tcPr>
            <w:tcW w:w="0" w:type="auto"/>
            <w:vAlign w:val="center"/>
          </w:tcPr>
          <w:p w14:paraId="36CE8926" w14:textId="77777777" w:rsidR="007114D4" w:rsidRPr="00882217"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7114D4" w14:paraId="6EBF8DE1" w14:textId="77777777" w:rsidTr="001F0C08">
        <w:tc>
          <w:tcPr>
            <w:cnfStyle w:val="001000000000" w:firstRow="0" w:lastRow="0" w:firstColumn="1" w:lastColumn="0" w:oddVBand="0" w:evenVBand="0" w:oddHBand="0" w:evenHBand="0" w:firstRowFirstColumn="0" w:firstRowLastColumn="0" w:lastRowFirstColumn="0" w:lastRowLastColumn="0"/>
            <w:tcW w:w="1631" w:type="dxa"/>
            <w:vAlign w:val="center"/>
          </w:tcPr>
          <w:p w14:paraId="68BC1F2D" w14:textId="77777777" w:rsidR="007114D4" w:rsidRPr="00882217" w:rsidRDefault="007114D4" w:rsidP="001F0C08">
            <w:pPr>
              <w:pStyle w:val="Texto"/>
              <w:spacing w:line="360" w:lineRule="auto"/>
              <w:ind w:left="0"/>
              <w:jc w:val="center"/>
              <w:rPr>
                <w:b w:val="0"/>
              </w:rPr>
            </w:pPr>
            <w:r>
              <w:rPr>
                <w:b w:val="0"/>
              </w:rPr>
              <w:t>TC-002</w:t>
            </w:r>
          </w:p>
        </w:tc>
        <w:tc>
          <w:tcPr>
            <w:tcW w:w="0" w:type="auto"/>
          </w:tcPr>
          <w:p w14:paraId="1404EF7F"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dibuja un trazo en forma rectangular, con más altura que anchura.</w:t>
            </w:r>
          </w:p>
        </w:tc>
        <w:tc>
          <w:tcPr>
            <w:tcW w:w="0" w:type="auto"/>
          </w:tcPr>
          <w:p w14:paraId="1C648F11"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una nueva entidad.</w:t>
            </w:r>
          </w:p>
        </w:tc>
        <w:tc>
          <w:tcPr>
            <w:tcW w:w="0" w:type="auto"/>
          </w:tcPr>
          <w:p w14:paraId="58D12DEE"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una nueva entidad en la aplicación de la superficie interactiva.</w:t>
            </w:r>
          </w:p>
        </w:tc>
        <w:tc>
          <w:tcPr>
            <w:tcW w:w="0" w:type="auto"/>
            <w:vAlign w:val="center"/>
          </w:tcPr>
          <w:p w14:paraId="6BDBEA7C" w14:textId="77777777" w:rsidR="007114D4" w:rsidRPr="008336A8" w:rsidRDefault="007114D4" w:rsidP="001F0C0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7114D4" w14:paraId="0DD549E4" w14:textId="77777777" w:rsidTr="001F0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5B2F43D" w14:textId="77777777" w:rsidR="007114D4" w:rsidRPr="00882217" w:rsidRDefault="007114D4" w:rsidP="001F0C08">
            <w:pPr>
              <w:pStyle w:val="Texto"/>
              <w:spacing w:line="360" w:lineRule="auto"/>
              <w:ind w:left="0"/>
              <w:jc w:val="center"/>
              <w:rPr>
                <w:b w:val="0"/>
              </w:rPr>
            </w:pPr>
            <w:r>
              <w:rPr>
                <w:b w:val="0"/>
              </w:rPr>
              <w:t>TC-003</w:t>
            </w:r>
          </w:p>
        </w:tc>
        <w:tc>
          <w:tcPr>
            <w:tcW w:w="0" w:type="auto"/>
          </w:tcPr>
          <w:p w14:paraId="7D50999B"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  estudiante traza una línea sobre dos </w:t>
            </w:r>
            <w:r>
              <w:lastRenderedPageBreak/>
              <w:t>entidades en la superficie colaborativa</w:t>
            </w:r>
          </w:p>
        </w:tc>
        <w:tc>
          <w:tcPr>
            <w:tcW w:w="0" w:type="auto"/>
          </w:tcPr>
          <w:p w14:paraId="1821BA29"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El sistema debe dibujar una nueva relación entre dos entidades.</w:t>
            </w:r>
          </w:p>
        </w:tc>
        <w:tc>
          <w:tcPr>
            <w:tcW w:w="0" w:type="auto"/>
          </w:tcPr>
          <w:p w14:paraId="60EF6B45"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Una nueva relación se dibujó sobre dos entidades en la superficie </w:t>
            </w:r>
            <w:r>
              <w:lastRenderedPageBreak/>
              <w:t>colaborativa.</w:t>
            </w:r>
          </w:p>
        </w:tc>
        <w:tc>
          <w:tcPr>
            <w:tcW w:w="0" w:type="auto"/>
            <w:vAlign w:val="center"/>
          </w:tcPr>
          <w:p w14:paraId="5BF30EA1" w14:textId="77777777" w:rsidR="007114D4"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lastRenderedPageBreak/>
              <w:t>Pasado</w:t>
            </w:r>
          </w:p>
          <w:p w14:paraId="16852B28" w14:textId="77777777" w:rsidR="007114D4" w:rsidRPr="00882217"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7114D4" w14:paraId="58D042C4" w14:textId="77777777" w:rsidTr="001F0C08">
        <w:tc>
          <w:tcPr>
            <w:cnfStyle w:val="001000000000" w:firstRow="0" w:lastRow="0" w:firstColumn="1" w:lastColumn="0" w:oddVBand="0" w:evenVBand="0" w:oddHBand="0" w:evenHBand="0" w:firstRowFirstColumn="0" w:firstRowLastColumn="0" w:lastRowFirstColumn="0" w:lastRowLastColumn="0"/>
            <w:tcW w:w="1631" w:type="dxa"/>
            <w:vAlign w:val="center"/>
          </w:tcPr>
          <w:p w14:paraId="4A8077AF" w14:textId="77777777" w:rsidR="007114D4" w:rsidRDefault="007114D4" w:rsidP="001F0C08">
            <w:pPr>
              <w:pStyle w:val="Texto"/>
              <w:spacing w:line="360" w:lineRule="auto"/>
              <w:ind w:left="0"/>
              <w:jc w:val="center"/>
              <w:rPr>
                <w:b w:val="0"/>
              </w:rPr>
            </w:pPr>
            <w:r>
              <w:rPr>
                <w:b w:val="0"/>
              </w:rPr>
              <w:lastRenderedPageBreak/>
              <w:t>TC-004</w:t>
            </w:r>
          </w:p>
        </w:tc>
        <w:tc>
          <w:tcPr>
            <w:tcW w:w="0" w:type="auto"/>
          </w:tcPr>
          <w:p w14:paraId="3D7C55D5"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con un click una entidad y la carga sobre su tablet</w:t>
            </w:r>
          </w:p>
        </w:tc>
        <w:tc>
          <w:tcPr>
            <w:tcW w:w="0" w:type="auto"/>
          </w:tcPr>
          <w:p w14:paraId="65F59D60"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en la tablet se debe actualizar en la superficie colaborativa y propagarse a otras tablet en caso de que la misma entidad esté cargada.</w:t>
            </w:r>
          </w:p>
        </w:tc>
        <w:tc>
          <w:tcPr>
            <w:tcW w:w="0" w:type="auto"/>
          </w:tcPr>
          <w:p w14:paraId="1AA35347"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a la relación en la tablet se propagó hacia la superficie colaborativa y las tablet donde estaba cargada</w:t>
            </w:r>
          </w:p>
        </w:tc>
        <w:tc>
          <w:tcPr>
            <w:tcW w:w="0" w:type="auto"/>
            <w:vAlign w:val="center"/>
          </w:tcPr>
          <w:p w14:paraId="06BE97C0" w14:textId="77777777" w:rsidR="007114D4" w:rsidRDefault="007114D4" w:rsidP="001F0C0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7114D4" w14:paraId="7F22C7AE" w14:textId="77777777" w:rsidTr="001F0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89E44E0" w14:textId="77777777" w:rsidR="007114D4" w:rsidRDefault="007114D4" w:rsidP="001F0C08">
            <w:pPr>
              <w:pStyle w:val="Texto"/>
              <w:spacing w:line="360" w:lineRule="auto"/>
              <w:ind w:left="0"/>
              <w:jc w:val="center"/>
              <w:rPr>
                <w:b w:val="0"/>
              </w:rPr>
            </w:pPr>
            <w:r>
              <w:rPr>
                <w:b w:val="0"/>
              </w:rPr>
              <w:t>TC-005</w:t>
            </w:r>
          </w:p>
        </w:tc>
        <w:tc>
          <w:tcPr>
            <w:tcW w:w="0" w:type="auto"/>
          </w:tcPr>
          <w:p w14:paraId="7AC51FE3" w14:textId="77777777" w:rsidR="007114D4"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carga la  cardinalidad de una relación en la tablet y la cambia.</w:t>
            </w:r>
          </w:p>
        </w:tc>
        <w:tc>
          <w:tcPr>
            <w:tcW w:w="0" w:type="auto"/>
          </w:tcPr>
          <w:p w14:paraId="7765317C" w14:textId="77777777" w:rsidR="007114D4"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actualizar la cardinalidad seleccionada y propagarla a las demás tablet donde estén cargadas.</w:t>
            </w:r>
          </w:p>
        </w:tc>
        <w:tc>
          <w:tcPr>
            <w:tcW w:w="0" w:type="auto"/>
          </w:tcPr>
          <w:p w14:paraId="00286327" w14:textId="77777777" w:rsidR="007114D4"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actualizó la cardinalidad cargada en la superficie y en las demás tablet donde estuvieron cargadas </w:t>
            </w:r>
          </w:p>
        </w:tc>
        <w:tc>
          <w:tcPr>
            <w:tcW w:w="0" w:type="auto"/>
            <w:vAlign w:val="center"/>
          </w:tcPr>
          <w:p w14:paraId="28708172" w14:textId="77777777" w:rsidR="007114D4"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7114D4" w14:paraId="48A056DB" w14:textId="77777777" w:rsidTr="001F0C08">
        <w:tc>
          <w:tcPr>
            <w:cnfStyle w:val="001000000000" w:firstRow="0" w:lastRow="0" w:firstColumn="1" w:lastColumn="0" w:oddVBand="0" w:evenVBand="0" w:oddHBand="0" w:evenHBand="0" w:firstRowFirstColumn="0" w:firstRowLastColumn="0" w:lastRowFirstColumn="0" w:lastRowLastColumn="0"/>
            <w:tcW w:w="1631" w:type="dxa"/>
            <w:vAlign w:val="center"/>
          </w:tcPr>
          <w:p w14:paraId="7453618F" w14:textId="77777777" w:rsidR="007114D4" w:rsidRPr="00882217" w:rsidRDefault="007114D4" w:rsidP="001F0C08">
            <w:pPr>
              <w:pStyle w:val="Texto"/>
              <w:spacing w:line="360" w:lineRule="auto"/>
              <w:ind w:left="0"/>
              <w:jc w:val="center"/>
              <w:rPr>
                <w:b w:val="0"/>
              </w:rPr>
            </w:pPr>
            <w:r>
              <w:rPr>
                <w:b w:val="0"/>
              </w:rPr>
              <w:t>TC-006</w:t>
            </w:r>
          </w:p>
        </w:tc>
        <w:tc>
          <w:tcPr>
            <w:tcW w:w="0" w:type="auto"/>
          </w:tcPr>
          <w:p w14:paraId="3DD294D3"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Un estudiante selecciona el modo de borrar y da click en una </w:t>
            </w:r>
            <w:r>
              <w:lastRenderedPageBreak/>
              <w:t>entidad.</w:t>
            </w:r>
          </w:p>
        </w:tc>
        <w:tc>
          <w:tcPr>
            <w:tcW w:w="0" w:type="auto"/>
          </w:tcPr>
          <w:p w14:paraId="52A42F74"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El sistema debe borrar la entidad seleccionada si no existen relaciones asociadas a esta.</w:t>
            </w:r>
          </w:p>
        </w:tc>
        <w:tc>
          <w:tcPr>
            <w:tcW w:w="0" w:type="auto"/>
          </w:tcPr>
          <w:p w14:paraId="7FBD55F2"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sistema borró la entidad seleccionada, que se verificó que no estaba relacionada a </w:t>
            </w:r>
            <w:r>
              <w:lastRenderedPageBreak/>
              <w:t>ninguna otra entidad.</w:t>
            </w:r>
          </w:p>
        </w:tc>
        <w:tc>
          <w:tcPr>
            <w:tcW w:w="0" w:type="auto"/>
            <w:vAlign w:val="center"/>
          </w:tcPr>
          <w:p w14:paraId="1D9718D5" w14:textId="77777777" w:rsidR="007114D4" w:rsidRPr="00882217" w:rsidRDefault="007114D4" w:rsidP="001F0C0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7114D4" w14:paraId="2DD473A2" w14:textId="77777777" w:rsidTr="001F0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A30E13B" w14:textId="77777777" w:rsidR="007114D4" w:rsidRPr="00882217" w:rsidRDefault="007114D4" w:rsidP="001F0C08">
            <w:pPr>
              <w:pStyle w:val="Texto"/>
              <w:spacing w:line="360" w:lineRule="auto"/>
              <w:ind w:left="0"/>
              <w:jc w:val="center"/>
              <w:rPr>
                <w:b w:val="0"/>
              </w:rPr>
            </w:pPr>
            <w:r>
              <w:rPr>
                <w:b w:val="0"/>
              </w:rPr>
              <w:lastRenderedPageBreak/>
              <w:t>TC-007</w:t>
            </w:r>
          </w:p>
        </w:tc>
        <w:tc>
          <w:tcPr>
            <w:tcW w:w="0" w:type="auto"/>
          </w:tcPr>
          <w:p w14:paraId="503D6DD3"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selecciona el modo de borrar y da click sobre una relación.</w:t>
            </w:r>
          </w:p>
        </w:tc>
        <w:tc>
          <w:tcPr>
            <w:tcW w:w="0" w:type="auto"/>
          </w:tcPr>
          <w:p w14:paraId="5FAB05E0"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borrar la relación seleccionada.</w:t>
            </w:r>
          </w:p>
        </w:tc>
        <w:tc>
          <w:tcPr>
            <w:tcW w:w="0" w:type="auto"/>
          </w:tcPr>
          <w:p w14:paraId="3F0D547E"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borró la relación seleccionada.</w:t>
            </w:r>
          </w:p>
        </w:tc>
        <w:tc>
          <w:tcPr>
            <w:tcW w:w="0" w:type="auto"/>
            <w:vAlign w:val="center"/>
          </w:tcPr>
          <w:p w14:paraId="7D6F31BF" w14:textId="77777777" w:rsidR="007114D4" w:rsidRPr="00882217"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7114D4" w14:paraId="7644247D" w14:textId="77777777" w:rsidTr="001F0C08">
        <w:tc>
          <w:tcPr>
            <w:cnfStyle w:val="001000000000" w:firstRow="0" w:lastRow="0" w:firstColumn="1" w:lastColumn="0" w:oddVBand="0" w:evenVBand="0" w:oddHBand="0" w:evenHBand="0" w:firstRowFirstColumn="0" w:firstRowLastColumn="0" w:lastRowFirstColumn="0" w:lastRowLastColumn="0"/>
            <w:tcW w:w="1631" w:type="dxa"/>
            <w:vAlign w:val="center"/>
          </w:tcPr>
          <w:p w14:paraId="4A64E272" w14:textId="77777777" w:rsidR="007114D4" w:rsidRPr="00882217" w:rsidRDefault="007114D4" w:rsidP="001F0C08">
            <w:pPr>
              <w:pStyle w:val="Texto"/>
              <w:spacing w:line="360" w:lineRule="auto"/>
              <w:ind w:left="0"/>
              <w:jc w:val="center"/>
              <w:rPr>
                <w:b w:val="0"/>
              </w:rPr>
            </w:pPr>
            <w:r>
              <w:rPr>
                <w:b w:val="0"/>
              </w:rPr>
              <w:t>TC-008</w:t>
            </w:r>
          </w:p>
        </w:tc>
        <w:tc>
          <w:tcPr>
            <w:tcW w:w="0" w:type="auto"/>
          </w:tcPr>
          <w:p w14:paraId="1B500C07"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la opción de deshacer.</w:t>
            </w:r>
          </w:p>
        </w:tc>
        <w:tc>
          <w:tcPr>
            <w:tcW w:w="0" w:type="auto"/>
          </w:tcPr>
          <w:p w14:paraId="68EA2F7F"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deshacer la última acción que se realizó sobre la superficie colaborativa.</w:t>
            </w:r>
          </w:p>
        </w:tc>
        <w:tc>
          <w:tcPr>
            <w:tcW w:w="0" w:type="auto"/>
          </w:tcPr>
          <w:p w14:paraId="7B2D1BDC" w14:textId="77777777" w:rsidR="007114D4" w:rsidRPr="00882217"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deshizo la última acción que se realizó sobre la superficie colaborativa.</w:t>
            </w:r>
          </w:p>
        </w:tc>
        <w:tc>
          <w:tcPr>
            <w:tcW w:w="0" w:type="auto"/>
            <w:vAlign w:val="center"/>
          </w:tcPr>
          <w:p w14:paraId="0C92C960" w14:textId="77777777" w:rsidR="007114D4" w:rsidRPr="00882217" w:rsidRDefault="007114D4" w:rsidP="001F0C0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7114D4" w14:paraId="245866E1" w14:textId="77777777" w:rsidTr="001F0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F38CD97" w14:textId="77777777" w:rsidR="007114D4" w:rsidRPr="00882217" w:rsidRDefault="007114D4" w:rsidP="001F0C08">
            <w:pPr>
              <w:pStyle w:val="Texto"/>
              <w:spacing w:line="360" w:lineRule="auto"/>
              <w:ind w:left="0"/>
              <w:jc w:val="center"/>
              <w:rPr>
                <w:b w:val="0"/>
              </w:rPr>
            </w:pPr>
            <w:r>
              <w:rPr>
                <w:b w:val="0"/>
              </w:rPr>
              <w:t>TC-009</w:t>
            </w:r>
          </w:p>
        </w:tc>
        <w:tc>
          <w:tcPr>
            <w:tcW w:w="0" w:type="auto"/>
          </w:tcPr>
          <w:p w14:paraId="3133EF33"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da selecciona la opción de guardar el trabajo colaborativo.</w:t>
            </w:r>
          </w:p>
        </w:tc>
        <w:tc>
          <w:tcPr>
            <w:tcW w:w="0" w:type="auto"/>
          </w:tcPr>
          <w:p w14:paraId="306C4D19"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generar un nuevo archivo con extensión scti, que contenga el historial de acciones realizadas.</w:t>
            </w:r>
          </w:p>
        </w:tc>
        <w:tc>
          <w:tcPr>
            <w:tcW w:w="0" w:type="auto"/>
          </w:tcPr>
          <w:p w14:paraId="45D67C31" w14:textId="77777777" w:rsidR="007114D4" w:rsidRPr="00882217"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Se generó un archivo con extensión scti, que contiene el historial de creación del diagrama colaborativa.</w:t>
            </w:r>
          </w:p>
        </w:tc>
        <w:tc>
          <w:tcPr>
            <w:tcW w:w="0" w:type="auto"/>
            <w:vAlign w:val="center"/>
          </w:tcPr>
          <w:p w14:paraId="506741E9" w14:textId="77777777" w:rsidR="007114D4" w:rsidRPr="00882217"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7114D4" w14:paraId="1E37A8AE" w14:textId="77777777" w:rsidTr="001F0C08">
        <w:tc>
          <w:tcPr>
            <w:cnfStyle w:val="001000000000" w:firstRow="0" w:lastRow="0" w:firstColumn="1" w:lastColumn="0" w:oddVBand="0" w:evenVBand="0" w:oddHBand="0" w:evenHBand="0" w:firstRowFirstColumn="0" w:firstRowLastColumn="0" w:lastRowFirstColumn="0" w:lastRowLastColumn="0"/>
            <w:tcW w:w="1631" w:type="dxa"/>
            <w:vAlign w:val="center"/>
          </w:tcPr>
          <w:p w14:paraId="6E6F9A68" w14:textId="77777777" w:rsidR="007114D4" w:rsidRDefault="007114D4" w:rsidP="001F0C08">
            <w:pPr>
              <w:pStyle w:val="Texto"/>
              <w:spacing w:line="360" w:lineRule="auto"/>
              <w:ind w:left="0"/>
              <w:jc w:val="center"/>
              <w:rPr>
                <w:b w:val="0"/>
              </w:rPr>
            </w:pPr>
            <w:r>
              <w:rPr>
                <w:b w:val="0"/>
              </w:rPr>
              <w:t>TC-010</w:t>
            </w:r>
          </w:p>
        </w:tc>
        <w:tc>
          <w:tcPr>
            <w:tcW w:w="0" w:type="auto"/>
          </w:tcPr>
          <w:p w14:paraId="4A836B5C"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estudiante realiza un trazo sobre la superficie colaborativa</w:t>
            </w:r>
          </w:p>
        </w:tc>
        <w:tc>
          <w:tcPr>
            <w:tcW w:w="0" w:type="auto"/>
          </w:tcPr>
          <w:p w14:paraId="2EBA91B3"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sistema debe dibujar un trazo sobre la superficie con el color de pluma </w:t>
            </w:r>
            <w:r>
              <w:lastRenderedPageBreak/>
              <w:t>correspondiente.</w:t>
            </w:r>
          </w:p>
        </w:tc>
        <w:tc>
          <w:tcPr>
            <w:tcW w:w="0" w:type="auto"/>
          </w:tcPr>
          <w:p w14:paraId="46743B5F"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dibujó un trazo sobre la superficie colaborativa </w:t>
            </w:r>
            <w:r>
              <w:lastRenderedPageBreak/>
              <w:t>con el color que correspondía.</w:t>
            </w:r>
          </w:p>
        </w:tc>
        <w:tc>
          <w:tcPr>
            <w:tcW w:w="0" w:type="auto"/>
            <w:vAlign w:val="center"/>
          </w:tcPr>
          <w:p w14:paraId="74167FF4" w14:textId="77777777" w:rsidR="007114D4" w:rsidRPr="00882217" w:rsidRDefault="007114D4" w:rsidP="001F0C0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7114D4" w14:paraId="4F0B70E4" w14:textId="77777777" w:rsidTr="001F0C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84EEA8F" w14:textId="77777777" w:rsidR="007114D4" w:rsidRDefault="007114D4" w:rsidP="001F0C08">
            <w:pPr>
              <w:pStyle w:val="Texto"/>
              <w:spacing w:line="360" w:lineRule="auto"/>
              <w:ind w:left="0"/>
              <w:jc w:val="center"/>
              <w:rPr>
                <w:b w:val="0"/>
              </w:rPr>
            </w:pPr>
            <w:r>
              <w:rPr>
                <w:b w:val="0"/>
              </w:rPr>
              <w:lastRenderedPageBreak/>
              <w:t>TC-011</w:t>
            </w:r>
          </w:p>
        </w:tc>
        <w:tc>
          <w:tcPr>
            <w:tcW w:w="0" w:type="auto"/>
          </w:tcPr>
          <w:p w14:paraId="66895780" w14:textId="77777777" w:rsidR="007114D4"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Existe al menos una sesión de trabajo colaborativo de estudiantes.</w:t>
            </w:r>
          </w:p>
        </w:tc>
        <w:tc>
          <w:tcPr>
            <w:tcW w:w="0" w:type="auto"/>
          </w:tcPr>
          <w:p w14:paraId="3DEEA463" w14:textId="77777777" w:rsidR="007114D4"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permitir observar datos numéricos y una captura del trabajo colaborativo realizado.</w:t>
            </w:r>
          </w:p>
        </w:tc>
        <w:tc>
          <w:tcPr>
            <w:tcW w:w="0" w:type="auto"/>
          </w:tcPr>
          <w:p w14:paraId="07255078" w14:textId="77777777" w:rsidR="007114D4" w:rsidRDefault="007114D4" w:rsidP="001F0C0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permitió ver datos numéricos, porcentaje de avances de tarea y una captura del trabajo colaborativo que se encontraban realizando los estudiantes.</w:t>
            </w:r>
          </w:p>
        </w:tc>
        <w:tc>
          <w:tcPr>
            <w:tcW w:w="0" w:type="auto"/>
            <w:vAlign w:val="center"/>
          </w:tcPr>
          <w:p w14:paraId="3D8CD1A7" w14:textId="77777777" w:rsidR="007114D4"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5E53C723" w14:textId="77777777" w:rsidR="007114D4" w:rsidRPr="00882217" w:rsidRDefault="007114D4" w:rsidP="001F0C0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7114D4" w14:paraId="1A06BC9C" w14:textId="77777777" w:rsidTr="001F0C08">
        <w:trPr>
          <w:trHeight w:val="241"/>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04F6B93E" w14:textId="77777777" w:rsidR="007114D4" w:rsidRDefault="007114D4" w:rsidP="001F0C08">
            <w:pPr>
              <w:pStyle w:val="Texto"/>
              <w:spacing w:line="360" w:lineRule="auto"/>
              <w:ind w:left="0"/>
              <w:jc w:val="center"/>
              <w:rPr>
                <w:b w:val="0"/>
              </w:rPr>
            </w:pPr>
            <w:r>
              <w:rPr>
                <w:b w:val="0"/>
              </w:rPr>
              <w:t>TC-012</w:t>
            </w:r>
          </w:p>
        </w:tc>
        <w:tc>
          <w:tcPr>
            <w:tcW w:w="0" w:type="auto"/>
          </w:tcPr>
          <w:p w14:paraId="082D2DE8"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profesor debe haber cargado un archivo con extensión scti.</w:t>
            </w:r>
          </w:p>
        </w:tc>
        <w:tc>
          <w:tcPr>
            <w:tcW w:w="0" w:type="auto"/>
          </w:tcPr>
          <w:p w14:paraId="4846E177"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permitir ver un histórico de la realización del trabajo.</w:t>
            </w:r>
          </w:p>
        </w:tc>
        <w:tc>
          <w:tcPr>
            <w:tcW w:w="0" w:type="auto"/>
          </w:tcPr>
          <w:p w14:paraId="6244774F" w14:textId="77777777" w:rsidR="007114D4" w:rsidRDefault="007114D4" w:rsidP="001F0C08">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permitió observar un histórico de la elaboración de trabajo colaborativo.</w:t>
            </w:r>
          </w:p>
        </w:tc>
        <w:tc>
          <w:tcPr>
            <w:tcW w:w="0" w:type="auto"/>
            <w:vAlign w:val="center"/>
          </w:tcPr>
          <w:p w14:paraId="77A1ECCF" w14:textId="77777777" w:rsidR="007114D4" w:rsidRPr="00882217" w:rsidRDefault="007114D4" w:rsidP="001F0C0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bl>
    <w:p w14:paraId="0F7E6672" w14:textId="77777777" w:rsidR="007114D4" w:rsidRDefault="007114D4" w:rsidP="007114D4">
      <w:pPr>
        <w:pStyle w:val="Texto"/>
        <w:ind w:left="0"/>
        <w:rPr>
          <w:color w:val="000000"/>
          <w:sz w:val="32"/>
          <w:szCs w:val="32"/>
        </w:rPr>
      </w:pPr>
      <w:r>
        <w:br w:type="page"/>
      </w:r>
    </w:p>
    <w:p w14:paraId="7F2CD89C" w14:textId="77777777" w:rsidR="007114D4" w:rsidRPr="0022337D" w:rsidRDefault="007114D4" w:rsidP="007114D4">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767ED786" w14:textId="77777777" w:rsidR="007114D4" w:rsidRPr="00A66BA2" w:rsidRDefault="007114D4" w:rsidP="007114D4">
      <w:pPr>
        <w:spacing w:line="240" w:lineRule="auto"/>
        <w:jc w:val="center"/>
        <w:rPr>
          <w:rFonts w:ascii="Arial" w:hAnsi="Arial" w:cs="Arial"/>
        </w:rPr>
      </w:pPr>
      <w:r w:rsidRPr="00A66BA2">
        <w:rPr>
          <w:rFonts w:ascii="Arial" w:hAnsi="Arial" w:cs="Arial"/>
          <w:b/>
          <w:u w:val="single"/>
        </w:rPr>
        <w:t>PRUEBA DE USABILIDAD INDIVIDUAL</w:t>
      </w:r>
    </w:p>
    <w:p w14:paraId="7B1F1D72" w14:textId="77777777" w:rsidR="007114D4" w:rsidRPr="00A66BA2" w:rsidRDefault="007114D4" w:rsidP="007114D4">
      <w:pPr>
        <w:spacing w:line="240" w:lineRule="auto"/>
        <w:rPr>
          <w:rFonts w:ascii="Arial" w:hAnsi="Arial" w:cs="Arial"/>
        </w:rPr>
      </w:pPr>
    </w:p>
    <w:p w14:paraId="73B9A2A9" w14:textId="77777777" w:rsidR="007114D4" w:rsidRPr="00A66BA2" w:rsidRDefault="007114D4" w:rsidP="007114D4">
      <w:pPr>
        <w:spacing w:line="240" w:lineRule="auto"/>
        <w:rPr>
          <w:rFonts w:ascii="Arial" w:hAnsi="Arial" w:cs="Arial"/>
        </w:rPr>
      </w:pPr>
      <w:r w:rsidRPr="00A66BA2">
        <w:rPr>
          <w:rFonts w:ascii="Arial" w:hAnsi="Arial" w:cs="Arial"/>
          <w:b/>
        </w:rPr>
        <w:t>Matricula Estudiante: _______________________</w:t>
      </w:r>
    </w:p>
    <w:p w14:paraId="33A21E2A" w14:textId="77777777" w:rsidR="007114D4" w:rsidRPr="00A66BA2" w:rsidRDefault="007114D4" w:rsidP="007114D4">
      <w:pPr>
        <w:spacing w:line="240" w:lineRule="auto"/>
        <w:rPr>
          <w:rFonts w:ascii="Arial" w:hAnsi="Arial" w:cs="Arial"/>
        </w:rPr>
      </w:pPr>
    </w:p>
    <w:p w14:paraId="6D6BF2F8" w14:textId="77777777" w:rsidR="007114D4" w:rsidRPr="00A66BA2" w:rsidRDefault="007114D4" w:rsidP="007114D4">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6154F965" w14:textId="77777777" w:rsidR="007114D4" w:rsidRPr="00A66BA2" w:rsidRDefault="007114D4" w:rsidP="007114D4">
      <w:pPr>
        <w:spacing w:line="240" w:lineRule="auto"/>
        <w:rPr>
          <w:rFonts w:ascii="Arial" w:hAnsi="Arial" w:cs="Arial"/>
        </w:rPr>
      </w:pPr>
    </w:p>
    <w:p w14:paraId="13F087B6" w14:textId="77777777" w:rsidR="007114D4" w:rsidRPr="00A66BA2" w:rsidRDefault="007114D4" w:rsidP="007114D4">
      <w:pPr>
        <w:spacing w:line="240" w:lineRule="auto"/>
        <w:rPr>
          <w:rFonts w:ascii="Arial" w:hAnsi="Arial" w:cs="Arial"/>
        </w:rPr>
      </w:pPr>
      <w:r w:rsidRPr="00A66BA2">
        <w:rPr>
          <w:rFonts w:ascii="Arial" w:hAnsi="Arial" w:cs="Arial"/>
          <w:b/>
        </w:rPr>
        <w:t>Anote la hora de inicio: ______________</w:t>
      </w:r>
    </w:p>
    <w:p w14:paraId="0D9319CD" w14:textId="77777777" w:rsidR="007114D4" w:rsidRPr="00A66BA2" w:rsidRDefault="007114D4" w:rsidP="007114D4">
      <w:pPr>
        <w:spacing w:line="240" w:lineRule="auto"/>
        <w:rPr>
          <w:rFonts w:ascii="Arial" w:hAnsi="Arial" w:cs="Arial"/>
        </w:rPr>
      </w:pPr>
    </w:p>
    <w:p w14:paraId="5F51884A" w14:textId="77777777" w:rsidR="007114D4" w:rsidRPr="00A66BA2" w:rsidRDefault="007114D4" w:rsidP="007114D4">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493"/>
      </w:tblGrid>
      <w:tr w:rsidR="007114D4" w:rsidRPr="00A66BA2" w14:paraId="72EAF0CD" w14:textId="77777777" w:rsidTr="001F0C08">
        <w:tc>
          <w:tcPr>
            <w:tcW w:w="9166" w:type="dxa"/>
          </w:tcPr>
          <w:p w14:paraId="55E66F46" w14:textId="77777777" w:rsidR="007114D4" w:rsidRPr="00A66BA2" w:rsidRDefault="007114D4" w:rsidP="001F0C08">
            <w:pPr>
              <w:rPr>
                <w:rFonts w:ascii="Arial" w:hAnsi="Arial" w:cs="Arial"/>
              </w:rPr>
            </w:pPr>
            <w:r w:rsidRPr="00A66BA2">
              <w:rPr>
                <w:rFonts w:ascii="Arial" w:hAnsi="Arial" w:cs="Arial"/>
                <w:b/>
              </w:rPr>
              <w:t>Instrucciones:</w:t>
            </w:r>
          </w:p>
          <w:p w14:paraId="0447BBF5" w14:textId="77777777" w:rsidR="007114D4" w:rsidRPr="00A66BA2" w:rsidRDefault="007114D4" w:rsidP="001F0C08">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4F024C37" w14:textId="77777777" w:rsidR="007114D4" w:rsidRPr="00A66BA2" w:rsidRDefault="007114D4" w:rsidP="001F0C08">
            <w:pPr>
              <w:rPr>
                <w:rFonts w:ascii="Arial" w:hAnsi="Arial" w:cs="Arial"/>
                <w:b/>
              </w:rPr>
            </w:pPr>
          </w:p>
          <w:p w14:paraId="2632CC3F" w14:textId="77777777" w:rsidR="007114D4" w:rsidRPr="00A66BA2" w:rsidRDefault="007114D4" w:rsidP="001F0C08">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05D266CE" w14:textId="77777777" w:rsidR="007114D4" w:rsidRPr="00A66BA2" w:rsidRDefault="007114D4" w:rsidP="001F0C08">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73BE9F1C" w14:textId="77777777" w:rsidR="007114D4" w:rsidRPr="00A66BA2" w:rsidRDefault="007114D4" w:rsidP="001F0C08">
            <w:pPr>
              <w:rPr>
                <w:rFonts w:ascii="Arial" w:hAnsi="Arial" w:cs="Arial"/>
              </w:rPr>
            </w:pPr>
          </w:p>
        </w:tc>
      </w:tr>
    </w:tbl>
    <w:p w14:paraId="3A24DD96" w14:textId="77777777" w:rsidR="007114D4" w:rsidRPr="00A66BA2" w:rsidRDefault="007114D4" w:rsidP="007114D4">
      <w:pPr>
        <w:spacing w:line="240" w:lineRule="auto"/>
        <w:rPr>
          <w:rFonts w:ascii="Arial" w:hAnsi="Arial" w:cs="Arial"/>
        </w:rPr>
      </w:pPr>
    </w:p>
    <w:p w14:paraId="335599BC" w14:textId="77777777" w:rsidR="007114D4" w:rsidRPr="00A66BA2" w:rsidRDefault="007114D4" w:rsidP="007114D4">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75F79DC1" w14:textId="77777777" w:rsidR="007114D4" w:rsidRPr="00A66BA2" w:rsidRDefault="007114D4" w:rsidP="007114D4">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376BFADC"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4483AC9A"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5D9E3634" w14:textId="77777777" w:rsidTr="001F0C08">
        <w:trPr>
          <w:trHeight w:val="15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817241"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08E71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95BE5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B3BB7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A9B7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9C0885"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FF7E54" w14:textId="77777777" w:rsidR="007114D4" w:rsidRPr="00A66BA2" w:rsidRDefault="007114D4" w:rsidP="001F0C08">
            <w:pPr>
              <w:spacing w:line="240" w:lineRule="auto"/>
              <w:rPr>
                <w:rFonts w:ascii="Arial" w:eastAsia="Times New Roman" w:hAnsi="Arial" w:cs="Arial"/>
              </w:rPr>
            </w:pPr>
          </w:p>
        </w:tc>
      </w:tr>
      <w:tr w:rsidR="007114D4" w:rsidRPr="00A66BA2" w14:paraId="0650F010"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9252F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6958B"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23C2F9"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FB9D41"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C9570"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8DC6D3"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15E07"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6A164E28" w14:textId="77777777" w:rsidR="007114D4" w:rsidRPr="00A66BA2" w:rsidRDefault="007114D4" w:rsidP="007114D4">
      <w:pPr>
        <w:spacing w:line="240" w:lineRule="auto"/>
        <w:ind w:left="720" w:hanging="359"/>
        <w:rPr>
          <w:rFonts w:ascii="Arial" w:hAnsi="Arial" w:cs="Arial"/>
        </w:rPr>
      </w:pPr>
    </w:p>
    <w:p w14:paraId="74C14525" w14:textId="77777777" w:rsidR="007114D4" w:rsidRPr="00A66BA2" w:rsidRDefault="007114D4" w:rsidP="007114D4">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35869CDF" w14:textId="77777777" w:rsidR="007114D4" w:rsidRPr="00A66BA2" w:rsidRDefault="007114D4" w:rsidP="007114D4">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083CD761" w14:textId="77777777" w:rsidR="007114D4" w:rsidRPr="00A66BA2" w:rsidRDefault="007114D4" w:rsidP="007114D4">
      <w:pPr>
        <w:spacing w:line="240" w:lineRule="auto"/>
        <w:rPr>
          <w:rFonts w:ascii="Arial" w:hAnsi="Arial" w:cs="Arial"/>
        </w:rPr>
      </w:pPr>
      <w:r w:rsidRPr="00A66BA2">
        <w:rPr>
          <w:rFonts w:ascii="Arial" w:hAnsi="Arial" w:cs="Arial"/>
          <w:b/>
        </w:rPr>
        <w:t xml:space="preserve">      Anote el número de intentos: ______</w:t>
      </w:r>
    </w:p>
    <w:p w14:paraId="211F58D7" w14:textId="77777777" w:rsidR="007114D4" w:rsidRPr="00A66BA2" w:rsidRDefault="007114D4" w:rsidP="007114D4">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A9FF736" w14:textId="77777777" w:rsidR="007114D4" w:rsidRPr="00A66BA2" w:rsidRDefault="007114D4" w:rsidP="007114D4">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75DBBAEA" w14:textId="77777777" w:rsidR="007114D4" w:rsidRPr="00A66BA2" w:rsidRDefault="007114D4" w:rsidP="007114D4">
      <w:pPr>
        <w:spacing w:line="240" w:lineRule="auto"/>
        <w:rPr>
          <w:rFonts w:ascii="Arial" w:hAnsi="Arial" w:cs="Arial"/>
        </w:rPr>
      </w:pPr>
      <w:r w:rsidRPr="00A66BA2">
        <w:rPr>
          <w:rFonts w:ascii="Arial" w:hAnsi="Arial" w:cs="Arial"/>
        </w:rPr>
        <w:t xml:space="preserve">      4. Verificar que se haya cambiado el nombre.</w:t>
      </w:r>
    </w:p>
    <w:p w14:paraId="099E9D38"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4A52D67B"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022AB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2D58E3"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B7F552"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4A77"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74A4D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50F12"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7FF124" w14:textId="77777777" w:rsidR="007114D4" w:rsidRPr="00A66BA2" w:rsidRDefault="007114D4" w:rsidP="001F0C08">
            <w:pPr>
              <w:spacing w:line="240" w:lineRule="auto"/>
              <w:rPr>
                <w:rFonts w:ascii="Arial" w:eastAsia="Times New Roman" w:hAnsi="Arial" w:cs="Arial"/>
              </w:rPr>
            </w:pPr>
          </w:p>
        </w:tc>
      </w:tr>
      <w:tr w:rsidR="007114D4" w:rsidRPr="00A66BA2" w14:paraId="4D08DCB6"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FB15C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8079F8"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D3FBC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EF595"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02B60"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1CB7F9"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CAAAD7"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68080D74" w14:textId="77777777" w:rsidR="007114D4" w:rsidRPr="00A66BA2" w:rsidRDefault="007114D4" w:rsidP="007114D4">
      <w:pPr>
        <w:spacing w:line="240" w:lineRule="auto"/>
        <w:ind w:left="720" w:hanging="359"/>
        <w:rPr>
          <w:rFonts w:ascii="Arial" w:hAnsi="Arial" w:cs="Arial"/>
        </w:rPr>
      </w:pPr>
    </w:p>
    <w:p w14:paraId="17F90518" w14:textId="77777777" w:rsidR="007114D4" w:rsidRPr="00A66BA2" w:rsidRDefault="007114D4" w:rsidP="007114D4">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4745170D" w14:textId="77777777" w:rsidR="007114D4" w:rsidRPr="00A66BA2" w:rsidRDefault="007114D4" w:rsidP="007114D4">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40922371" w14:textId="77777777" w:rsidR="007114D4" w:rsidRPr="00A66BA2" w:rsidRDefault="007114D4" w:rsidP="007114D4">
      <w:pPr>
        <w:spacing w:line="240" w:lineRule="auto"/>
        <w:ind w:left="720" w:hanging="359"/>
        <w:rPr>
          <w:rFonts w:ascii="Arial" w:hAnsi="Arial" w:cs="Arial"/>
        </w:rPr>
      </w:pPr>
      <w:r w:rsidRPr="00A66BA2">
        <w:rPr>
          <w:rFonts w:ascii="Arial" w:hAnsi="Arial" w:cs="Arial"/>
          <w:b/>
        </w:rPr>
        <w:t>Anote el número de intentos: ______</w:t>
      </w:r>
    </w:p>
    <w:p w14:paraId="41667819" w14:textId="77777777" w:rsidR="007114D4" w:rsidRPr="00A66BA2" w:rsidRDefault="007114D4" w:rsidP="007114D4">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131A2CF4" w14:textId="77777777" w:rsidR="007114D4" w:rsidRPr="00A66BA2" w:rsidRDefault="007114D4" w:rsidP="007114D4">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E3B4642" w14:textId="77777777" w:rsidR="007114D4" w:rsidRPr="00A66BA2" w:rsidRDefault="007114D4" w:rsidP="007114D4">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730345F6"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2FB102AB"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FF57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989CE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C7955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B830FF"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3C881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3ECCC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43AF83" w14:textId="77777777" w:rsidR="007114D4" w:rsidRPr="00A66BA2" w:rsidRDefault="007114D4" w:rsidP="001F0C08">
            <w:pPr>
              <w:spacing w:line="240" w:lineRule="auto"/>
              <w:rPr>
                <w:rFonts w:ascii="Arial" w:eastAsia="Times New Roman" w:hAnsi="Arial" w:cs="Arial"/>
              </w:rPr>
            </w:pPr>
          </w:p>
        </w:tc>
      </w:tr>
      <w:tr w:rsidR="007114D4" w:rsidRPr="00A66BA2" w14:paraId="35D6B959"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017F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632668"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C543EB"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CB4393"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EC108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42F8B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4D418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099149C0" w14:textId="77777777" w:rsidR="007114D4" w:rsidRPr="00A66BA2" w:rsidRDefault="007114D4" w:rsidP="007114D4">
      <w:pPr>
        <w:spacing w:line="240" w:lineRule="auto"/>
        <w:ind w:left="720" w:hanging="359"/>
        <w:rPr>
          <w:rFonts w:ascii="Arial" w:hAnsi="Arial" w:cs="Arial"/>
        </w:rPr>
      </w:pPr>
    </w:p>
    <w:p w14:paraId="25C709FE" w14:textId="77777777" w:rsidR="007114D4" w:rsidRPr="00A66BA2" w:rsidRDefault="007114D4" w:rsidP="007114D4">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5FD71470" w14:textId="77777777" w:rsidR="007114D4" w:rsidRPr="00A66BA2" w:rsidRDefault="007114D4" w:rsidP="007114D4">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5937EB3F"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______</w:t>
      </w:r>
    </w:p>
    <w:p w14:paraId="5148B291" w14:textId="77777777" w:rsidR="007114D4" w:rsidRPr="00A66BA2" w:rsidRDefault="007114D4" w:rsidP="007114D4">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6CF746FB" w14:textId="77777777" w:rsidR="007114D4" w:rsidRPr="00A66BA2" w:rsidRDefault="007114D4" w:rsidP="007114D4">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656AF102" w14:textId="77777777" w:rsidR="007114D4" w:rsidRPr="00A66BA2" w:rsidRDefault="007114D4" w:rsidP="007114D4">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52ACD43C" w14:textId="77777777" w:rsidR="007114D4" w:rsidRPr="00A66BA2" w:rsidRDefault="007114D4" w:rsidP="007114D4">
      <w:pPr>
        <w:spacing w:line="240" w:lineRule="auto"/>
        <w:rPr>
          <w:rFonts w:ascii="Arial" w:hAnsi="Arial" w:cs="Arial"/>
        </w:rPr>
      </w:pPr>
      <w:r w:rsidRPr="00A66BA2">
        <w:rPr>
          <w:rFonts w:ascii="Arial" w:hAnsi="Arial" w:cs="Arial"/>
        </w:rPr>
        <w:t xml:space="preserve">      4. Verificar que se haya agregado el atributo.</w:t>
      </w:r>
    </w:p>
    <w:p w14:paraId="4B56DAF6"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566359C1"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AEF0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519DD7"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210BF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D4A173"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42A4C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B729C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CA6A79" w14:textId="77777777" w:rsidR="007114D4" w:rsidRPr="00A66BA2" w:rsidRDefault="007114D4" w:rsidP="001F0C08">
            <w:pPr>
              <w:spacing w:line="240" w:lineRule="auto"/>
              <w:rPr>
                <w:rFonts w:ascii="Arial" w:eastAsia="Times New Roman" w:hAnsi="Arial" w:cs="Arial"/>
              </w:rPr>
            </w:pPr>
          </w:p>
        </w:tc>
      </w:tr>
      <w:tr w:rsidR="007114D4" w:rsidRPr="00A66BA2" w14:paraId="4C67A6DB"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72AFD"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B8F8A3"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275F0E"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766DC1"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5D84DE"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BF06F3"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7A6B0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3F7900D1" w14:textId="77777777" w:rsidR="007114D4" w:rsidRPr="00A66BA2" w:rsidRDefault="007114D4" w:rsidP="007114D4">
      <w:pPr>
        <w:spacing w:line="240" w:lineRule="auto"/>
        <w:rPr>
          <w:rFonts w:ascii="Arial" w:hAnsi="Arial" w:cs="Arial"/>
        </w:rPr>
      </w:pPr>
    </w:p>
    <w:p w14:paraId="202122ED" w14:textId="77777777" w:rsidR="007114D4" w:rsidRPr="00A66BA2" w:rsidRDefault="007114D4" w:rsidP="007114D4">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32459F23" w14:textId="77777777" w:rsidR="007114D4" w:rsidRPr="00A66BA2" w:rsidRDefault="007114D4" w:rsidP="007114D4">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33F6CEAB" w14:textId="77777777" w:rsidR="007114D4" w:rsidRPr="00A66BA2" w:rsidRDefault="007114D4" w:rsidP="007114D4">
      <w:pPr>
        <w:spacing w:line="240" w:lineRule="auto"/>
        <w:ind w:left="720" w:hanging="359"/>
        <w:rPr>
          <w:rFonts w:ascii="Arial" w:hAnsi="Arial" w:cs="Arial"/>
        </w:rPr>
      </w:pPr>
      <w:r w:rsidRPr="00A66BA2">
        <w:rPr>
          <w:rFonts w:ascii="Arial" w:hAnsi="Arial" w:cs="Arial"/>
          <w:b/>
        </w:rPr>
        <w:t xml:space="preserve">      Anote el número de intentos: ______</w:t>
      </w:r>
    </w:p>
    <w:p w14:paraId="1E633E81" w14:textId="77777777" w:rsidR="007114D4" w:rsidRPr="00A66BA2" w:rsidRDefault="007114D4" w:rsidP="007114D4">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6061A02C" w14:textId="77777777" w:rsidR="007114D4" w:rsidRPr="00A66BA2" w:rsidRDefault="007114D4" w:rsidP="007114D4">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1C4A9280"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4F661C1E"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2FC28"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F08B8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26BEB2"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6E9305"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0B174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917A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5D03C3" w14:textId="77777777" w:rsidR="007114D4" w:rsidRPr="00A66BA2" w:rsidRDefault="007114D4" w:rsidP="001F0C08">
            <w:pPr>
              <w:spacing w:line="240" w:lineRule="auto"/>
              <w:rPr>
                <w:rFonts w:ascii="Arial" w:eastAsia="Times New Roman" w:hAnsi="Arial" w:cs="Arial"/>
              </w:rPr>
            </w:pPr>
          </w:p>
        </w:tc>
      </w:tr>
      <w:tr w:rsidR="007114D4" w:rsidRPr="00A66BA2" w14:paraId="66455172"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51814B"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D9DE49"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31474C"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8911F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83050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49E48"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9079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0C526C97" w14:textId="77777777" w:rsidR="007114D4" w:rsidRPr="00A66BA2" w:rsidRDefault="007114D4" w:rsidP="007114D4">
      <w:pPr>
        <w:spacing w:line="240" w:lineRule="auto"/>
        <w:rPr>
          <w:rFonts w:ascii="Arial" w:hAnsi="Arial" w:cs="Arial"/>
        </w:rPr>
      </w:pPr>
    </w:p>
    <w:p w14:paraId="511C9F17" w14:textId="77777777" w:rsidR="007114D4" w:rsidRPr="00A66BA2" w:rsidRDefault="007114D4" w:rsidP="007114D4">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52102513" w14:textId="77777777" w:rsidR="007114D4" w:rsidRPr="00A66BA2" w:rsidRDefault="007114D4" w:rsidP="007114D4">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506B1D12" w14:textId="77777777" w:rsidR="007114D4" w:rsidRPr="00A66BA2" w:rsidRDefault="007114D4" w:rsidP="007114D4">
      <w:pPr>
        <w:spacing w:line="240" w:lineRule="auto"/>
        <w:rPr>
          <w:rFonts w:ascii="Arial" w:hAnsi="Arial" w:cs="Arial"/>
        </w:rPr>
      </w:pPr>
      <w:r w:rsidRPr="00A66BA2">
        <w:rPr>
          <w:rFonts w:ascii="Arial" w:hAnsi="Arial" w:cs="Arial"/>
        </w:rPr>
        <w:t xml:space="preserve">      2. Trazar una línea recta con la pluma desde la entidad “Cliente” hacia la     </w:t>
      </w:r>
    </w:p>
    <w:p w14:paraId="38472D35" w14:textId="77777777" w:rsidR="007114D4" w:rsidRPr="00A66BA2" w:rsidRDefault="007114D4" w:rsidP="007114D4">
      <w:pPr>
        <w:spacing w:line="240" w:lineRule="auto"/>
        <w:rPr>
          <w:rFonts w:ascii="Arial" w:hAnsi="Arial" w:cs="Arial"/>
        </w:rPr>
      </w:pPr>
      <w:r w:rsidRPr="00A66BA2">
        <w:rPr>
          <w:rFonts w:ascii="Arial" w:hAnsi="Arial" w:cs="Arial"/>
        </w:rPr>
        <w:t xml:space="preserve">           entidad “Factura”</w:t>
      </w:r>
    </w:p>
    <w:p w14:paraId="1D9E12C9" w14:textId="77777777" w:rsidR="007114D4" w:rsidRPr="00A66BA2" w:rsidRDefault="007114D4" w:rsidP="007114D4">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4437C44"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2576B294"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030EFA"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2513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3180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4E9FD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56AAE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E78223"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85C37" w14:textId="77777777" w:rsidR="007114D4" w:rsidRPr="00A66BA2" w:rsidRDefault="007114D4" w:rsidP="001F0C08">
            <w:pPr>
              <w:spacing w:line="240" w:lineRule="auto"/>
              <w:rPr>
                <w:rFonts w:ascii="Arial" w:eastAsia="Times New Roman" w:hAnsi="Arial" w:cs="Arial"/>
              </w:rPr>
            </w:pPr>
          </w:p>
        </w:tc>
      </w:tr>
      <w:tr w:rsidR="007114D4" w:rsidRPr="00A66BA2" w14:paraId="72F26180"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AD905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87126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D9C71F"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B8B1A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5034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DB94EF"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ED5C1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57935D9D" w14:textId="77777777" w:rsidR="007114D4" w:rsidRPr="00A66BA2" w:rsidRDefault="007114D4" w:rsidP="007114D4">
      <w:pPr>
        <w:spacing w:line="240" w:lineRule="auto"/>
        <w:rPr>
          <w:rFonts w:ascii="Arial" w:hAnsi="Arial" w:cs="Arial"/>
        </w:rPr>
      </w:pPr>
    </w:p>
    <w:p w14:paraId="4B7B4273" w14:textId="77777777" w:rsidR="007114D4" w:rsidRPr="00A66BA2" w:rsidRDefault="007114D4" w:rsidP="007114D4">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52B11DA1" w14:textId="77777777" w:rsidR="007114D4" w:rsidRPr="00A66BA2" w:rsidRDefault="007114D4" w:rsidP="007114D4">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6FCA79E2"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w:t>
      </w:r>
    </w:p>
    <w:p w14:paraId="45B2CF7C" w14:textId="77777777" w:rsidR="007114D4" w:rsidRPr="00A66BA2" w:rsidRDefault="007114D4" w:rsidP="007114D4">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77CE8F9A" w14:textId="77777777" w:rsidR="007114D4" w:rsidRPr="00A66BA2" w:rsidRDefault="007114D4" w:rsidP="007114D4">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4A67F2B1" w14:textId="77777777" w:rsidR="007114D4" w:rsidRPr="00A66BA2" w:rsidRDefault="007114D4" w:rsidP="007114D4">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10D651F0"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w:t>
      </w:r>
    </w:p>
    <w:p w14:paraId="09120B4E" w14:textId="77777777" w:rsidR="007114D4" w:rsidRPr="00A66BA2" w:rsidRDefault="007114D4" w:rsidP="007114D4">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14485BC5" w14:textId="77777777" w:rsidR="007114D4" w:rsidRPr="00A66BA2" w:rsidRDefault="007114D4" w:rsidP="007114D4">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36F56364"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2129855D"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07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4369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1F95F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95E1B"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2BF3D2"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359A1B"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5B6FA" w14:textId="77777777" w:rsidR="007114D4" w:rsidRPr="00A66BA2" w:rsidRDefault="007114D4" w:rsidP="001F0C08">
            <w:pPr>
              <w:spacing w:line="240" w:lineRule="auto"/>
              <w:rPr>
                <w:rFonts w:ascii="Arial" w:eastAsia="Times New Roman" w:hAnsi="Arial" w:cs="Arial"/>
              </w:rPr>
            </w:pPr>
          </w:p>
        </w:tc>
      </w:tr>
      <w:tr w:rsidR="007114D4" w:rsidRPr="00A66BA2" w14:paraId="042CF175"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EE13E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7D896F"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E5A5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AC8E7A"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E2B41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24958C"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8A13F9"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4B37B93F" w14:textId="77777777" w:rsidR="007114D4" w:rsidRPr="00A66BA2" w:rsidRDefault="007114D4" w:rsidP="007114D4">
      <w:pPr>
        <w:spacing w:line="240" w:lineRule="auto"/>
        <w:rPr>
          <w:rFonts w:ascii="Arial" w:hAnsi="Arial" w:cs="Arial"/>
        </w:rPr>
      </w:pPr>
    </w:p>
    <w:p w14:paraId="33CA7204" w14:textId="77777777" w:rsidR="007114D4" w:rsidRPr="00A66BA2" w:rsidRDefault="007114D4" w:rsidP="007114D4">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7884CBE8" w14:textId="77777777" w:rsidR="007114D4" w:rsidRPr="00A66BA2" w:rsidRDefault="007114D4" w:rsidP="007114D4">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198F75ED" w14:textId="77777777" w:rsidR="007114D4" w:rsidRPr="00A66BA2" w:rsidRDefault="007114D4" w:rsidP="007114D4">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2FABB547" w14:textId="77777777" w:rsidR="007114D4" w:rsidRPr="00A66BA2" w:rsidRDefault="007114D4" w:rsidP="007114D4">
      <w:pPr>
        <w:spacing w:line="240" w:lineRule="auto"/>
        <w:ind w:left="720"/>
        <w:rPr>
          <w:rFonts w:ascii="Arial" w:hAnsi="Arial" w:cs="Arial"/>
        </w:rPr>
      </w:pPr>
      <w:r w:rsidRPr="00A66BA2">
        <w:rPr>
          <w:rFonts w:ascii="Arial" w:hAnsi="Arial" w:cs="Arial"/>
          <w:b/>
        </w:rPr>
        <w:t>Anote el número de intentos: ____</w:t>
      </w:r>
    </w:p>
    <w:p w14:paraId="695636C3" w14:textId="77777777" w:rsidR="007114D4" w:rsidRPr="00A66BA2" w:rsidRDefault="007114D4" w:rsidP="007114D4">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2B7FCC1B" w14:textId="77777777" w:rsidR="007114D4" w:rsidRPr="00A66BA2" w:rsidRDefault="007114D4" w:rsidP="007114D4">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60C5E58C"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w:t>
      </w:r>
    </w:p>
    <w:p w14:paraId="23041F7A" w14:textId="77777777" w:rsidR="007114D4" w:rsidRPr="00A66BA2" w:rsidRDefault="007114D4" w:rsidP="007114D4">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70384935"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34D7E8C6"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5D77CE"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C9F5ED"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C41A5"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9F016D"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068C1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8170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D76F5D" w14:textId="77777777" w:rsidR="007114D4" w:rsidRPr="00A66BA2" w:rsidRDefault="007114D4" w:rsidP="001F0C08">
            <w:pPr>
              <w:spacing w:line="240" w:lineRule="auto"/>
              <w:rPr>
                <w:rFonts w:ascii="Arial" w:eastAsia="Times New Roman" w:hAnsi="Arial" w:cs="Arial"/>
              </w:rPr>
            </w:pPr>
          </w:p>
        </w:tc>
      </w:tr>
      <w:tr w:rsidR="007114D4" w:rsidRPr="00A66BA2" w14:paraId="7A9E98F3"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09D14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AEEA29"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59FE69"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81E1FB"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719DF"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3868F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2077B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315E95D1" w14:textId="77777777" w:rsidR="007114D4" w:rsidRPr="00A66BA2" w:rsidRDefault="007114D4" w:rsidP="007114D4">
      <w:pPr>
        <w:spacing w:line="240" w:lineRule="auto"/>
        <w:rPr>
          <w:rFonts w:ascii="Arial" w:hAnsi="Arial" w:cs="Arial"/>
        </w:rPr>
      </w:pPr>
    </w:p>
    <w:p w14:paraId="14A6505D" w14:textId="77777777" w:rsidR="007114D4" w:rsidRPr="00A66BA2" w:rsidRDefault="007114D4" w:rsidP="007114D4">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4B65C6AB" w14:textId="77777777" w:rsidR="007114D4" w:rsidRPr="00A66BA2" w:rsidRDefault="007114D4" w:rsidP="007114D4">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1A836185"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w:t>
      </w:r>
    </w:p>
    <w:p w14:paraId="3D40E529" w14:textId="77777777" w:rsidR="007114D4" w:rsidRPr="00A66BA2" w:rsidRDefault="007114D4" w:rsidP="007114D4">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7DA4386C" w14:textId="77777777" w:rsidR="007114D4" w:rsidRPr="00A66BA2" w:rsidRDefault="007114D4" w:rsidP="007114D4">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201581F8"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w:t>
      </w:r>
    </w:p>
    <w:p w14:paraId="7427CEF2" w14:textId="77777777" w:rsidR="007114D4" w:rsidRPr="00A66BA2" w:rsidRDefault="007114D4" w:rsidP="007114D4">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63B2189"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1FB9B920"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8255EB"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26E75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86060B"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A29D2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72B94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39CA4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11F390" w14:textId="77777777" w:rsidR="007114D4" w:rsidRPr="00A66BA2" w:rsidRDefault="007114D4" w:rsidP="001F0C08">
            <w:pPr>
              <w:spacing w:line="240" w:lineRule="auto"/>
              <w:rPr>
                <w:rFonts w:ascii="Arial" w:eastAsia="Times New Roman" w:hAnsi="Arial" w:cs="Arial"/>
              </w:rPr>
            </w:pPr>
          </w:p>
        </w:tc>
      </w:tr>
      <w:tr w:rsidR="007114D4" w:rsidRPr="00A66BA2" w14:paraId="3FBF9721"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FFC3FD"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E7FB4"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5D81B"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807B1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FF282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B43150"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4BF67"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3415961F" w14:textId="77777777" w:rsidR="007114D4" w:rsidRPr="00A66BA2" w:rsidRDefault="007114D4" w:rsidP="007114D4">
      <w:pPr>
        <w:spacing w:line="240" w:lineRule="auto"/>
        <w:rPr>
          <w:rFonts w:ascii="Arial" w:hAnsi="Arial" w:cs="Arial"/>
        </w:rPr>
      </w:pPr>
    </w:p>
    <w:p w14:paraId="3B2CE187" w14:textId="77777777" w:rsidR="007114D4" w:rsidRPr="00A66BA2" w:rsidRDefault="007114D4" w:rsidP="007114D4">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43D4CFB6" w14:textId="77777777" w:rsidR="007114D4" w:rsidRPr="00A66BA2" w:rsidRDefault="007114D4" w:rsidP="007114D4">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56314086" w14:textId="77777777" w:rsidR="007114D4" w:rsidRPr="00A66BA2" w:rsidRDefault="007114D4" w:rsidP="007114D4">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3A85327E" w14:textId="77777777" w:rsidR="007114D4" w:rsidRPr="00A66BA2" w:rsidRDefault="007114D4" w:rsidP="007114D4">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22EECF23"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______</w:t>
      </w:r>
    </w:p>
    <w:p w14:paraId="3E8D3081" w14:textId="77777777" w:rsidR="007114D4" w:rsidRPr="00A66BA2" w:rsidRDefault="007114D4" w:rsidP="007114D4">
      <w:pPr>
        <w:spacing w:line="240" w:lineRule="auto"/>
        <w:ind w:left="720" w:hanging="359"/>
        <w:rPr>
          <w:rFonts w:ascii="Arial" w:hAnsi="Arial" w:cs="Arial"/>
          <w:b/>
        </w:rPr>
      </w:pPr>
    </w:p>
    <w:p w14:paraId="498AA6F2"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14A21143"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3362D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638C2D"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56B6C"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F6D63D"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85D15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BD58D0"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050BCA" w14:textId="77777777" w:rsidR="007114D4" w:rsidRPr="00A66BA2" w:rsidRDefault="007114D4" w:rsidP="001F0C08">
            <w:pPr>
              <w:spacing w:line="240" w:lineRule="auto"/>
              <w:rPr>
                <w:rFonts w:ascii="Arial" w:eastAsia="Times New Roman" w:hAnsi="Arial" w:cs="Arial"/>
              </w:rPr>
            </w:pPr>
          </w:p>
        </w:tc>
      </w:tr>
      <w:tr w:rsidR="007114D4" w:rsidRPr="00A66BA2" w14:paraId="11CFFD24"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7CF8C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5FCD8B"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5D27A3"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C65F65"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4694F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CD712A"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7B4342"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732F1076" w14:textId="77777777" w:rsidR="007114D4" w:rsidRPr="00A66BA2" w:rsidRDefault="007114D4" w:rsidP="007114D4">
      <w:pPr>
        <w:spacing w:line="240" w:lineRule="auto"/>
        <w:rPr>
          <w:rFonts w:ascii="Arial" w:hAnsi="Arial" w:cs="Arial"/>
        </w:rPr>
      </w:pPr>
    </w:p>
    <w:p w14:paraId="6F977C85" w14:textId="77777777" w:rsidR="007114D4" w:rsidRPr="00A66BA2" w:rsidRDefault="007114D4" w:rsidP="007114D4">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2190EBAF" w14:textId="77777777" w:rsidR="007114D4" w:rsidRPr="00A66BA2" w:rsidRDefault="007114D4" w:rsidP="007114D4">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FAE6BAB" w14:textId="77777777" w:rsidR="007114D4" w:rsidRPr="00A66BA2" w:rsidRDefault="007114D4" w:rsidP="007114D4">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716569D1" w14:textId="77777777" w:rsidR="007114D4" w:rsidRPr="00A66BA2" w:rsidRDefault="007114D4" w:rsidP="007114D4">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5A9969F0" w14:textId="77777777" w:rsidR="007114D4" w:rsidRPr="00A66BA2" w:rsidRDefault="007114D4" w:rsidP="007114D4">
      <w:pPr>
        <w:spacing w:line="240" w:lineRule="auto"/>
        <w:ind w:firstLine="720"/>
        <w:rPr>
          <w:rFonts w:ascii="Arial" w:hAnsi="Arial" w:cs="Arial"/>
          <w:b/>
        </w:rPr>
      </w:pPr>
      <w:r w:rsidRPr="00A66BA2">
        <w:rPr>
          <w:rFonts w:ascii="Arial" w:hAnsi="Arial" w:cs="Arial"/>
          <w:b/>
        </w:rPr>
        <w:t>Anote el número de intentos: ______</w:t>
      </w:r>
    </w:p>
    <w:p w14:paraId="4A82157F"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7114D4" w:rsidRPr="00A66BA2" w14:paraId="13A06C91"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7F85E5"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09D72"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E516F9"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AF324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280C1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64500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5E1033" w14:textId="77777777" w:rsidR="007114D4" w:rsidRPr="00A66BA2" w:rsidRDefault="007114D4" w:rsidP="001F0C08">
            <w:pPr>
              <w:spacing w:line="240" w:lineRule="auto"/>
              <w:rPr>
                <w:rFonts w:ascii="Arial" w:eastAsia="Times New Roman" w:hAnsi="Arial" w:cs="Arial"/>
              </w:rPr>
            </w:pPr>
          </w:p>
        </w:tc>
      </w:tr>
      <w:tr w:rsidR="007114D4" w:rsidRPr="00A66BA2" w14:paraId="0987F570"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71A9B5"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82C9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24752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AF2538"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33BD31"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EDF790"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3F255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Fácil</w:t>
            </w:r>
          </w:p>
        </w:tc>
      </w:tr>
    </w:tbl>
    <w:p w14:paraId="3FDF8F12" w14:textId="77777777" w:rsidR="007114D4" w:rsidRPr="00A66BA2" w:rsidRDefault="007114D4" w:rsidP="007114D4">
      <w:pPr>
        <w:spacing w:line="240" w:lineRule="auto"/>
        <w:rPr>
          <w:rFonts w:ascii="Arial" w:hAnsi="Arial" w:cs="Arial"/>
          <w:b/>
        </w:rPr>
      </w:pPr>
    </w:p>
    <w:p w14:paraId="7E808704" w14:textId="77777777" w:rsidR="007114D4" w:rsidRPr="00A66BA2" w:rsidRDefault="007114D4" w:rsidP="007114D4">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23C8B0B9" w14:textId="77777777" w:rsidR="007114D4" w:rsidRPr="00A66BA2" w:rsidRDefault="007114D4" w:rsidP="007114D4">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65305DE1" w14:textId="77777777" w:rsidR="007114D4" w:rsidRPr="00A66BA2" w:rsidRDefault="007114D4" w:rsidP="007114D4">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0B8E752E" w14:textId="77777777" w:rsidR="007114D4" w:rsidRPr="00A66BA2" w:rsidRDefault="007114D4" w:rsidP="007114D4">
      <w:pPr>
        <w:spacing w:line="240" w:lineRule="auto"/>
        <w:ind w:firstLine="720"/>
        <w:rPr>
          <w:rFonts w:ascii="Arial" w:hAnsi="Arial" w:cs="Arial"/>
        </w:rPr>
      </w:pPr>
      <w:r w:rsidRPr="00A66BA2">
        <w:rPr>
          <w:rFonts w:ascii="Arial" w:hAnsi="Arial" w:cs="Arial"/>
          <w:b/>
        </w:rPr>
        <w:t>Anote el número de intentos: ______</w:t>
      </w:r>
    </w:p>
    <w:p w14:paraId="73322386" w14:textId="77777777" w:rsidR="007114D4" w:rsidRPr="00A66BA2" w:rsidRDefault="007114D4" w:rsidP="007114D4">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6"/>
        <w:gridCol w:w="333"/>
        <w:gridCol w:w="333"/>
        <w:gridCol w:w="333"/>
        <w:gridCol w:w="333"/>
        <w:gridCol w:w="333"/>
        <w:gridCol w:w="1152"/>
      </w:tblGrid>
      <w:tr w:rsidR="007114D4" w:rsidRPr="00A66BA2" w14:paraId="3AE1E089"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89C643"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Pr>
          <w:p w14:paraId="7187D878" w14:textId="77777777" w:rsidR="007114D4" w:rsidRPr="00A66BA2" w:rsidRDefault="007114D4" w:rsidP="001F0C08">
            <w:pPr>
              <w:spacing w:line="240" w:lineRule="auto"/>
              <w:jc w:val="center"/>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88758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1147F5"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025746"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DAE70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DDE624"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D2AA73" w14:textId="77777777" w:rsidR="007114D4" w:rsidRPr="00A66BA2" w:rsidRDefault="007114D4" w:rsidP="001F0C08">
            <w:pPr>
              <w:spacing w:line="240" w:lineRule="auto"/>
              <w:rPr>
                <w:rFonts w:ascii="Arial" w:eastAsia="Times New Roman" w:hAnsi="Arial" w:cs="Arial"/>
              </w:rPr>
            </w:pPr>
          </w:p>
        </w:tc>
      </w:tr>
      <w:tr w:rsidR="007114D4" w:rsidRPr="00A66BA2" w14:paraId="59E07966"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FAAAF"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Pr>
          <w:p w14:paraId="04F3B6EC"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D29D1"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FA059A"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B5B42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CCC90F"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4A0137"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1D80BB"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Muy Fácil</w:t>
            </w:r>
          </w:p>
        </w:tc>
      </w:tr>
    </w:tbl>
    <w:p w14:paraId="139E1473" w14:textId="77777777" w:rsidR="007114D4" w:rsidRPr="00A66BA2" w:rsidRDefault="007114D4" w:rsidP="007114D4">
      <w:pPr>
        <w:spacing w:line="240" w:lineRule="auto"/>
        <w:rPr>
          <w:rFonts w:ascii="Arial" w:hAnsi="Arial" w:cs="Arial"/>
        </w:rPr>
      </w:pPr>
    </w:p>
    <w:p w14:paraId="328343D0" w14:textId="77777777" w:rsidR="007114D4" w:rsidRPr="00A66BA2" w:rsidRDefault="007114D4" w:rsidP="007114D4">
      <w:pPr>
        <w:spacing w:line="240" w:lineRule="auto"/>
        <w:rPr>
          <w:rFonts w:ascii="Arial" w:hAnsi="Arial" w:cs="Arial"/>
        </w:rPr>
      </w:pPr>
      <w:r w:rsidRPr="00A66BA2">
        <w:rPr>
          <w:rFonts w:ascii="Arial" w:hAnsi="Arial" w:cs="Arial"/>
          <w:b/>
        </w:rPr>
        <w:t>Anote la hora fin: _____</w:t>
      </w:r>
    </w:p>
    <w:p w14:paraId="70CD59B4" w14:textId="77777777" w:rsidR="007114D4" w:rsidRPr="00A66BA2" w:rsidRDefault="007114D4" w:rsidP="007114D4">
      <w:pPr>
        <w:spacing w:line="240" w:lineRule="auto"/>
        <w:rPr>
          <w:rFonts w:ascii="Arial" w:hAnsi="Arial" w:cs="Arial"/>
          <w:b/>
          <w:u w:val="single"/>
        </w:rPr>
      </w:pPr>
    </w:p>
    <w:p w14:paraId="10F731C0" w14:textId="77777777" w:rsidR="007114D4" w:rsidRPr="00A66BA2" w:rsidRDefault="007114D4" w:rsidP="007114D4">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763C40D4" w14:textId="77777777" w:rsidR="007114D4" w:rsidRPr="00A66BA2" w:rsidRDefault="007114D4" w:rsidP="007114D4">
      <w:pPr>
        <w:spacing w:line="240" w:lineRule="auto"/>
        <w:rPr>
          <w:rFonts w:ascii="Arial" w:hAnsi="Arial" w:cs="Arial"/>
        </w:rPr>
      </w:pPr>
      <w:r w:rsidRPr="00A66BA2">
        <w:rPr>
          <w:rFonts w:ascii="Arial" w:hAnsi="Arial" w:cs="Arial"/>
          <w:b/>
        </w:rPr>
        <w:t>Anote la hora inicio: _____</w:t>
      </w:r>
    </w:p>
    <w:p w14:paraId="008FFA0F" w14:textId="77777777" w:rsidR="007114D4" w:rsidRPr="00A66BA2" w:rsidRDefault="007114D4" w:rsidP="007114D4">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2E78BA70" w14:textId="77777777" w:rsidR="007114D4" w:rsidRPr="00A66BA2" w:rsidRDefault="007114D4" w:rsidP="007114D4">
      <w:pPr>
        <w:spacing w:line="240" w:lineRule="auto"/>
        <w:ind w:left="720"/>
        <w:rPr>
          <w:rFonts w:ascii="Arial" w:hAnsi="Arial" w:cs="Arial"/>
        </w:rPr>
      </w:pPr>
    </w:p>
    <w:p w14:paraId="68951BE0" w14:textId="77777777" w:rsidR="007114D4" w:rsidRPr="00A66BA2" w:rsidRDefault="007114D4" w:rsidP="007114D4">
      <w:pPr>
        <w:spacing w:line="240" w:lineRule="auto"/>
        <w:rPr>
          <w:rFonts w:ascii="Arial" w:hAnsi="Arial" w:cs="Arial"/>
          <w:b/>
        </w:rPr>
      </w:pPr>
      <w:r w:rsidRPr="00A66BA2">
        <w:rPr>
          <w:rFonts w:ascii="Arial" w:hAnsi="Arial" w:cs="Arial"/>
          <w:b/>
        </w:rPr>
        <w:t>Anote la hora fin: ________</w:t>
      </w:r>
    </w:p>
    <w:p w14:paraId="3B5B46C4" w14:textId="77777777" w:rsidR="007114D4" w:rsidRPr="00A66BA2" w:rsidRDefault="007114D4" w:rsidP="007114D4">
      <w:pPr>
        <w:spacing w:line="240" w:lineRule="auto"/>
        <w:rPr>
          <w:rFonts w:ascii="Arial" w:hAnsi="Arial" w:cs="Arial"/>
          <w:b/>
        </w:rPr>
      </w:pPr>
    </w:p>
    <w:p w14:paraId="37B69C07" w14:textId="77777777" w:rsidR="007114D4" w:rsidRPr="00A66BA2" w:rsidRDefault="007114D4" w:rsidP="007114D4">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7114D4" w:rsidRPr="00A66BA2" w14:paraId="1A0FD373"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C95AD"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0595"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7E092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23041"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71F6AB"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10DBC8"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C6371" w14:textId="77777777" w:rsidR="007114D4" w:rsidRPr="00A66BA2" w:rsidRDefault="007114D4" w:rsidP="001F0C08">
            <w:pPr>
              <w:spacing w:line="240" w:lineRule="auto"/>
              <w:rPr>
                <w:rFonts w:ascii="Arial" w:eastAsia="Times New Roman" w:hAnsi="Arial" w:cs="Arial"/>
              </w:rPr>
            </w:pPr>
          </w:p>
        </w:tc>
      </w:tr>
      <w:tr w:rsidR="007114D4" w:rsidRPr="00A66BA2" w14:paraId="5C42793B"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2F9DBE"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C38059"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1FE020"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E606F6"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A5F552"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C0F81F" w14:textId="77777777" w:rsidR="007114D4" w:rsidRPr="00A66BA2" w:rsidRDefault="007114D4" w:rsidP="001F0C08">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FB92FA" w14:textId="77777777" w:rsidR="007114D4" w:rsidRPr="00A66BA2" w:rsidRDefault="007114D4" w:rsidP="001F0C08">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7D31A24C" w14:textId="77777777" w:rsidR="007114D4" w:rsidRPr="00C45006" w:rsidRDefault="007114D4" w:rsidP="007114D4"/>
    <w:p w14:paraId="742C43F4" w14:textId="77777777" w:rsidR="007114D4" w:rsidRDefault="007114D4" w:rsidP="007114D4">
      <w:pPr>
        <w:rPr>
          <w:rFonts w:ascii="Arial" w:eastAsia="Times New Roman" w:hAnsi="Arial" w:cs="Arial"/>
          <w:b/>
          <w:bCs/>
          <w:color w:val="000000"/>
          <w:sz w:val="32"/>
          <w:szCs w:val="32"/>
          <w:lang w:eastAsia="es-EC"/>
        </w:rPr>
      </w:pPr>
      <w:r>
        <w:br w:type="page"/>
      </w:r>
    </w:p>
    <w:p w14:paraId="6137DBB4" w14:textId="77777777" w:rsidR="007114D4" w:rsidRPr="0022337D" w:rsidRDefault="007114D4" w:rsidP="007114D4">
      <w:pPr>
        <w:pStyle w:val="NombreCapitulo"/>
        <w:numPr>
          <w:ilvl w:val="0"/>
          <w:numId w:val="0"/>
        </w:numPr>
        <w:ind w:left="360" w:hanging="360"/>
        <w:rPr>
          <w:b w:val="0"/>
        </w:rPr>
      </w:pPr>
      <w:r>
        <w:lastRenderedPageBreak/>
        <w:t xml:space="preserve">Anexo C: </w:t>
      </w:r>
      <w:r>
        <w:rPr>
          <w:b w:val="0"/>
        </w:rPr>
        <w:t>Formulario utilizado en el Pre-Test con los maestros.</w:t>
      </w:r>
    </w:p>
    <w:p w14:paraId="36F4702B" w14:textId="77777777" w:rsidR="007114D4" w:rsidRPr="00A66BA2" w:rsidRDefault="007114D4" w:rsidP="007114D4">
      <w:pPr>
        <w:jc w:val="center"/>
        <w:rPr>
          <w:rFonts w:ascii="Arial" w:hAnsi="Arial" w:cs="Arial"/>
          <w:sz w:val="18"/>
          <w:szCs w:val="18"/>
        </w:rPr>
      </w:pPr>
      <w:r w:rsidRPr="00A66BA2">
        <w:rPr>
          <w:rFonts w:ascii="Arial" w:hAnsi="Arial" w:cs="Arial"/>
          <w:sz w:val="18"/>
          <w:szCs w:val="18"/>
        </w:rPr>
        <w:t>PRE-TEST</w:t>
      </w:r>
    </w:p>
    <w:p w14:paraId="5A7FEB0D" w14:textId="77777777" w:rsidR="007114D4" w:rsidRPr="00A66BA2" w:rsidRDefault="007114D4" w:rsidP="007114D4">
      <w:pPr>
        <w:jc w:val="center"/>
        <w:rPr>
          <w:rFonts w:ascii="Arial" w:hAnsi="Arial" w:cs="Arial"/>
          <w:sz w:val="24"/>
          <w:szCs w:val="24"/>
        </w:rPr>
      </w:pPr>
      <w:r w:rsidRPr="00A66BA2">
        <w:rPr>
          <w:rFonts w:ascii="Arial" w:hAnsi="Arial" w:cs="Arial"/>
          <w:b/>
          <w:sz w:val="24"/>
          <w:szCs w:val="24"/>
        </w:rPr>
        <w:t>FORMULARIO DE RECOPILACIÓN DE DATOS DE  MAESTROS</w:t>
      </w:r>
    </w:p>
    <w:p w14:paraId="78692BDC" w14:textId="77777777" w:rsidR="007114D4" w:rsidRPr="00A66BA2" w:rsidRDefault="007114D4" w:rsidP="007114D4">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75C48477" w14:textId="77777777" w:rsidR="007114D4" w:rsidRPr="00A66BA2" w:rsidRDefault="007114D4" w:rsidP="007114D4">
      <w:pPr>
        <w:rPr>
          <w:rFonts w:ascii="Arial" w:hAnsi="Arial" w:cs="Arial"/>
          <w:sz w:val="24"/>
          <w:szCs w:val="24"/>
        </w:rPr>
      </w:pPr>
    </w:p>
    <w:p w14:paraId="0F1AB8A7" w14:textId="77777777" w:rsidR="007114D4" w:rsidRPr="00A66BA2" w:rsidRDefault="007114D4" w:rsidP="007114D4">
      <w:pPr>
        <w:rPr>
          <w:rFonts w:ascii="Arial" w:hAnsi="Arial" w:cs="Arial"/>
          <w:sz w:val="24"/>
          <w:szCs w:val="24"/>
        </w:rPr>
      </w:pPr>
      <w:r w:rsidRPr="00A66BA2">
        <w:rPr>
          <w:rFonts w:ascii="Arial" w:hAnsi="Arial" w:cs="Arial"/>
          <w:sz w:val="24"/>
          <w:szCs w:val="24"/>
        </w:rPr>
        <w:t>1. Facilidad de evaluación de la aportación individual</w:t>
      </w:r>
      <w:r>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7114D4" w:rsidRPr="00A66BA2" w14:paraId="00D78CD1" w14:textId="77777777" w:rsidTr="001F0C08">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A960B" w14:textId="77777777" w:rsidR="007114D4" w:rsidRPr="00A66BA2" w:rsidRDefault="007114D4" w:rsidP="001F0C08">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CAE063"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F1F3D"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02E48F1"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AB120F7"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84A6E4A"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A75B618" w14:textId="77777777" w:rsidR="007114D4" w:rsidRPr="00A66BA2" w:rsidRDefault="007114D4" w:rsidP="001F0C08">
            <w:pPr>
              <w:jc w:val="center"/>
              <w:rPr>
                <w:rFonts w:ascii="Arial" w:hAnsi="Arial" w:cs="Arial"/>
                <w:sz w:val="24"/>
                <w:szCs w:val="24"/>
              </w:rPr>
            </w:pPr>
          </w:p>
        </w:tc>
      </w:tr>
      <w:tr w:rsidR="007114D4" w:rsidRPr="00A66BA2" w14:paraId="775089DA" w14:textId="77777777" w:rsidTr="001F0C08">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41D616"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40BEF19F"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84827B7"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3289836"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4764057E"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3337D41" w14:textId="77777777" w:rsidR="007114D4" w:rsidRPr="00A66BA2" w:rsidRDefault="007114D4" w:rsidP="001F0C08">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9590639"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Muy fácil</w:t>
            </w:r>
          </w:p>
        </w:tc>
      </w:tr>
    </w:tbl>
    <w:p w14:paraId="67C56588" w14:textId="77777777" w:rsidR="007114D4" w:rsidRPr="00A66BA2" w:rsidRDefault="007114D4" w:rsidP="007114D4">
      <w:pPr>
        <w:spacing w:after="240"/>
        <w:rPr>
          <w:rFonts w:ascii="Arial" w:hAnsi="Arial" w:cs="Arial"/>
          <w:sz w:val="24"/>
          <w:szCs w:val="24"/>
        </w:rPr>
      </w:pPr>
    </w:p>
    <w:p w14:paraId="1AD4FDA2" w14:textId="77777777" w:rsidR="007114D4" w:rsidRPr="00A66BA2" w:rsidRDefault="007114D4" w:rsidP="007114D4">
      <w:pPr>
        <w:rPr>
          <w:rFonts w:ascii="Arial" w:hAnsi="Arial" w:cs="Arial"/>
          <w:sz w:val="24"/>
          <w:szCs w:val="24"/>
        </w:rPr>
      </w:pPr>
      <w:r w:rsidRPr="00A66BA2">
        <w:rPr>
          <w:rFonts w:ascii="Arial" w:hAnsi="Arial" w:cs="Arial"/>
          <w:sz w:val="24"/>
          <w:szCs w:val="24"/>
        </w:rPr>
        <w:t>2. Facilidad de evaluación del grupo en las tareas de diseño.</w:t>
      </w:r>
    </w:p>
    <w:p w14:paraId="7812E08D" w14:textId="77777777" w:rsidR="007114D4" w:rsidRPr="00A66BA2" w:rsidRDefault="007114D4" w:rsidP="007114D4">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7114D4" w:rsidRPr="00A66BA2" w14:paraId="0B9625E4" w14:textId="77777777" w:rsidTr="001F0C08">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D83FA" w14:textId="77777777" w:rsidR="007114D4" w:rsidRPr="00A66BA2" w:rsidRDefault="007114D4" w:rsidP="001F0C08">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DFCBFF2"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45C949C"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EBDFB84"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66BE6F"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A48D1B"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4C6040D" w14:textId="77777777" w:rsidR="007114D4" w:rsidRPr="00A66BA2" w:rsidRDefault="007114D4" w:rsidP="001F0C08">
            <w:pPr>
              <w:jc w:val="center"/>
              <w:rPr>
                <w:rFonts w:ascii="Arial" w:hAnsi="Arial" w:cs="Arial"/>
                <w:sz w:val="24"/>
                <w:szCs w:val="24"/>
              </w:rPr>
            </w:pPr>
          </w:p>
        </w:tc>
      </w:tr>
      <w:tr w:rsidR="007114D4" w:rsidRPr="00A66BA2" w14:paraId="7EE34EF5" w14:textId="77777777" w:rsidTr="001F0C08">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385407"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DFC4CDB"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1D763A"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C4D74E6"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328A6FA0"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3E91F53" w14:textId="77777777" w:rsidR="007114D4" w:rsidRPr="00A66BA2" w:rsidRDefault="007114D4" w:rsidP="001F0C08">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21637099"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Muy fácil</w:t>
            </w:r>
          </w:p>
        </w:tc>
      </w:tr>
    </w:tbl>
    <w:p w14:paraId="715901BD" w14:textId="77777777" w:rsidR="007114D4" w:rsidRPr="00A66BA2" w:rsidRDefault="007114D4" w:rsidP="007114D4">
      <w:pPr>
        <w:spacing w:after="240"/>
        <w:rPr>
          <w:rFonts w:ascii="Arial" w:hAnsi="Arial" w:cs="Arial"/>
          <w:sz w:val="24"/>
          <w:szCs w:val="24"/>
        </w:rPr>
      </w:pPr>
    </w:p>
    <w:p w14:paraId="7EA4AFDC" w14:textId="77777777" w:rsidR="007114D4" w:rsidRPr="00A66BA2" w:rsidRDefault="007114D4" w:rsidP="007114D4">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7114D4" w:rsidRPr="00A66BA2" w14:paraId="34F9437E" w14:textId="77777777" w:rsidTr="001F0C08">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B8309" w14:textId="77777777" w:rsidR="007114D4" w:rsidRPr="00A66BA2" w:rsidRDefault="007114D4" w:rsidP="001F0C08">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DEAA56"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6399CAE"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B3C8737"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C1C382D"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1A3DF1B"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6B2D099" w14:textId="77777777" w:rsidR="007114D4" w:rsidRPr="00A66BA2" w:rsidRDefault="007114D4" w:rsidP="001F0C08">
            <w:pPr>
              <w:jc w:val="center"/>
              <w:rPr>
                <w:rFonts w:ascii="Arial" w:hAnsi="Arial" w:cs="Arial"/>
                <w:sz w:val="24"/>
                <w:szCs w:val="24"/>
              </w:rPr>
            </w:pPr>
          </w:p>
        </w:tc>
      </w:tr>
      <w:tr w:rsidR="007114D4" w:rsidRPr="00A66BA2" w14:paraId="48A31920" w14:textId="77777777" w:rsidTr="001F0C08">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9EFE4E"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38EE5C1"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C10FAC6"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7159B8"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18BAEE1" w14:textId="77777777" w:rsidR="007114D4" w:rsidRPr="00A66BA2" w:rsidRDefault="007114D4" w:rsidP="001F0C08">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6C0A8B6" w14:textId="77777777" w:rsidR="007114D4" w:rsidRPr="00A66BA2" w:rsidRDefault="007114D4" w:rsidP="001F0C08">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2814FFB9" w14:textId="77777777" w:rsidR="007114D4" w:rsidRPr="00A66BA2" w:rsidRDefault="007114D4" w:rsidP="001F0C08">
            <w:pPr>
              <w:jc w:val="center"/>
              <w:rPr>
                <w:rFonts w:ascii="Arial" w:hAnsi="Arial" w:cs="Arial"/>
                <w:sz w:val="24"/>
                <w:szCs w:val="24"/>
              </w:rPr>
            </w:pPr>
            <w:r w:rsidRPr="00A66BA2">
              <w:rPr>
                <w:rFonts w:ascii="Arial" w:hAnsi="Arial" w:cs="Arial"/>
                <w:sz w:val="24"/>
                <w:szCs w:val="24"/>
              </w:rPr>
              <w:t>Totalmente Equitativa</w:t>
            </w:r>
          </w:p>
        </w:tc>
      </w:tr>
    </w:tbl>
    <w:p w14:paraId="3407ADF4" w14:textId="77777777" w:rsidR="007114D4" w:rsidRDefault="007114D4" w:rsidP="007114D4">
      <w:r>
        <w:br w:type="page"/>
      </w:r>
    </w:p>
    <w:p w14:paraId="25A92E80" w14:textId="77777777" w:rsidR="007114D4" w:rsidRDefault="007114D4" w:rsidP="007114D4">
      <w:pPr>
        <w:pStyle w:val="NombreCapitulo"/>
        <w:numPr>
          <w:ilvl w:val="0"/>
          <w:numId w:val="0"/>
        </w:numPr>
        <w:ind w:left="360" w:hanging="360"/>
      </w:pPr>
      <w:r>
        <w:lastRenderedPageBreak/>
        <w:t xml:space="preserve">Anexo D: </w:t>
      </w:r>
      <w:r>
        <w:rPr>
          <w:b w:val="0"/>
        </w:rPr>
        <w:t>Formulario utilizado en el Post-Test con los maestros.</w:t>
      </w:r>
    </w:p>
    <w:p w14:paraId="6669BB91" w14:textId="77777777" w:rsidR="007114D4" w:rsidRPr="00FE2A1C" w:rsidRDefault="007114D4" w:rsidP="007114D4">
      <w:pPr>
        <w:jc w:val="center"/>
        <w:rPr>
          <w:rFonts w:ascii="Arial" w:hAnsi="Arial" w:cs="Arial"/>
        </w:rPr>
      </w:pPr>
      <w:r w:rsidRPr="00FE2A1C">
        <w:rPr>
          <w:rFonts w:ascii="Arial" w:hAnsi="Arial" w:cs="Arial"/>
          <w:sz w:val="18"/>
        </w:rPr>
        <w:t>POST-TEST</w:t>
      </w:r>
    </w:p>
    <w:p w14:paraId="014D8611" w14:textId="77777777" w:rsidR="007114D4" w:rsidRPr="00FE2A1C" w:rsidRDefault="007114D4" w:rsidP="007114D4">
      <w:pPr>
        <w:jc w:val="center"/>
        <w:rPr>
          <w:rFonts w:ascii="Arial" w:hAnsi="Arial" w:cs="Arial"/>
        </w:rPr>
      </w:pPr>
      <w:r w:rsidRPr="00FE2A1C">
        <w:rPr>
          <w:rFonts w:ascii="Arial" w:hAnsi="Arial" w:cs="Arial"/>
          <w:b/>
          <w:sz w:val="24"/>
        </w:rPr>
        <w:t>FORMULARIO DE RECOPILACIÓN DE DATOS DE  MAESTROS</w:t>
      </w:r>
    </w:p>
    <w:p w14:paraId="161CEC3B" w14:textId="77777777" w:rsidR="007114D4" w:rsidRPr="00FE2A1C" w:rsidRDefault="007114D4" w:rsidP="007114D4">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6E9F53CC" w14:textId="77777777" w:rsidR="007114D4" w:rsidRPr="00FE2A1C" w:rsidRDefault="007114D4" w:rsidP="007114D4">
      <w:pPr>
        <w:rPr>
          <w:rFonts w:ascii="Arial" w:hAnsi="Arial" w:cs="Arial"/>
        </w:rPr>
      </w:pPr>
    </w:p>
    <w:p w14:paraId="715E9F92" w14:textId="77777777" w:rsidR="007114D4" w:rsidRPr="00FE2A1C" w:rsidRDefault="007114D4" w:rsidP="007114D4">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7114D4" w:rsidRPr="00FE2A1C" w14:paraId="73BF0ECC" w14:textId="77777777" w:rsidTr="001F0C08">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CA032" w14:textId="77777777" w:rsidR="007114D4" w:rsidRPr="00FE2A1C" w:rsidRDefault="007114D4" w:rsidP="001F0C08">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33A7742" w14:textId="77777777" w:rsidR="007114D4" w:rsidRPr="00FE2A1C" w:rsidRDefault="007114D4" w:rsidP="001F0C08">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4FDD155" w14:textId="77777777" w:rsidR="007114D4" w:rsidRPr="00FE2A1C" w:rsidRDefault="007114D4" w:rsidP="001F0C08">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545FC0" w14:textId="77777777" w:rsidR="007114D4" w:rsidRPr="00FE2A1C" w:rsidRDefault="007114D4" w:rsidP="001F0C08">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EA3999" w14:textId="77777777" w:rsidR="007114D4" w:rsidRPr="00FE2A1C" w:rsidRDefault="007114D4" w:rsidP="001F0C08">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B044D3" w14:textId="77777777" w:rsidR="007114D4" w:rsidRPr="00FE2A1C" w:rsidRDefault="007114D4" w:rsidP="001F0C08">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84D2CDD" w14:textId="77777777" w:rsidR="007114D4" w:rsidRPr="00FE2A1C" w:rsidRDefault="007114D4" w:rsidP="001F0C08">
            <w:pPr>
              <w:jc w:val="center"/>
              <w:rPr>
                <w:rFonts w:ascii="Arial" w:hAnsi="Arial" w:cs="Arial"/>
              </w:rPr>
            </w:pPr>
          </w:p>
        </w:tc>
      </w:tr>
      <w:tr w:rsidR="007114D4" w:rsidRPr="00FE2A1C" w14:paraId="6D9673E3" w14:textId="77777777" w:rsidTr="001F0C08">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3A79343" w14:textId="77777777" w:rsidR="007114D4" w:rsidRPr="00FE2A1C" w:rsidRDefault="007114D4" w:rsidP="001F0C08">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4EC91B39"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14264828"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1BAACFF8"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2F921BB"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A8FC519" w14:textId="77777777" w:rsidR="007114D4" w:rsidRPr="00FE2A1C" w:rsidRDefault="007114D4" w:rsidP="001F0C08">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68891278" w14:textId="77777777" w:rsidR="007114D4" w:rsidRPr="00FE2A1C" w:rsidRDefault="007114D4" w:rsidP="001F0C08">
            <w:pPr>
              <w:jc w:val="center"/>
              <w:rPr>
                <w:rFonts w:ascii="Arial" w:hAnsi="Arial" w:cs="Arial"/>
              </w:rPr>
            </w:pPr>
            <w:r w:rsidRPr="00FE2A1C">
              <w:rPr>
                <w:rFonts w:ascii="Arial" w:hAnsi="Arial" w:cs="Arial"/>
                <w:sz w:val="24"/>
              </w:rPr>
              <w:t>Muy fácil</w:t>
            </w:r>
          </w:p>
        </w:tc>
      </w:tr>
    </w:tbl>
    <w:p w14:paraId="3FE8B3B1" w14:textId="77777777" w:rsidR="007114D4" w:rsidRPr="00FE2A1C" w:rsidRDefault="007114D4" w:rsidP="007114D4">
      <w:pPr>
        <w:spacing w:after="240"/>
        <w:rPr>
          <w:rFonts w:ascii="Arial" w:hAnsi="Arial" w:cs="Arial"/>
        </w:rPr>
      </w:pPr>
    </w:p>
    <w:p w14:paraId="5D425A40" w14:textId="77777777" w:rsidR="007114D4" w:rsidRPr="00FE2A1C" w:rsidRDefault="007114D4" w:rsidP="007114D4">
      <w:pPr>
        <w:rPr>
          <w:rFonts w:ascii="Arial" w:hAnsi="Arial" w:cs="Arial"/>
        </w:rPr>
      </w:pPr>
      <w:r w:rsidRPr="00FE2A1C">
        <w:rPr>
          <w:rFonts w:ascii="Arial" w:hAnsi="Arial" w:cs="Arial"/>
          <w:sz w:val="24"/>
        </w:rPr>
        <w:t>2.</w:t>
      </w:r>
      <w:r>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7114D4" w:rsidRPr="00FE2A1C" w14:paraId="74ED9CD6" w14:textId="77777777" w:rsidTr="001F0C08">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D37FE" w14:textId="77777777" w:rsidR="007114D4" w:rsidRPr="00FE2A1C" w:rsidRDefault="007114D4" w:rsidP="001F0C08">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A9F6F3" w14:textId="77777777" w:rsidR="007114D4" w:rsidRPr="00FE2A1C" w:rsidRDefault="007114D4" w:rsidP="001F0C08">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737C6E" w14:textId="77777777" w:rsidR="007114D4" w:rsidRPr="00FE2A1C" w:rsidRDefault="007114D4" w:rsidP="001F0C08">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D794B9F" w14:textId="77777777" w:rsidR="007114D4" w:rsidRPr="00FE2A1C" w:rsidRDefault="007114D4" w:rsidP="001F0C08">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156ED6E" w14:textId="77777777" w:rsidR="007114D4" w:rsidRPr="00FE2A1C" w:rsidRDefault="007114D4" w:rsidP="001F0C08">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EDF4032" w14:textId="77777777" w:rsidR="007114D4" w:rsidRPr="00FE2A1C" w:rsidRDefault="007114D4" w:rsidP="001F0C08">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AE9095" w14:textId="77777777" w:rsidR="007114D4" w:rsidRPr="00FE2A1C" w:rsidRDefault="007114D4" w:rsidP="001F0C08">
            <w:pPr>
              <w:jc w:val="center"/>
              <w:rPr>
                <w:rFonts w:ascii="Arial" w:hAnsi="Arial" w:cs="Arial"/>
              </w:rPr>
            </w:pPr>
          </w:p>
        </w:tc>
      </w:tr>
      <w:tr w:rsidR="007114D4" w:rsidRPr="00FE2A1C" w14:paraId="5BDFE29C" w14:textId="77777777" w:rsidTr="001F0C08">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6AF7B" w14:textId="77777777" w:rsidR="007114D4" w:rsidRPr="00FE2A1C" w:rsidRDefault="007114D4" w:rsidP="001F0C08">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47A6F7B2"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B7944B9"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64E5DFA"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7780189"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1DFA3B6" w14:textId="77777777" w:rsidR="007114D4" w:rsidRPr="00FE2A1C" w:rsidRDefault="007114D4" w:rsidP="001F0C08">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3B9846C6" w14:textId="77777777" w:rsidR="007114D4" w:rsidRPr="00FE2A1C" w:rsidRDefault="007114D4" w:rsidP="001F0C08">
            <w:pPr>
              <w:jc w:val="center"/>
              <w:rPr>
                <w:rFonts w:ascii="Arial" w:hAnsi="Arial" w:cs="Arial"/>
              </w:rPr>
            </w:pPr>
            <w:r w:rsidRPr="00FE2A1C">
              <w:rPr>
                <w:rFonts w:ascii="Arial" w:hAnsi="Arial" w:cs="Arial"/>
                <w:sz w:val="24"/>
              </w:rPr>
              <w:t>Muy fácil</w:t>
            </w:r>
          </w:p>
        </w:tc>
      </w:tr>
    </w:tbl>
    <w:p w14:paraId="37055BDB" w14:textId="77777777" w:rsidR="007114D4" w:rsidRPr="00FE2A1C" w:rsidRDefault="007114D4" w:rsidP="007114D4">
      <w:pPr>
        <w:spacing w:after="240"/>
        <w:rPr>
          <w:rFonts w:ascii="Arial" w:hAnsi="Arial" w:cs="Arial"/>
        </w:rPr>
      </w:pPr>
    </w:p>
    <w:p w14:paraId="63A1AA96" w14:textId="77777777" w:rsidR="007114D4" w:rsidRPr="00C9734D" w:rsidRDefault="007114D4" w:rsidP="007114D4">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7114D4" w:rsidRPr="00FE2A1C" w14:paraId="1EEBA74F" w14:textId="77777777" w:rsidTr="001F0C08">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A2804" w14:textId="77777777" w:rsidR="007114D4" w:rsidRPr="00FE2A1C" w:rsidRDefault="007114D4" w:rsidP="001F0C08">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27DEE08" w14:textId="77777777" w:rsidR="007114D4" w:rsidRPr="00FE2A1C" w:rsidRDefault="007114D4" w:rsidP="001F0C08">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42174CF" w14:textId="77777777" w:rsidR="007114D4" w:rsidRPr="00FE2A1C" w:rsidRDefault="007114D4" w:rsidP="001F0C08">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28B031E" w14:textId="77777777" w:rsidR="007114D4" w:rsidRPr="00FE2A1C" w:rsidRDefault="007114D4" w:rsidP="001F0C08">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A03482D" w14:textId="77777777" w:rsidR="007114D4" w:rsidRPr="00FE2A1C" w:rsidRDefault="007114D4" w:rsidP="001F0C08">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AF4BB9D" w14:textId="77777777" w:rsidR="007114D4" w:rsidRPr="00FE2A1C" w:rsidRDefault="007114D4" w:rsidP="001F0C08">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CE6B00" w14:textId="77777777" w:rsidR="007114D4" w:rsidRPr="00FE2A1C" w:rsidRDefault="007114D4" w:rsidP="001F0C08">
            <w:pPr>
              <w:jc w:val="center"/>
              <w:rPr>
                <w:rFonts w:ascii="Arial" w:hAnsi="Arial" w:cs="Arial"/>
              </w:rPr>
            </w:pPr>
          </w:p>
        </w:tc>
      </w:tr>
      <w:tr w:rsidR="007114D4" w:rsidRPr="00FE2A1C" w14:paraId="16C70A32" w14:textId="77777777" w:rsidTr="001F0C08">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7E400A" w14:textId="77777777" w:rsidR="007114D4" w:rsidRPr="00FE2A1C" w:rsidRDefault="007114D4" w:rsidP="001F0C08">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736B9E44"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2A3805B"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57FDB07"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028FB0" w14:textId="77777777" w:rsidR="007114D4" w:rsidRPr="00FE2A1C" w:rsidRDefault="007114D4" w:rsidP="001F0C08">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E4F0BE1" w14:textId="77777777" w:rsidR="007114D4" w:rsidRPr="00FE2A1C" w:rsidRDefault="007114D4" w:rsidP="001F0C08">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987B8BD" w14:textId="77777777" w:rsidR="007114D4" w:rsidRPr="00FE2A1C" w:rsidRDefault="007114D4" w:rsidP="001F0C08">
            <w:pPr>
              <w:jc w:val="center"/>
              <w:rPr>
                <w:rFonts w:ascii="Arial" w:hAnsi="Arial" w:cs="Arial"/>
              </w:rPr>
            </w:pPr>
            <w:r w:rsidRPr="00FE2A1C">
              <w:rPr>
                <w:rFonts w:ascii="Arial" w:hAnsi="Arial" w:cs="Arial"/>
                <w:sz w:val="24"/>
              </w:rPr>
              <w:t>Totalmente Equitativa</w:t>
            </w:r>
          </w:p>
        </w:tc>
      </w:tr>
    </w:tbl>
    <w:p w14:paraId="6CDEEA57" w14:textId="77777777" w:rsidR="007114D4" w:rsidRDefault="007114D4" w:rsidP="007114D4">
      <w:pPr>
        <w:spacing w:after="240"/>
      </w:pPr>
    </w:p>
    <w:p w14:paraId="3ED10511" w14:textId="77777777" w:rsidR="007114D4" w:rsidRDefault="007114D4" w:rsidP="007114D4">
      <w:r>
        <w:br w:type="page"/>
      </w:r>
    </w:p>
    <w:p w14:paraId="73BC2195" w14:textId="77777777" w:rsidR="007114D4" w:rsidRDefault="007114D4" w:rsidP="007114D4">
      <w:pPr>
        <w:pStyle w:val="NombreCapitulo"/>
        <w:numPr>
          <w:ilvl w:val="0"/>
          <w:numId w:val="0"/>
        </w:numPr>
        <w:ind w:left="360" w:hanging="360"/>
      </w:pPr>
      <w:r>
        <w:lastRenderedPageBreak/>
        <w:t xml:space="preserve">Anexo E: </w:t>
      </w:r>
      <w:r>
        <w:rPr>
          <w:b w:val="0"/>
        </w:rPr>
        <w:t>Formulario utilizado en el Pre-Test con los estudiantes.</w:t>
      </w:r>
    </w:p>
    <w:p w14:paraId="13614B1D" w14:textId="77777777" w:rsidR="007114D4" w:rsidRPr="00EB322E" w:rsidRDefault="007114D4" w:rsidP="007114D4">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168B664A" w14:textId="77777777" w:rsidR="007114D4" w:rsidRDefault="007114D4" w:rsidP="007114D4">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CDFD4AF" w14:textId="77777777" w:rsidR="007114D4" w:rsidRPr="00663BD7" w:rsidRDefault="007114D4" w:rsidP="007114D4">
      <w:pPr>
        <w:spacing w:after="0" w:line="240" w:lineRule="auto"/>
        <w:jc w:val="center"/>
        <w:rPr>
          <w:rFonts w:ascii="Arial" w:eastAsia="Times New Roman" w:hAnsi="Arial" w:cs="Arial"/>
          <w:sz w:val="24"/>
          <w:szCs w:val="24"/>
          <w:lang w:eastAsia="es-EC"/>
        </w:rPr>
      </w:pPr>
    </w:p>
    <w:p w14:paraId="31EF396F" w14:textId="77777777" w:rsidR="007114D4" w:rsidRPr="00663BD7" w:rsidRDefault="007114D4" w:rsidP="007114D4">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417B148A" w14:textId="77777777" w:rsidR="007114D4" w:rsidRDefault="007114D4" w:rsidP="007114D4">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29CFDB55" w14:textId="77777777" w:rsidR="007114D4" w:rsidRDefault="007114D4" w:rsidP="007114D4">
      <w:pPr>
        <w:spacing w:after="0" w:line="240" w:lineRule="auto"/>
        <w:jc w:val="both"/>
        <w:rPr>
          <w:rFonts w:ascii="Arial" w:eastAsia="Times New Roman" w:hAnsi="Arial" w:cs="Arial"/>
          <w:b/>
          <w:bCs/>
          <w:color w:val="000000"/>
          <w:sz w:val="24"/>
          <w:szCs w:val="24"/>
          <w:u w:val="single"/>
          <w:lang w:eastAsia="es-EC"/>
        </w:rPr>
      </w:pPr>
    </w:p>
    <w:p w14:paraId="261E269E" w14:textId="77777777" w:rsidR="007114D4" w:rsidRDefault="007114D4" w:rsidP="007114D4">
      <w:pPr>
        <w:spacing w:after="0" w:line="240" w:lineRule="auto"/>
        <w:jc w:val="both"/>
        <w:rPr>
          <w:rFonts w:ascii="Arial" w:eastAsia="Times New Roman" w:hAnsi="Arial" w:cs="Arial"/>
          <w:b/>
          <w:bCs/>
          <w:color w:val="000000"/>
          <w:sz w:val="24"/>
          <w:szCs w:val="24"/>
          <w:u w:val="single"/>
          <w:lang w:eastAsia="es-EC"/>
        </w:rPr>
      </w:pPr>
    </w:p>
    <w:p w14:paraId="6DBC53F6" w14:textId="77777777" w:rsidR="007114D4" w:rsidRPr="00663BD7" w:rsidRDefault="007114D4" w:rsidP="007114D4">
      <w:pPr>
        <w:spacing w:after="0" w:line="240" w:lineRule="auto"/>
        <w:jc w:val="both"/>
        <w:rPr>
          <w:rFonts w:ascii="Arial" w:eastAsia="Times New Roman" w:hAnsi="Arial" w:cs="Arial"/>
          <w:sz w:val="24"/>
          <w:szCs w:val="24"/>
          <w:lang w:eastAsia="es-EC"/>
        </w:rPr>
      </w:pPr>
    </w:p>
    <w:p w14:paraId="6CEDF907" w14:textId="77777777" w:rsidR="007114D4" w:rsidRPr="00663BD7" w:rsidRDefault="007114D4" w:rsidP="007114D4">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00777AB5" w14:textId="77777777" w:rsidR="007114D4" w:rsidRPr="00663BD7" w:rsidRDefault="007114D4" w:rsidP="007114D4">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7114D4" w:rsidRPr="00663BD7" w14:paraId="1DC61504"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AB1A4B" w14:textId="77777777" w:rsidR="007114D4" w:rsidRPr="00663BD7" w:rsidRDefault="007114D4" w:rsidP="001F0C08">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1C6CFC"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8DFEA9"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6F7555"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512D9"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E0E7EC"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2E2172" w14:textId="77777777" w:rsidR="007114D4" w:rsidRPr="00663BD7" w:rsidRDefault="007114D4" w:rsidP="001F0C08">
            <w:pPr>
              <w:spacing w:after="0" w:line="240" w:lineRule="auto"/>
              <w:rPr>
                <w:rFonts w:ascii="Arial" w:eastAsia="Times New Roman" w:hAnsi="Arial" w:cs="Arial"/>
                <w:sz w:val="24"/>
                <w:szCs w:val="24"/>
                <w:lang w:eastAsia="es-EC"/>
              </w:rPr>
            </w:pPr>
          </w:p>
        </w:tc>
      </w:tr>
      <w:tr w:rsidR="007114D4" w:rsidRPr="00663BD7" w14:paraId="38EC303F"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210502"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C9ED4D"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A17911"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4FB3"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346DA7"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5F8186"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F8D40F"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5803B0D6" w14:textId="77777777" w:rsidR="007114D4" w:rsidRDefault="007114D4" w:rsidP="007114D4">
      <w:pPr>
        <w:pStyle w:val="Prrafodelista"/>
        <w:spacing w:after="240" w:line="240" w:lineRule="auto"/>
        <w:ind w:left="360"/>
        <w:textAlignment w:val="baseline"/>
        <w:rPr>
          <w:rFonts w:ascii="Arial" w:eastAsia="Times New Roman" w:hAnsi="Arial" w:cs="Arial"/>
          <w:color w:val="000000"/>
          <w:sz w:val="24"/>
          <w:szCs w:val="24"/>
          <w:lang w:eastAsia="es-EC"/>
        </w:rPr>
      </w:pPr>
    </w:p>
    <w:p w14:paraId="20A3D451" w14:textId="77777777" w:rsidR="007114D4" w:rsidRDefault="007114D4" w:rsidP="007114D4">
      <w:pPr>
        <w:pStyle w:val="Prrafodelista"/>
        <w:spacing w:after="240" w:line="240" w:lineRule="auto"/>
        <w:ind w:left="360"/>
        <w:textAlignment w:val="baseline"/>
        <w:rPr>
          <w:rFonts w:ascii="Arial" w:eastAsia="Times New Roman" w:hAnsi="Arial" w:cs="Arial"/>
          <w:color w:val="000000"/>
          <w:sz w:val="24"/>
          <w:szCs w:val="24"/>
          <w:lang w:eastAsia="es-EC"/>
        </w:rPr>
      </w:pPr>
    </w:p>
    <w:p w14:paraId="4814E158" w14:textId="77777777" w:rsidR="007114D4" w:rsidRPr="00663BD7" w:rsidRDefault="007114D4" w:rsidP="007114D4">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7114D4" w:rsidRPr="00663BD7" w14:paraId="1E5F8A51"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15D677"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D189D8"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A1EB8C"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65006"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C8BAD1"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B3A616"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F782BE" w14:textId="77777777" w:rsidR="007114D4" w:rsidRPr="00663BD7" w:rsidRDefault="007114D4" w:rsidP="001F0C08">
            <w:pPr>
              <w:spacing w:after="0" w:line="240" w:lineRule="auto"/>
              <w:rPr>
                <w:rFonts w:ascii="Arial" w:eastAsia="Times New Roman" w:hAnsi="Arial" w:cs="Arial"/>
                <w:sz w:val="24"/>
                <w:szCs w:val="24"/>
                <w:lang w:eastAsia="es-EC"/>
              </w:rPr>
            </w:pPr>
          </w:p>
        </w:tc>
      </w:tr>
      <w:tr w:rsidR="007114D4" w:rsidRPr="00663BD7" w14:paraId="33BCFD07"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4A105A"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623F1B"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1BFD06"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C69FBA"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EA8686"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37A85C"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42978E"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7443B23B" w14:textId="77777777" w:rsidR="007114D4" w:rsidRPr="00663BD7" w:rsidRDefault="007114D4" w:rsidP="007114D4">
      <w:pPr>
        <w:pStyle w:val="Prrafodelista"/>
        <w:spacing w:after="240" w:line="240" w:lineRule="auto"/>
        <w:ind w:left="360"/>
        <w:rPr>
          <w:rFonts w:ascii="Arial" w:eastAsia="Times New Roman" w:hAnsi="Arial" w:cs="Arial"/>
          <w:sz w:val="24"/>
          <w:szCs w:val="24"/>
          <w:lang w:eastAsia="es-EC"/>
        </w:rPr>
      </w:pPr>
    </w:p>
    <w:p w14:paraId="64198694" w14:textId="77777777" w:rsidR="007114D4" w:rsidRPr="00663BD7" w:rsidRDefault="007114D4" w:rsidP="007114D4">
      <w:pPr>
        <w:pStyle w:val="Prrafodelista"/>
        <w:spacing w:after="240" w:line="240" w:lineRule="auto"/>
        <w:ind w:left="360"/>
        <w:rPr>
          <w:rFonts w:ascii="Arial" w:eastAsia="Times New Roman" w:hAnsi="Arial" w:cs="Arial"/>
          <w:sz w:val="24"/>
          <w:szCs w:val="24"/>
          <w:lang w:eastAsia="es-EC"/>
        </w:rPr>
      </w:pPr>
    </w:p>
    <w:p w14:paraId="424CD36D" w14:textId="77777777" w:rsidR="007114D4" w:rsidRPr="00663BD7" w:rsidRDefault="007114D4" w:rsidP="007114D4">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1857D983" w14:textId="77777777" w:rsidR="007114D4" w:rsidRPr="00663BD7" w:rsidRDefault="007114D4" w:rsidP="007114D4">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7114D4" w:rsidRPr="00663BD7" w14:paraId="63B37EAE"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40330E"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39055"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4C43F"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19AE01"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3545CA"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C31FBD"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A568D6" w14:textId="77777777" w:rsidR="007114D4" w:rsidRPr="00663BD7" w:rsidRDefault="007114D4" w:rsidP="001F0C08">
            <w:pPr>
              <w:spacing w:after="0" w:line="240" w:lineRule="auto"/>
              <w:rPr>
                <w:rFonts w:ascii="Arial" w:eastAsia="Times New Roman" w:hAnsi="Arial" w:cs="Arial"/>
                <w:sz w:val="24"/>
                <w:szCs w:val="24"/>
                <w:lang w:eastAsia="es-EC"/>
              </w:rPr>
            </w:pPr>
          </w:p>
        </w:tc>
      </w:tr>
      <w:tr w:rsidR="007114D4" w:rsidRPr="00663BD7" w14:paraId="5395F2C5"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0FC81A"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7C870F"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55F66F"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DBCBB4"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2287E4"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C404F5" w14:textId="77777777" w:rsidR="007114D4" w:rsidRPr="00663BD7" w:rsidRDefault="007114D4" w:rsidP="001F0C08">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FED74A" w14:textId="77777777" w:rsidR="007114D4" w:rsidRPr="00663BD7" w:rsidRDefault="007114D4" w:rsidP="001F0C08">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3A8F54F2" w14:textId="77777777" w:rsidR="007114D4" w:rsidRDefault="007114D4" w:rsidP="007114D4">
      <w:pPr>
        <w:spacing w:after="0" w:line="240" w:lineRule="auto"/>
        <w:rPr>
          <w:rFonts w:ascii="Arial" w:eastAsia="Times New Roman" w:hAnsi="Arial" w:cs="Arial"/>
          <w:b/>
          <w:bCs/>
          <w:color w:val="000000"/>
          <w:sz w:val="24"/>
          <w:szCs w:val="24"/>
          <w:lang w:eastAsia="es-EC"/>
        </w:rPr>
      </w:pPr>
    </w:p>
    <w:p w14:paraId="27BA988A" w14:textId="77777777" w:rsidR="007114D4" w:rsidRPr="00E469F8" w:rsidRDefault="007114D4" w:rsidP="007114D4">
      <w:pPr>
        <w:spacing w:after="240" w:line="240" w:lineRule="auto"/>
        <w:ind w:left="360" w:hanging="360"/>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4.</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7114D4" w:rsidRPr="00E469F8" w14:paraId="495BEDAC"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AAAB1"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329DB"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9A36E"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1F89E1"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F94B30"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C65118"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21EBB2"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r>
      <w:tr w:rsidR="007114D4" w:rsidRPr="00E469F8" w14:paraId="6982A1E2"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B9A970"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0"/>
                <w:szCs w:val="20"/>
                <w:lang w:eastAsia="es-EC"/>
              </w:rPr>
              <w:t>Totalmente alejada de la realidad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A6123D"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16A539"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CD474F"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35861A"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667C91"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C5C0D0"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0"/>
                <w:szCs w:val="20"/>
                <w:lang w:eastAsia="es-EC"/>
              </w:rPr>
              <w:t>Totalmente cercana a la realidad</w:t>
            </w:r>
          </w:p>
        </w:tc>
      </w:tr>
    </w:tbl>
    <w:p w14:paraId="53894F64" w14:textId="77777777" w:rsidR="007114D4" w:rsidRDefault="007114D4" w:rsidP="007114D4">
      <w:pPr>
        <w:spacing w:after="0" w:line="240" w:lineRule="auto"/>
        <w:rPr>
          <w:rFonts w:ascii="Arial" w:eastAsia="Times New Roman" w:hAnsi="Arial" w:cs="Arial"/>
          <w:b/>
          <w:bCs/>
          <w:color w:val="000000"/>
          <w:sz w:val="24"/>
          <w:szCs w:val="24"/>
          <w:lang w:eastAsia="es-EC"/>
        </w:rPr>
      </w:pPr>
    </w:p>
    <w:p w14:paraId="55B78592" w14:textId="77777777" w:rsidR="007114D4" w:rsidRDefault="007114D4" w:rsidP="007114D4">
      <w:pPr>
        <w:spacing w:after="0" w:line="240" w:lineRule="auto"/>
        <w:jc w:val="center"/>
        <w:rPr>
          <w:rFonts w:ascii="Arial" w:eastAsia="Times New Roman" w:hAnsi="Arial" w:cs="Arial"/>
          <w:b/>
          <w:bCs/>
          <w:color w:val="000000"/>
          <w:sz w:val="24"/>
          <w:szCs w:val="24"/>
          <w:lang w:eastAsia="es-EC"/>
        </w:rPr>
      </w:pPr>
    </w:p>
    <w:p w14:paraId="7C8C0E7F" w14:textId="77777777" w:rsidR="007114D4" w:rsidRDefault="007114D4" w:rsidP="007114D4">
      <w:pPr>
        <w:spacing w:after="0" w:line="240" w:lineRule="auto"/>
        <w:jc w:val="center"/>
        <w:rPr>
          <w:rFonts w:ascii="Arial" w:eastAsia="Times New Roman" w:hAnsi="Arial" w:cs="Arial"/>
          <w:b/>
          <w:bCs/>
          <w:color w:val="000000"/>
          <w:sz w:val="24"/>
          <w:szCs w:val="24"/>
          <w:lang w:eastAsia="es-EC"/>
        </w:rPr>
      </w:pPr>
    </w:p>
    <w:p w14:paraId="241523E3" w14:textId="77777777" w:rsidR="007114D4" w:rsidRDefault="007114D4" w:rsidP="007114D4">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A0E77C8" w14:textId="77777777" w:rsidR="007114D4" w:rsidRDefault="007114D4" w:rsidP="007114D4">
      <w:pPr>
        <w:pStyle w:val="NombreCapitulo"/>
        <w:numPr>
          <w:ilvl w:val="0"/>
          <w:numId w:val="0"/>
        </w:numPr>
        <w:ind w:left="360" w:hanging="360"/>
      </w:pPr>
    </w:p>
    <w:p w14:paraId="781615F6" w14:textId="77777777" w:rsidR="007114D4" w:rsidRDefault="007114D4" w:rsidP="007114D4">
      <w:pPr>
        <w:pStyle w:val="NombreCapitulo"/>
        <w:numPr>
          <w:ilvl w:val="0"/>
          <w:numId w:val="0"/>
        </w:numPr>
        <w:ind w:left="360" w:hanging="360"/>
      </w:pPr>
      <w:r>
        <w:t xml:space="preserve">Anexo F: </w:t>
      </w:r>
      <w:r>
        <w:rPr>
          <w:b w:val="0"/>
        </w:rPr>
        <w:t>Formulario utilizado en el Post-Test 1 con los estudiantes.</w:t>
      </w:r>
    </w:p>
    <w:p w14:paraId="02556433" w14:textId="77777777" w:rsidR="007114D4" w:rsidRPr="00EB322E" w:rsidRDefault="007114D4" w:rsidP="007114D4">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20F1A650" w14:textId="77777777" w:rsidR="007114D4" w:rsidRDefault="007114D4" w:rsidP="007114D4">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7185FDDD" w14:textId="77777777" w:rsidR="007114D4" w:rsidRPr="001B4E16" w:rsidRDefault="007114D4" w:rsidP="007114D4">
      <w:pPr>
        <w:spacing w:after="0" w:line="240" w:lineRule="auto"/>
        <w:jc w:val="center"/>
        <w:rPr>
          <w:rFonts w:ascii="Times New Roman" w:eastAsia="Times New Roman" w:hAnsi="Times New Roman" w:cs="Times New Roman"/>
          <w:sz w:val="24"/>
          <w:szCs w:val="24"/>
          <w:lang w:eastAsia="es-EC"/>
        </w:rPr>
      </w:pPr>
    </w:p>
    <w:p w14:paraId="3C68FDF9" w14:textId="77777777" w:rsidR="007114D4" w:rsidRPr="001B4E16" w:rsidRDefault="007114D4" w:rsidP="007114D4">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22E40882" w14:textId="77777777" w:rsidR="007114D4" w:rsidRPr="001B4E16" w:rsidRDefault="007114D4" w:rsidP="007114D4">
      <w:pPr>
        <w:spacing w:after="0" w:line="240" w:lineRule="auto"/>
        <w:rPr>
          <w:rFonts w:ascii="Times New Roman" w:eastAsia="Times New Roman" w:hAnsi="Times New Roman" w:cs="Times New Roman"/>
          <w:sz w:val="24"/>
          <w:szCs w:val="24"/>
          <w:lang w:eastAsia="es-EC"/>
        </w:rPr>
      </w:pPr>
    </w:p>
    <w:p w14:paraId="21272EE8" w14:textId="77777777" w:rsidR="007114D4" w:rsidRPr="001B4E16" w:rsidRDefault="007114D4" w:rsidP="007114D4">
      <w:pPr>
        <w:spacing w:after="240" w:line="240" w:lineRule="auto"/>
        <w:ind w:left="360" w:hanging="360"/>
        <w:rPr>
          <w:rFonts w:ascii="Times New Roman" w:eastAsia="Times New Roman" w:hAnsi="Times New Roman" w:cs="Times New Roman"/>
          <w:sz w:val="24"/>
          <w:szCs w:val="24"/>
          <w:lang w:eastAsia="es-EC"/>
        </w:rPr>
      </w:pPr>
      <w:r>
        <w:rPr>
          <w:rFonts w:ascii="Arial" w:eastAsia="Times New Roman" w:hAnsi="Arial" w:cs="Arial"/>
          <w:color w:val="000000"/>
          <w:sz w:val="24"/>
          <w:szCs w:val="24"/>
          <w:lang w:eastAsia="es-EC"/>
        </w:rPr>
        <w:t>1</w:t>
      </w:r>
      <w:r w:rsidRPr="001B4E16">
        <w:rPr>
          <w:rFonts w:ascii="Arial" w:eastAsia="Times New Roman" w:hAnsi="Arial" w:cs="Arial"/>
          <w:color w:val="000000"/>
          <w:sz w:val="24"/>
          <w:szCs w:val="24"/>
          <w:lang w:eastAsia="es-EC"/>
        </w:rPr>
        <w:t>.</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7114D4" w:rsidRPr="001B4E16" w14:paraId="3091DC54"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3F3F4A"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6BDEE3"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527E9C"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CFFFD6"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946D"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C8F1B7"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EDC456"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r>
      <w:tr w:rsidR="007114D4" w:rsidRPr="001B4E16" w14:paraId="10E47EEF"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BE481F"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E1C3A6"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1B90D7"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08AA1"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232C83"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6F7854"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680714"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28E64342" w14:textId="77777777" w:rsidR="007114D4" w:rsidRPr="00E469F8" w:rsidRDefault="007114D4" w:rsidP="007114D4">
      <w:pPr>
        <w:spacing w:after="240" w:line="240" w:lineRule="auto"/>
        <w:ind w:left="360" w:hanging="360"/>
        <w:rPr>
          <w:rFonts w:ascii="Times New Roman" w:eastAsia="Times New Roman" w:hAnsi="Times New Roman" w:cs="Times New Roman"/>
          <w:sz w:val="24"/>
          <w:szCs w:val="24"/>
          <w:lang w:eastAsia="es-EC"/>
        </w:rPr>
      </w:pPr>
      <w:r>
        <w:rPr>
          <w:rFonts w:ascii="Arial" w:eastAsia="Times New Roman" w:hAnsi="Arial" w:cs="Arial"/>
          <w:color w:val="000000"/>
          <w:sz w:val="24"/>
          <w:szCs w:val="24"/>
          <w:lang w:eastAsia="es-EC"/>
        </w:rPr>
        <w:t>2</w:t>
      </w:r>
      <w:r w:rsidRPr="00E469F8">
        <w:rPr>
          <w:rFonts w:ascii="Arial" w:eastAsia="Times New Roman" w:hAnsi="Arial" w:cs="Arial"/>
          <w:color w:val="000000"/>
          <w:sz w:val="24"/>
          <w:szCs w:val="24"/>
          <w:lang w:eastAsia="es-EC"/>
        </w:rPr>
        <w:t>.</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7114D4" w:rsidRPr="00E469F8" w14:paraId="2B3915DB"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AF09CE"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17DA9B"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2A640C"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4CDDE0"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E8B915"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14B40"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8089F4"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r>
      <w:tr w:rsidR="007114D4" w:rsidRPr="00E469F8" w14:paraId="44FB18A9"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083F96"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0"/>
                <w:szCs w:val="20"/>
                <w:lang w:eastAsia="es-EC"/>
              </w:rPr>
              <w:t>Totalmente alejada de la realidad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7C2CD6"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11BA8"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1ED712"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D9B9E"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B7BA36"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6FA433"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0"/>
                <w:szCs w:val="20"/>
                <w:lang w:eastAsia="es-EC"/>
              </w:rPr>
              <w:t>Totalmente cercana a la realidad</w:t>
            </w:r>
          </w:p>
        </w:tc>
      </w:tr>
    </w:tbl>
    <w:p w14:paraId="6FEDE6F4" w14:textId="77777777" w:rsidR="007114D4" w:rsidRDefault="007114D4" w:rsidP="007114D4">
      <w:pPr>
        <w:pStyle w:val="NombreCapitulo"/>
        <w:numPr>
          <w:ilvl w:val="0"/>
          <w:numId w:val="0"/>
        </w:numPr>
        <w:ind w:left="360" w:hanging="360"/>
      </w:pPr>
    </w:p>
    <w:p w14:paraId="14C21D7F" w14:textId="77777777" w:rsidR="007114D4" w:rsidRDefault="007114D4" w:rsidP="007114D4">
      <w:pPr>
        <w:pStyle w:val="NombreCapitulo"/>
        <w:numPr>
          <w:ilvl w:val="0"/>
          <w:numId w:val="0"/>
        </w:numPr>
        <w:ind w:left="360" w:hanging="360"/>
      </w:pPr>
    </w:p>
    <w:p w14:paraId="75F2588A" w14:textId="77777777" w:rsidR="007114D4" w:rsidRDefault="007114D4" w:rsidP="007114D4">
      <w:pPr>
        <w:pStyle w:val="NombreCapitulo"/>
        <w:numPr>
          <w:ilvl w:val="0"/>
          <w:numId w:val="0"/>
        </w:numPr>
        <w:ind w:left="360" w:hanging="360"/>
      </w:pPr>
    </w:p>
    <w:p w14:paraId="6D3BAA4E" w14:textId="77777777" w:rsidR="007114D4" w:rsidRDefault="007114D4" w:rsidP="007114D4">
      <w:pPr>
        <w:pStyle w:val="NombreCapitulo"/>
        <w:numPr>
          <w:ilvl w:val="0"/>
          <w:numId w:val="0"/>
        </w:numPr>
        <w:ind w:left="360" w:hanging="360"/>
      </w:pPr>
    </w:p>
    <w:p w14:paraId="25015C10" w14:textId="77777777" w:rsidR="007114D4" w:rsidRDefault="007114D4" w:rsidP="007114D4">
      <w:pPr>
        <w:pStyle w:val="NombreCapitulo"/>
        <w:numPr>
          <w:ilvl w:val="0"/>
          <w:numId w:val="0"/>
        </w:numPr>
        <w:ind w:left="360" w:hanging="360"/>
      </w:pPr>
    </w:p>
    <w:p w14:paraId="403590AD" w14:textId="77777777" w:rsidR="007114D4" w:rsidRDefault="007114D4" w:rsidP="007114D4">
      <w:pPr>
        <w:pStyle w:val="NombreCapitulo"/>
        <w:numPr>
          <w:ilvl w:val="0"/>
          <w:numId w:val="0"/>
        </w:numPr>
        <w:ind w:left="360" w:hanging="360"/>
      </w:pPr>
    </w:p>
    <w:p w14:paraId="61FC25E5" w14:textId="77777777" w:rsidR="007114D4" w:rsidRDefault="007114D4" w:rsidP="007114D4">
      <w:pPr>
        <w:pStyle w:val="NombreCapitulo"/>
        <w:numPr>
          <w:ilvl w:val="0"/>
          <w:numId w:val="0"/>
        </w:numPr>
        <w:ind w:left="360" w:hanging="360"/>
      </w:pPr>
      <w:r>
        <w:lastRenderedPageBreak/>
        <w:t xml:space="preserve">Anexo G: </w:t>
      </w:r>
      <w:r>
        <w:rPr>
          <w:b w:val="0"/>
        </w:rPr>
        <w:t>Formulario utilizado en el Post-Test 2 con los estudiantes.</w:t>
      </w:r>
    </w:p>
    <w:p w14:paraId="2146B55C" w14:textId="77777777" w:rsidR="007114D4" w:rsidRPr="00EB322E" w:rsidRDefault="007114D4" w:rsidP="007114D4">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30A844DE" w14:textId="77777777" w:rsidR="007114D4" w:rsidRDefault="007114D4" w:rsidP="007114D4">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4266C633" w14:textId="77777777" w:rsidR="007114D4" w:rsidRPr="001B4E16" w:rsidRDefault="007114D4" w:rsidP="007114D4">
      <w:pPr>
        <w:spacing w:after="0" w:line="240" w:lineRule="auto"/>
        <w:jc w:val="center"/>
        <w:rPr>
          <w:rFonts w:ascii="Times New Roman" w:eastAsia="Times New Roman" w:hAnsi="Times New Roman" w:cs="Times New Roman"/>
          <w:sz w:val="24"/>
          <w:szCs w:val="24"/>
          <w:lang w:eastAsia="es-EC"/>
        </w:rPr>
      </w:pPr>
    </w:p>
    <w:p w14:paraId="7BCE6C4A" w14:textId="77777777" w:rsidR="007114D4" w:rsidRPr="001B4E16" w:rsidRDefault="007114D4" w:rsidP="007114D4">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91D43F3" w14:textId="77777777" w:rsidR="007114D4" w:rsidRPr="001B4E16" w:rsidRDefault="007114D4" w:rsidP="007114D4">
      <w:pPr>
        <w:spacing w:after="0" w:line="240" w:lineRule="auto"/>
        <w:rPr>
          <w:rFonts w:ascii="Times New Roman" w:eastAsia="Times New Roman" w:hAnsi="Times New Roman" w:cs="Times New Roman"/>
          <w:sz w:val="24"/>
          <w:szCs w:val="24"/>
          <w:lang w:eastAsia="es-EC"/>
        </w:rPr>
      </w:pPr>
    </w:p>
    <w:p w14:paraId="32C49EDD" w14:textId="77777777" w:rsidR="007114D4" w:rsidRPr="00695E96" w:rsidRDefault="007114D4" w:rsidP="007114D4">
      <w:pPr>
        <w:pStyle w:val="Prrafodelista"/>
        <w:numPr>
          <w:ilvl w:val="0"/>
          <w:numId w:val="50"/>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0F591B" w14:textId="77777777" w:rsidR="007114D4" w:rsidRPr="00695E96" w:rsidRDefault="007114D4" w:rsidP="007114D4">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7114D4" w:rsidRPr="001B4E16" w14:paraId="52363BFC"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DA2BF6"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55D53"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6A14A4"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A6A919"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B215E5"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FEEF19"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27640F"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r>
      <w:tr w:rsidR="007114D4" w:rsidRPr="001B4E16" w14:paraId="647228DC"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816A8"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79D1EC"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7708A1"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92BD50"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758212"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BEED7"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68325"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0A967B08" w14:textId="77777777" w:rsidR="007114D4" w:rsidRDefault="007114D4" w:rsidP="007114D4">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49FAA617" w14:textId="77777777" w:rsidR="007114D4" w:rsidRPr="001B4E16" w:rsidRDefault="007114D4" w:rsidP="007114D4">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7114D4" w:rsidRPr="001B4E16" w14:paraId="68AB93F9"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C2A56F"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16E70"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0693BC"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5E4CFE"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BC80DE"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A8A142"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3F4E4D"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r>
      <w:tr w:rsidR="007114D4" w:rsidRPr="001B4E16" w14:paraId="6ACDF7E7"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58938C"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211E66"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82643"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00D83E"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749EC3"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FB6951"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043766"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7AAC4D6E" w14:textId="77777777" w:rsidR="007114D4" w:rsidRPr="001B4E16" w:rsidRDefault="007114D4" w:rsidP="007114D4">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3F23602F" w14:textId="77777777" w:rsidR="007114D4" w:rsidRPr="001B4E16" w:rsidRDefault="007114D4" w:rsidP="007114D4">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7114D4" w:rsidRPr="001B4E16" w14:paraId="0546F91D"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2DC237"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09B56"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D4068A"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0B9CDF"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8DEE73"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01B102"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F05DB0"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r>
      <w:tr w:rsidR="007114D4" w:rsidRPr="001B4E16" w14:paraId="736A9FA7" w14:textId="77777777" w:rsidTr="001F0C0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CF8EA7"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A04A39"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C5754"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F1D91"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DDF44E"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F229C1" w14:textId="77777777" w:rsidR="007114D4" w:rsidRPr="001B4E16"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ADA7" w14:textId="77777777" w:rsidR="007114D4" w:rsidRPr="001B4E16" w:rsidRDefault="007114D4" w:rsidP="001F0C08">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5C7BCE84" w14:textId="77777777" w:rsidR="007114D4" w:rsidRPr="00E469F8" w:rsidRDefault="007114D4" w:rsidP="007114D4">
      <w:pPr>
        <w:spacing w:after="240" w:line="240" w:lineRule="auto"/>
        <w:ind w:left="360" w:hanging="360"/>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4.</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7114D4" w:rsidRPr="00E469F8" w14:paraId="71E7D689"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AE79BE"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81350F"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DD3B6A"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D4FD7"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2CA82C"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3C7B3F"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5102DE"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r>
      <w:tr w:rsidR="007114D4" w:rsidRPr="00E469F8" w14:paraId="1C890C4C" w14:textId="77777777" w:rsidTr="001F0C08">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1E4871"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0"/>
                <w:szCs w:val="20"/>
                <w:lang w:eastAsia="es-EC"/>
              </w:rPr>
              <w:t>Totalmente alejada de la realidad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CE0EDD"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1CF8C6"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807828"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E612A"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323870" w14:textId="77777777" w:rsidR="007114D4" w:rsidRPr="00E469F8" w:rsidRDefault="007114D4" w:rsidP="001F0C08">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ABF2A8" w14:textId="77777777" w:rsidR="007114D4" w:rsidRPr="00E469F8" w:rsidRDefault="007114D4" w:rsidP="001F0C08">
            <w:pPr>
              <w:spacing w:after="0" w:line="240" w:lineRule="auto"/>
              <w:jc w:val="center"/>
              <w:rPr>
                <w:rFonts w:ascii="Times New Roman" w:eastAsia="Times New Roman" w:hAnsi="Times New Roman" w:cs="Times New Roman"/>
                <w:sz w:val="24"/>
                <w:szCs w:val="24"/>
                <w:lang w:eastAsia="es-EC"/>
              </w:rPr>
            </w:pPr>
            <w:r w:rsidRPr="00E469F8">
              <w:rPr>
                <w:rFonts w:ascii="Arial" w:eastAsia="Times New Roman" w:hAnsi="Arial" w:cs="Arial"/>
                <w:color w:val="000000"/>
                <w:sz w:val="20"/>
                <w:szCs w:val="20"/>
                <w:lang w:eastAsia="es-EC"/>
              </w:rPr>
              <w:t>Totalmente cercana a la realidad</w:t>
            </w:r>
          </w:p>
        </w:tc>
      </w:tr>
    </w:tbl>
    <w:p w14:paraId="50A97D59" w14:textId="77777777" w:rsidR="007114D4" w:rsidRDefault="007114D4" w:rsidP="007114D4">
      <w:pPr>
        <w:pStyle w:val="NombreCapitulo"/>
        <w:numPr>
          <w:ilvl w:val="0"/>
          <w:numId w:val="0"/>
        </w:numPr>
        <w:rPr>
          <w:b w:val="0"/>
          <w:sz w:val="24"/>
          <w:szCs w:val="24"/>
        </w:rPr>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1" w:author="Roger Granda" w:date="2015-02-17T10:32:00Z" w:initials="RG">
    <w:p w14:paraId="6A30265E" w14:textId="77777777" w:rsidR="001F0C08" w:rsidRDefault="001F0C08"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95" w:author="Roger Granda" w:date="2015-02-11T21:27:00Z" w:initials="RG">
    <w:p w14:paraId="543CCA6D" w14:textId="77777777" w:rsidR="001F0C08" w:rsidRDefault="001F0C08" w:rsidP="0010297E">
      <w:pPr>
        <w:pStyle w:val="Textocomentario"/>
      </w:pPr>
      <w:r>
        <w:rPr>
          <w:rStyle w:val="Refdecomentario"/>
        </w:rPr>
        <w:annotationRef/>
      </w:r>
      <w:r>
        <w:t>Qué debe contener esta sección?</w:t>
      </w:r>
    </w:p>
    <w:p w14:paraId="3B2E8F1D" w14:textId="77777777" w:rsidR="001F0C08" w:rsidRDefault="001F0C08" w:rsidP="0010297E">
      <w:pPr>
        <w:pStyle w:val="Textocomentario"/>
      </w:pPr>
    </w:p>
    <w:p w14:paraId="04352B5F" w14:textId="77777777" w:rsidR="001F0C08" w:rsidRDefault="001F0C08"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1F0C08" w:rsidRDefault="001F0C08" w:rsidP="0010297E">
      <w:pPr>
        <w:pStyle w:val="Textocomentario"/>
      </w:pPr>
    </w:p>
  </w:comment>
  <w:comment w:id="210" w:author="Katherine Chiluiza" w:date="2015-03-10T13:49:00Z" w:initials="KC">
    <w:p w14:paraId="02F0743B" w14:textId="5BE1F168" w:rsidR="001F0C08" w:rsidRDefault="001F0C08">
      <w:pPr>
        <w:pStyle w:val="Textocomentario"/>
      </w:pPr>
      <w:r>
        <w:rPr>
          <w:rStyle w:val="Refdecomentario"/>
        </w:rPr>
        <w:annotationRef/>
      </w:r>
      <w:r>
        <w:t>No entiendo la oración….</w:t>
      </w:r>
    </w:p>
  </w:comment>
  <w:comment w:id="258" w:author="Katherine Chiluiza" w:date="2015-03-10T14:13:00Z" w:initials="KC">
    <w:p w14:paraId="2B770744" w14:textId="4AABC2DC" w:rsidR="001F0C08" w:rsidRDefault="001F0C08">
      <w:pPr>
        <w:pStyle w:val="Textocomentario"/>
      </w:pPr>
      <w:r>
        <w:rPr>
          <w:rStyle w:val="Refdecomentario"/>
        </w:rPr>
        <w:annotationRef/>
      </w:r>
      <w:r>
        <w:t>NO ENTIENDO…..</w:t>
      </w:r>
    </w:p>
  </w:comment>
  <w:comment w:id="474" w:author="Katherine Chiluiza" w:date="2015-03-11T11:34:00Z" w:initials="KC">
    <w:p w14:paraId="7AB0AB98" w14:textId="1BE6CE3A" w:rsidR="001F0C08" w:rsidRDefault="001F0C08">
      <w:pPr>
        <w:pStyle w:val="Textocomentario"/>
      </w:pPr>
      <w:r>
        <w:rPr>
          <w:rStyle w:val="Refdecomentario"/>
        </w:rPr>
        <w:annotationRef/>
      </w:r>
      <w:r>
        <w:t>Por qué si primero en el título dice diseño lógico….. no lo presentas primero y luego el físico ¿?</w:t>
      </w:r>
    </w:p>
  </w:comment>
  <w:comment w:id="513" w:author="Roger Granda" w:date="2015-02-23T17:26:00Z" w:initials="RG">
    <w:p w14:paraId="70677FE0" w14:textId="473A2591" w:rsidR="001F0C08" w:rsidRDefault="001F0C08">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02F0743B" w15:done="0"/>
  <w15:commentEx w15:paraId="2B770744" w15:done="0"/>
  <w15:commentEx w15:paraId="7AB0AB98" w15:done="0"/>
  <w15:commentEx w15:paraId="70677FE0"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3E7726" w14:textId="77777777" w:rsidR="00A167E1" w:rsidRDefault="00A167E1" w:rsidP="009A63C4">
      <w:pPr>
        <w:spacing w:after="0" w:line="240" w:lineRule="auto"/>
      </w:pPr>
      <w:r>
        <w:separator/>
      </w:r>
    </w:p>
  </w:endnote>
  <w:endnote w:type="continuationSeparator" w:id="0">
    <w:p w14:paraId="1869F73C" w14:textId="77777777" w:rsidR="00A167E1" w:rsidRDefault="00A167E1"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B21DC0" w14:textId="77777777" w:rsidR="00A167E1" w:rsidRDefault="00A167E1" w:rsidP="009A63C4">
      <w:pPr>
        <w:spacing w:after="0" w:line="240" w:lineRule="auto"/>
      </w:pPr>
      <w:r>
        <w:separator/>
      </w:r>
    </w:p>
  </w:footnote>
  <w:footnote w:type="continuationSeparator" w:id="0">
    <w:p w14:paraId="253F73FE" w14:textId="77777777" w:rsidR="00A167E1" w:rsidRDefault="00A167E1"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5E742F"/>
    <w:multiLevelType w:val="hybridMultilevel"/>
    <w:tmpl w:val="FD2E5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4">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8">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9">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1">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2">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15A5C98"/>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6">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7">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8">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9">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3">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4">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5">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1">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42">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3">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5">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6">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8">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5"/>
  </w:num>
  <w:num w:numId="3">
    <w:abstractNumId w:val="24"/>
  </w:num>
  <w:num w:numId="4">
    <w:abstractNumId w:val="20"/>
  </w:num>
  <w:num w:numId="5">
    <w:abstractNumId w:val="33"/>
  </w:num>
  <w:num w:numId="6">
    <w:abstractNumId w:val="32"/>
  </w:num>
  <w:num w:numId="7">
    <w:abstractNumId w:val="11"/>
  </w:num>
  <w:num w:numId="8">
    <w:abstractNumId w:val="42"/>
  </w:num>
  <w:num w:numId="9">
    <w:abstractNumId w:val="44"/>
  </w:num>
  <w:num w:numId="10">
    <w:abstractNumId w:val="10"/>
  </w:num>
  <w:num w:numId="11">
    <w:abstractNumId w:val="34"/>
  </w:num>
  <w:num w:numId="12">
    <w:abstractNumId w:val="9"/>
  </w:num>
  <w:num w:numId="13">
    <w:abstractNumId w:val="21"/>
  </w:num>
  <w:num w:numId="14">
    <w:abstractNumId w:val="41"/>
  </w:num>
  <w:num w:numId="15">
    <w:abstractNumId w:val="28"/>
  </w:num>
  <w:num w:numId="16">
    <w:abstractNumId w:val="45"/>
  </w:num>
  <w:num w:numId="17">
    <w:abstractNumId w:val="7"/>
  </w:num>
  <w:num w:numId="18">
    <w:abstractNumId w:val="3"/>
  </w:num>
  <w:num w:numId="19">
    <w:abstractNumId w:val="1"/>
  </w:num>
  <w:num w:numId="20">
    <w:abstractNumId w:val="26"/>
  </w:num>
  <w:num w:numId="21">
    <w:abstractNumId w:val="14"/>
  </w:num>
  <w:num w:numId="22">
    <w:abstractNumId w:val="27"/>
  </w:num>
  <w:num w:numId="23">
    <w:abstractNumId w:val="18"/>
  </w:num>
  <w:num w:numId="24">
    <w:abstractNumId w:val="12"/>
  </w:num>
  <w:num w:numId="25">
    <w:abstractNumId w:val="40"/>
  </w:num>
  <w:num w:numId="26">
    <w:abstractNumId w:val="17"/>
  </w:num>
  <w:num w:numId="27">
    <w:abstractNumId w:val="46"/>
  </w:num>
  <w:num w:numId="28">
    <w:abstractNumId w:val="35"/>
  </w:num>
  <w:num w:numId="29">
    <w:abstractNumId w:val="16"/>
  </w:num>
  <w:num w:numId="30">
    <w:abstractNumId w:val="36"/>
  </w:num>
  <w:num w:numId="31">
    <w:abstractNumId w:val="37"/>
  </w:num>
  <w:num w:numId="32">
    <w:abstractNumId w:val="0"/>
  </w:num>
  <w:num w:numId="33">
    <w:abstractNumId w:val="6"/>
  </w:num>
  <w:num w:numId="34">
    <w:abstractNumId w:val="8"/>
  </w:num>
  <w:num w:numId="35">
    <w:abstractNumId w:val="48"/>
  </w:num>
  <w:num w:numId="36">
    <w:abstractNumId w:val="13"/>
  </w:num>
  <w:num w:numId="37">
    <w:abstractNumId w:val="30"/>
  </w:num>
  <w:num w:numId="38">
    <w:abstractNumId w:val="15"/>
  </w:num>
  <w:num w:numId="39">
    <w:abstractNumId w:val="29"/>
  </w:num>
  <w:num w:numId="40">
    <w:abstractNumId w:val="31"/>
  </w:num>
  <w:num w:numId="41">
    <w:abstractNumId w:val="22"/>
  </w:num>
  <w:num w:numId="42">
    <w:abstractNumId w:val="38"/>
  </w:num>
  <w:num w:numId="43">
    <w:abstractNumId w:val="19"/>
  </w:num>
  <w:num w:numId="44">
    <w:abstractNumId w:val="39"/>
  </w:num>
  <w:num w:numId="45">
    <w:abstractNumId w:val="5"/>
  </w:num>
  <w:num w:numId="46">
    <w:abstractNumId w:val="47"/>
  </w:num>
  <w:num w:numId="47">
    <w:abstractNumId w:val="43"/>
  </w:num>
  <w:num w:numId="48">
    <w:abstractNumId w:val="2"/>
  </w:num>
  <w:num w:numId="49">
    <w:abstractNumId w:val="4"/>
  </w:num>
  <w:num w:numId="50">
    <w:abstractNumId w:val="23"/>
  </w:num>
  <w:num w:numId="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lvlOverride w:ilvl="0"/>
    <w:lvlOverride w:ilvl="1"/>
    <w:lvlOverride w:ilvl="2"/>
    <w:lvlOverride w:ilvl="3"/>
    <w:lvlOverride w:ilvl="4"/>
    <w:lvlOverride w:ilvl="5"/>
    <w:lvlOverride w:ilvl="6"/>
    <w:lvlOverride w:ilvl="7"/>
    <w:lvlOverride w:ilvl="8"/>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therine Chiluiza">
    <w15:presenceInfo w15:providerId="AD" w15:userId="S-1-5-21-4156850658-669764151-1906917767-1180"/>
  </w15:person>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ACD"/>
    <w:rsid w:val="0000422A"/>
    <w:rsid w:val="00010747"/>
    <w:rsid w:val="00012AB2"/>
    <w:rsid w:val="00016458"/>
    <w:rsid w:val="00017C31"/>
    <w:rsid w:val="000204C8"/>
    <w:rsid w:val="00020EA1"/>
    <w:rsid w:val="00020F05"/>
    <w:rsid w:val="0002190E"/>
    <w:rsid w:val="00021A7C"/>
    <w:rsid w:val="000227E0"/>
    <w:rsid w:val="000231D3"/>
    <w:rsid w:val="00023661"/>
    <w:rsid w:val="00024805"/>
    <w:rsid w:val="00026F06"/>
    <w:rsid w:val="0003496A"/>
    <w:rsid w:val="00037EF9"/>
    <w:rsid w:val="00040150"/>
    <w:rsid w:val="00041895"/>
    <w:rsid w:val="000421F9"/>
    <w:rsid w:val="00042B9B"/>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774CA"/>
    <w:rsid w:val="000817C3"/>
    <w:rsid w:val="0008294E"/>
    <w:rsid w:val="00084AE8"/>
    <w:rsid w:val="000877F4"/>
    <w:rsid w:val="00092774"/>
    <w:rsid w:val="00094848"/>
    <w:rsid w:val="000958CA"/>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C7BCB"/>
    <w:rsid w:val="000D46B3"/>
    <w:rsid w:val="000E025D"/>
    <w:rsid w:val="000E0CA3"/>
    <w:rsid w:val="000E5E4A"/>
    <w:rsid w:val="000E7496"/>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75A56"/>
    <w:rsid w:val="00181584"/>
    <w:rsid w:val="00182063"/>
    <w:rsid w:val="00182B22"/>
    <w:rsid w:val="0018321E"/>
    <w:rsid w:val="001910A1"/>
    <w:rsid w:val="00191B19"/>
    <w:rsid w:val="0019414E"/>
    <w:rsid w:val="00195342"/>
    <w:rsid w:val="0019566A"/>
    <w:rsid w:val="001A4F08"/>
    <w:rsid w:val="001A6B68"/>
    <w:rsid w:val="001A6B6A"/>
    <w:rsid w:val="001A76FE"/>
    <w:rsid w:val="001B32F4"/>
    <w:rsid w:val="001B43A5"/>
    <w:rsid w:val="001B4D93"/>
    <w:rsid w:val="001B75C3"/>
    <w:rsid w:val="001C3ADF"/>
    <w:rsid w:val="001C5421"/>
    <w:rsid w:val="001D1DBD"/>
    <w:rsid w:val="001D3EF5"/>
    <w:rsid w:val="001D41CF"/>
    <w:rsid w:val="001D4201"/>
    <w:rsid w:val="001D4BF3"/>
    <w:rsid w:val="001D57E7"/>
    <w:rsid w:val="001D720F"/>
    <w:rsid w:val="001D7D9F"/>
    <w:rsid w:val="001E71F4"/>
    <w:rsid w:val="001F0C08"/>
    <w:rsid w:val="001F1B99"/>
    <w:rsid w:val="001F431F"/>
    <w:rsid w:val="001F5481"/>
    <w:rsid w:val="001F5B41"/>
    <w:rsid w:val="001F6165"/>
    <w:rsid w:val="002038A4"/>
    <w:rsid w:val="002050AB"/>
    <w:rsid w:val="00205E98"/>
    <w:rsid w:val="00206366"/>
    <w:rsid w:val="002110DC"/>
    <w:rsid w:val="00212C4E"/>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1EF"/>
    <w:rsid w:val="00293798"/>
    <w:rsid w:val="00294701"/>
    <w:rsid w:val="002A3DA9"/>
    <w:rsid w:val="002A421C"/>
    <w:rsid w:val="002A5404"/>
    <w:rsid w:val="002A6FF8"/>
    <w:rsid w:val="002B001C"/>
    <w:rsid w:val="002B3603"/>
    <w:rsid w:val="002C017F"/>
    <w:rsid w:val="002C094B"/>
    <w:rsid w:val="002C0BA7"/>
    <w:rsid w:val="002C2D57"/>
    <w:rsid w:val="002C4CCC"/>
    <w:rsid w:val="002C4CEC"/>
    <w:rsid w:val="002C5D8B"/>
    <w:rsid w:val="002C63F7"/>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3CB6"/>
    <w:rsid w:val="003146D5"/>
    <w:rsid w:val="0031495D"/>
    <w:rsid w:val="00315B75"/>
    <w:rsid w:val="003206D5"/>
    <w:rsid w:val="00321129"/>
    <w:rsid w:val="0032331F"/>
    <w:rsid w:val="003256E1"/>
    <w:rsid w:val="0032609E"/>
    <w:rsid w:val="003267D7"/>
    <w:rsid w:val="0032744C"/>
    <w:rsid w:val="00327CA7"/>
    <w:rsid w:val="00327DB8"/>
    <w:rsid w:val="003309C2"/>
    <w:rsid w:val="00334B27"/>
    <w:rsid w:val="00334D6C"/>
    <w:rsid w:val="00336D3C"/>
    <w:rsid w:val="00343524"/>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47C0"/>
    <w:rsid w:val="003C5732"/>
    <w:rsid w:val="003C5D3A"/>
    <w:rsid w:val="003C7862"/>
    <w:rsid w:val="003C7971"/>
    <w:rsid w:val="003C7FA0"/>
    <w:rsid w:val="003D164D"/>
    <w:rsid w:val="003D189B"/>
    <w:rsid w:val="003D2170"/>
    <w:rsid w:val="003D246C"/>
    <w:rsid w:val="003D3FDE"/>
    <w:rsid w:val="003D5A44"/>
    <w:rsid w:val="003D5DBE"/>
    <w:rsid w:val="003D78ED"/>
    <w:rsid w:val="003E039D"/>
    <w:rsid w:val="003E1A73"/>
    <w:rsid w:val="003E3260"/>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37947"/>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4742"/>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2422"/>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065B"/>
    <w:rsid w:val="00633030"/>
    <w:rsid w:val="00636C3D"/>
    <w:rsid w:val="006373B1"/>
    <w:rsid w:val="00637E99"/>
    <w:rsid w:val="00641529"/>
    <w:rsid w:val="006435D8"/>
    <w:rsid w:val="00643F3D"/>
    <w:rsid w:val="0064448F"/>
    <w:rsid w:val="00647293"/>
    <w:rsid w:val="0065430B"/>
    <w:rsid w:val="00661A8E"/>
    <w:rsid w:val="00662874"/>
    <w:rsid w:val="00667201"/>
    <w:rsid w:val="00667DB6"/>
    <w:rsid w:val="00670A74"/>
    <w:rsid w:val="00670B2E"/>
    <w:rsid w:val="00675709"/>
    <w:rsid w:val="00676124"/>
    <w:rsid w:val="00676203"/>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0A9B"/>
    <w:rsid w:val="006C119A"/>
    <w:rsid w:val="006C1BFD"/>
    <w:rsid w:val="006C383C"/>
    <w:rsid w:val="006C5817"/>
    <w:rsid w:val="006C681D"/>
    <w:rsid w:val="006C77A4"/>
    <w:rsid w:val="006D0076"/>
    <w:rsid w:val="006D2367"/>
    <w:rsid w:val="006D4CE4"/>
    <w:rsid w:val="006D6526"/>
    <w:rsid w:val="006D6611"/>
    <w:rsid w:val="006E0202"/>
    <w:rsid w:val="006E350C"/>
    <w:rsid w:val="006E3F6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829"/>
    <w:rsid w:val="00701AA8"/>
    <w:rsid w:val="007059FE"/>
    <w:rsid w:val="0071041D"/>
    <w:rsid w:val="007114D4"/>
    <w:rsid w:val="007117D7"/>
    <w:rsid w:val="00712DBC"/>
    <w:rsid w:val="0071365B"/>
    <w:rsid w:val="00714901"/>
    <w:rsid w:val="007157C1"/>
    <w:rsid w:val="00716707"/>
    <w:rsid w:val="007169FC"/>
    <w:rsid w:val="00717470"/>
    <w:rsid w:val="00722E59"/>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3DC"/>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52E4"/>
    <w:rsid w:val="008267E5"/>
    <w:rsid w:val="00827646"/>
    <w:rsid w:val="008336A8"/>
    <w:rsid w:val="008337F4"/>
    <w:rsid w:val="00836B86"/>
    <w:rsid w:val="00837A99"/>
    <w:rsid w:val="008409B9"/>
    <w:rsid w:val="0084549B"/>
    <w:rsid w:val="0084726E"/>
    <w:rsid w:val="00847F77"/>
    <w:rsid w:val="00852285"/>
    <w:rsid w:val="008558BB"/>
    <w:rsid w:val="00856103"/>
    <w:rsid w:val="00860353"/>
    <w:rsid w:val="00860FE9"/>
    <w:rsid w:val="00863153"/>
    <w:rsid w:val="008640A0"/>
    <w:rsid w:val="0086468E"/>
    <w:rsid w:val="00865D5B"/>
    <w:rsid w:val="00871FC8"/>
    <w:rsid w:val="00872A11"/>
    <w:rsid w:val="00873BA0"/>
    <w:rsid w:val="00873DF0"/>
    <w:rsid w:val="00876A9F"/>
    <w:rsid w:val="00876FA3"/>
    <w:rsid w:val="00877AA4"/>
    <w:rsid w:val="00880DBE"/>
    <w:rsid w:val="00882217"/>
    <w:rsid w:val="008830FF"/>
    <w:rsid w:val="00883E19"/>
    <w:rsid w:val="0088633E"/>
    <w:rsid w:val="00887A8F"/>
    <w:rsid w:val="00887DEE"/>
    <w:rsid w:val="00890E44"/>
    <w:rsid w:val="008927B1"/>
    <w:rsid w:val="0089360E"/>
    <w:rsid w:val="008A04C9"/>
    <w:rsid w:val="008A1631"/>
    <w:rsid w:val="008A2178"/>
    <w:rsid w:val="008A4543"/>
    <w:rsid w:val="008A54DC"/>
    <w:rsid w:val="008A5EAC"/>
    <w:rsid w:val="008A6E9C"/>
    <w:rsid w:val="008B1E36"/>
    <w:rsid w:val="008B1F35"/>
    <w:rsid w:val="008B41B4"/>
    <w:rsid w:val="008B433D"/>
    <w:rsid w:val="008B7515"/>
    <w:rsid w:val="008B7EE6"/>
    <w:rsid w:val="008C2C39"/>
    <w:rsid w:val="008C3D52"/>
    <w:rsid w:val="008C6A54"/>
    <w:rsid w:val="008C7838"/>
    <w:rsid w:val="008D36B4"/>
    <w:rsid w:val="008D4491"/>
    <w:rsid w:val="008D4BD1"/>
    <w:rsid w:val="008D569A"/>
    <w:rsid w:val="008D6AEB"/>
    <w:rsid w:val="008D7FE7"/>
    <w:rsid w:val="008E1B27"/>
    <w:rsid w:val="008F02B3"/>
    <w:rsid w:val="008F0FA8"/>
    <w:rsid w:val="008F6B75"/>
    <w:rsid w:val="008F7300"/>
    <w:rsid w:val="0091183E"/>
    <w:rsid w:val="009134F3"/>
    <w:rsid w:val="009154D2"/>
    <w:rsid w:val="009161B5"/>
    <w:rsid w:val="00916B0C"/>
    <w:rsid w:val="00920C4E"/>
    <w:rsid w:val="00924C3B"/>
    <w:rsid w:val="00925354"/>
    <w:rsid w:val="00925B53"/>
    <w:rsid w:val="0092624F"/>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DBB"/>
    <w:rsid w:val="00971E58"/>
    <w:rsid w:val="009755DF"/>
    <w:rsid w:val="00977E4C"/>
    <w:rsid w:val="00980AEC"/>
    <w:rsid w:val="009833C9"/>
    <w:rsid w:val="0098430A"/>
    <w:rsid w:val="00984D42"/>
    <w:rsid w:val="00985908"/>
    <w:rsid w:val="00986DBD"/>
    <w:rsid w:val="009870AF"/>
    <w:rsid w:val="00994039"/>
    <w:rsid w:val="009945C0"/>
    <w:rsid w:val="00996078"/>
    <w:rsid w:val="009A63C4"/>
    <w:rsid w:val="009A6908"/>
    <w:rsid w:val="009A739A"/>
    <w:rsid w:val="009B1077"/>
    <w:rsid w:val="009C088D"/>
    <w:rsid w:val="009C380D"/>
    <w:rsid w:val="009C44AA"/>
    <w:rsid w:val="009C5647"/>
    <w:rsid w:val="009C5E8E"/>
    <w:rsid w:val="009C61F4"/>
    <w:rsid w:val="009D70C6"/>
    <w:rsid w:val="009E0877"/>
    <w:rsid w:val="009E245A"/>
    <w:rsid w:val="009E37DF"/>
    <w:rsid w:val="009E4AC8"/>
    <w:rsid w:val="009E6684"/>
    <w:rsid w:val="009E6A5F"/>
    <w:rsid w:val="009E7152"/>
    <w:rsid w:val="009F16F8"/>
    <w:rsid w:val="009F241F"/>
    <w:rsid w:val="009F28B3"/>
    <w:rsid w:val="009F6FDA"/>
    <w:rsid w:val="009F72AB"/>
    <w:rsid w:val="00A00119"/>
    <w:rsid w:val="00A00DEB"/>
    <w:rsid w:val="00A02BAB"/>
    <w:rsid w:val="00A077CE"/>
    <w:rsid w:val="00A11DAE"/>
    <w:rsid w:val="00A122AC"/>
    <w:rsid w:val="00A12FEA"/>
    <w:rsid w:val="00A167E1"/>
    <w:rsid w:val="00A1701F"/>
    <w:rsid w:val="00A177BD"/>
    <w:rsid w:val="00A20A0A"/>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7BA"/>
    <w:rsid w:val="00A53BA2"/>
    <w:rsid w:val="00A548D8"/>
    <w:rsid w:val="00A558DE"/>
    <w:rsid w:val="00A55C54"/>
    <w:rsid w:val="00A56E31"/>
    <w:rsid w:val="00A56F9A"/>
    <w:rsid w:val="00A57C72"/>
    <w:rsid w:val="00A60EA8"/>
    <w:rsid w:val="00A613B5"/>
    <w:rsid w:val="00A6579C"/>
    <w:rsid w:val="00A66BA2"/>
    <w:rsid w:val="00A67613"/>
    <w:rsid w:val="00A70B4A"/>
    <w:rsid w:val="00A71C73"/>
    <w:rsid w:val="00A73361"/>
    <w:rsid w:val="00A7440F"/>
    <w:rsid w:val="00A77DA7"/>
    <w:rsid w:val="00A83ED9"/>
    <w:rsid w:val="00A841F7"/>
    <w:rsid w:val="00A859C9"/>
    <w:rsid w:val="00A85B4F"/>
    <w:rsid w:val="00A87277"/>
    <w:rsid w:val="00A90C1E"/>
    <w:rsid w:val="00A9542D"/>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299C"/>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47ECB"/>
    <w:rsid w:val="00B501CE"/>
    <w:rsid w:val="00B5293C"/>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07B"/>
    <w:rsid w:val="00B8625E"/>
    <w:rsid w:val="00B87A03"/>
    <w:rsid w:val="00B90A4F"/>
    <w:rsid w:val="00B92521"/>
    <w:rsid w:val="00B92CE0"/>
    <w:rsid w:val="00B93648"/>
    <w:rsid w:val="00BA04F0"/>
    <w:rsid w:val="00BA06A8"/>
    <w:rsid w:val="00BA07B8"/>
    <w:rsid w:val="00BA3C13"/>
    <w:rsid w:val="00BA46DE"/>
    <w:rsid w:val="00BA58B1"/>
    <w:rsid w:val="00BA6354"/>
    <w:rsid w:val="00BA78AE"/>
    <w:rsid w:val="00BB148F"/>
    <w:rsid w:val="00BB19AB"/>
    <w:rsid w:val="00BB1FA4"/>
    <w:rsid w:val="00BB43C0"/>
    <w:rsid w:val="00BB5717"/>
    <w:rsid w:val="00BB5C61"/>
    <w:rsid w:val="00BB6C61"/>
    <w:rsid w:val="00BC37C4"/>
    <w:rsid w:val="00BC4ABF"/>
    <w:rsid w:val="00BC7933"/>
    <w:rsid w:val="00BC7F68"/>
    <w:rsid w:val="00BD20AE"/>
    <w:rsid w:val="00BD2885"/>
    <w:rsid w:val="00BD2AAD"/>
    <w:rsid w:val="00BD3467"/>
    <w:rsid w:val="00BD413E"/>
    <w:rsid w:val="00BD4C24"/>
    <w:rsid w:val="00BD62B3"/>
    <w:rsid w:val="00BD7A2E"/>
    <w:rsid w:val="00BE1F62"/>
    <w:rsid w:val="00BE3474"/>
    <w:rsid w:val="00BF0330"/>
    <w:rsid w:val="00BF1F18"/>
    <w:rsid w:val="00BF5607"/>
    <w:rsid w:val="00C02D7B"/>
    <w:rsid w:val="00C02FCA"/>
    <w:rsid w:val="00C05538"/>
    <w:rsid w:val="00C061B0"/>
    <w:rsid w:val="00C074A6"/>
    <w:rsid w:val="00C10DFA"/>
    <w:rsid w:val="00C14105"/>
    <w:rsid w:val="00C157C1"/>
    <w:rsid w:val="00C15A26"/>
    <w:rsid w:val="00C17BFB"/>
    <w:rsid w:val="00C23619"/>
    <w:rsid w:val="00C2646C"/>
    <w:rsid w:val="00C34B8A"/>
    <w:rsid w:val="00C40FBD"/>
    <w:rsid w:val="00C41DF2"/>
    <w:rsid w:val="00C43C39"/>
    <w:rsid w:val="00C44391"/>
    <w:rsid w:val="00C46C8E"/>
    <w:rsid w:val="00C50379"/>
    <w:rsid w:val="00C50BEB"/>
    <w:rsid w:val="00C50E55"/>
    <w:rsid w:val="00C5135A"/>
    <w:rsid w:val="00C51AEB"/>
    <w:rsid w:val="00C54EFC"/>
    <w:rsid w:val="00C610EC"/>
    <w:rsid w:val="00C616A2"/>
    <w:rsid w:val="00C63F58"/>
    <w:rsid w:val="00C649A1"/>
    <w:rsid w:val="00C67E7C"/>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18B5"/>
    <w:rsid w:val="00CC1ECD"/>
    <w:rsid w:val="00CC4CD1"/>
    <w:rsid w:val="00CC615C"/>
    <w:rsid w:val="00CD045D"/>
    <w:rsid w:val="00CD0773"/>
    <w:rsid w:val="00CD0972"/>
    <w:rsid w:val="00CD3662"/>
    <w:rsid w:val="00CD3B17"/>
    <w:rsid w:val="00CD4C29"/>
    <w:rsid w:val="00CD57CD"/>
    <w:rsid w:val="00CD5FCD"/>
    <w:rsid w:val="00CD788A"/>
    <w:rsid w:val="00CE0AC6"/>
    <w:rsid w:val="00CE0BB1"/>
    <w:rsid w:val="00CE0EDC"/>
    <w:rsid w:val="00CE1006"/>
    <w:rsid w:val="00CE3589"/>
    <w:rsid w:val="00CE373C"/>
    <w:rsid w:val="00CE4A28"/>
    <w:rsid w:val="00CE4B80"/>
    <w:rsid w:val="00CE5F1B"/>
    <w:rsid w:val="00CE67B1"/>
    <w:rsid w:val="00CF061A"/>
    <w:rsid w:val="00CF1F5B"/>
    <w:rsid w:val="00CF2EEB"/>
    <w:rsid w:val="00CF4D6B"/>
    <w:rsid w:val="00D00224"/>
    <w:rsid w:val="00D0274D"/>
    <w:rsid w:val="00D03BC0"/>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51994"/>
    <w:rsid w:val="00D51B0A"/>
    <w:rsid w:val="00D52645"/>
    <w:rsid w:val="00D5270A"/>
    <w:rsid w:val="00D528D5"/>
    <w:rsid w:val="00D5515C"/>
    <w:rsid w:val="00D55C64"/>
    <w:rsid w:val="00D55F05"/>
    <w:rsid w:val="00D576D8"/>
    <w:rsid w:val="00D647E2"/>
    <w:rsid w:val="00D71D48"/>
    <w:rsid w:val="00D72568"/>
    <w:rsid w:val="00D7270E"/>
    <w:rsid w:val="00D81575"/>
    <w:rsid w:val="00D838A4"/>
    <w:rsid w:val="00D842FB"/>
    <w:rsid w:val="00D971C8"/>
    <w:rsid w:val="00DA18C9"/>
    <w:rsid w:val="00DA5408"/>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5BE0"/>
    <w:rsid w:val="00E16B73"/>
    <w:rsid w:val="00E1741A"/>
    <w:rsid w:val="00E20783"/>
    <w:rsid w:val="00E20D68"/>
    <w:rsid w:val="00E22415"/>
    <w:rsid w:val="00E235E5"/>
    <w:rsid w:val="00E26578"/>
    <w:rsid w:val="00E269C0"/>
    <w:rsid w:val="00E26D6F"/>
    <w:rsid w:val="00E27B0D"/>
    <w:rsid w:val="00E42CC6"/>
    <w:rsid w:val="00E4348F"/>
    <w:rsid w:val="00E44A53"/>
    <w:rsid w:val="00E45E9E"/>
    <w:rsid w:val="00E50457"/>
    <w:rsid w:val="00E505DA"/>
    <w:rsid w:val="00E50C5B"/>
    <w:rsid w:val="00E523B5"/>
    <w:rsid w:val="00E56504"/>
    <w:rsid w:val="00E60734"/>
    <w:rsid w:val="00E64633"/>
    <w:rsid w:val="00E65CB1"/>
    <w:rsid w:val="00E67432"/>
    <w:rsid w:val="00E67865"/>
    <w:rsid w:val="00E67EF8"/>
    <w:rsid w:val="00E70475"/>
    <w:rsid w:val="00E7074E"/>
    <w:rsid w:val="00E71344"/>
    <w:rsid w:val="00E74780"/>
    <w:rsid w:val="00E74CC5"/>
    <w:rsid w:val="00E81217"/>
    <w:rsid w:val="00E843CE"/>
    <w:rsid w:val="00E8458E"/>
    <w:rsid w:val="00E8576E"/>
    <w:rsid w:val="00E904AA"/>
    <w:rsid w:val="00E90759"/>
    <w:rsid w:val="00E93F3A"/>
    <w:rsid w:val="00E96575"/>
    <w:rsid w:val="00EA10A5"/>
    <w:rsid w:val="00EA5432"/>
    <w:rsid w:val="00EA7024"/>
    <w:rsid w:val="00EB1CF0"/>
    <w:rsid w:val="00EB1E08"/>
    <w:rsid w:val="00EB322E"/>
    <w:rsid w:val="00EB4187"/>
    <w:rsid w:val="00EB6257"/>
    <w:rsid w:val="00EC0992"/>
    <w:rsid w:val="00EC2021"/>
    <w:rsid w:val="00EC5AD3"/>
    <w:rsid w:val="00ED29F4"/>
    <w:rsid w:val="00EE1E32"/>
    <w:rsid w:val="00EE790F"/>
    <w:rsid w:val="00EF7198"/>
    <w:rsid w:val="00F00875"/>
    <w:rsid w:val="00F00DCD"/>
    <w:rsid w:val="00F01F87"/>
    <w:rsid w:val="00F04776"/>
    <w:rsid w:val="00F06321"/>
    <w:rsid w:val="00F0716B"/>
    <w:rsid w:val="00F07D31"/>
    <w:rsid w:val="00F12067"/>
    <w:rsid w:val="00F12C43"/>
    <w:rsid w:val="00F20552"/>
    <w:rsid w:val="00F2096F"/>
    <w:rsid w:val="00F21AFA"/>
    <w:rsid w:val="00F22D82"/>
    <w:rsid w:val="00F26574"/>
    <w:rsid w:val="00F27E26"/>
    <w:rsid w:val="00F337C0"/>
    <w:rsid w:val="00F34A9F"/>
    <w:rsid w:val="00F36664"/>
    <w:rsid w:val="00F3668F"/>
    <w:rsid w:val="00F36B2F"/>
    <w:rsid w:val="00F37A95"/>
    <w:rsid w:val="00F41895"/>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55BF"/>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BF668F"/>
  <w15:docId w15:val="{C8A0C5C7-5090-41B2-A85E-EDDF484B4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customStyle="1" w:styleId="Tablanormal11">
    <w:name w:val="Tabla normal 1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 w:type="table" w:customStyle="1" w:styleId="Tabladecuadrcula4-nfasis31">
    <w:name w:val="Tabla de cuadrícula 4 - Énfasis 31"/>
    <w:basedOn w:val="Tablanormal"/>
    <w:uiPriority w:val="49"/>
    <w:rsid w:val="008822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n">
    <w:name w:val="Revision"/>
    <w:hidden/>
    <w:uiPriority w:val="99"/>
    <w:semiHidden/>
    <w:rsid w:val="007114D4"/>
    <w:pPr>
      <w:spacing w:after="0" w:line="240" w:lineRule="auto"/>
    </w:pPr>
  </w:style>
  <w:style w:type="paragraph" w:customStyle="1" w:styleId="Subtitulo2">
    <w:name w:val="Subtitulo2"/>
    <w:basedOn w:val="Subtitulocapitulo"/>
    <w:qFormat/>
    <w:rsid w:val="001F0C08"/>
    <w:pPr>
      <w:numPr>
        <w:ilvl w:val="0"/>
        <w:numId w:val="0"/>
      </w:numPr>
      <w:tabs>
        <w:tab w:val="num" w:pos="360"/>
      </w:tabs>
      <w:ind w:left="851" w:hanging="851"/>
    </w:pPr>
  </w:style>
  <w:style w:type="paragraph" w:customStyle="1" w:styleId="Subtitulo3">
    <w:name w:val="Subtitulo3"/>
    <w:basedOn w:val="Prrafodelista"/>
    <w:qFormat/>
    <w:rsid w:val="001F0C08"/>
    <w:pPr>
      <w:tabs>
        <w:tab w:val="num" w:pos="360"/>
      </w:tabs>
      <w:spacing w:line="240" w:lineRule="auto"/>
      <w:jc w:val="both"/>
    </w:pPr>
    <w:rPr>
      <w:rFonts w:ascii="Arial" w:eastAsia="Times New Roman" w:hAnsi="Arial" w:cs="Arial"/>
      <w:b/>
      <w:sz w:val="28"/>
      <w:szCs w:val="28"/>
      <w:lang w:eastAsia="es-EC"/>
    </w:rPr>
  </w:style>
  <w:style w:type="paragraph" w:customStyle="1" w:styleId="Subtitulo4">
    <w:name w:val="Subtitulo4"/>
    <w:basedOn w:val="Subtitulo3"/>
    <w:qFormat/>
    <w:rsid w:val="001F0C08"/>
    <w:pPr>
      <w:ind w:left="2232" w:hanging="79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38109755">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chart" Target="charts/chart3.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2.xml"/><Relationship Id="rId8" Type="http://schemas.openxmlformats.org/officeDocument/2006/relationships/image" Target="media/image1.png"/><Relationship Id="rId51"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8.5227272727272693E-2</c:v>
                </c:pt>
                <c:pt idx="3">
                  <c:v>0.232954545454545</c:v>
                </c:pt>
                <c:pt idx="4">
                  <c:v>0.68181818181818199</c:v>
                </c:pt>
              </c:numCache>
            </c:numRef>
          </c:val>
        </c:ser>
        <c:dLbls>
          <c:showLegendKey val="0"/>
          <c:showVal val="0"/>
          <c:showCatName val="0"/>
          <c:showSerName val="0"/>
          <c:showPercent val="0"/>
          <c:showBubbleSize val="0"/>
        </c:dLbls>
        <c:gapWidth val="75"/>
        <c:overlap val="40"/>
        <c:axId val="549590248"/>
        <c:axId val="549589856"/>
      </c:barChart>
      <c:catAx>
        <c:axId val="549590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9589856"/>
        <c:crosses val="autoZero"/>
        <c:auto val="1"/>
        <c:lblAlgn val="ctr"/>
        <c:lblOffset val="100"/>
        <c:noMultiLvlLbl val="0"/>
      </c:catAx>
      <c:valAx>
        <c:axId val="5495898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9590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549595736"/>
        <c:axId val="549599264"/>
      </c:barChart>
      <c:catAx>
        <c:axId val="549595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9599264"/>
        <c:crosses val="autoZero"/>
        <c:auto val="1"/>
        <c:lblAlgn val="ctr"/>
        <c:lblOffset val="100"/>
        <c:noMultiLvlLbl val="0"/>
      </c:catAx>
      <c:valAx>
        <c:axId val="5495992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9595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549600832"/>
        <c:axId val="549601224"/>
      </c:barChart>
      <c:catAx>
        <c:axId val="549600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9601224"/>
        <c:crosses val="autoZero"/>
        <c:auto val="1"/>
        <c:lblAlgn val="ctr"/>
        <c:lblOffset val="100"/>
        <c:noMultiLvlLbl val="0"/>
      </c:catAx>
      <c:valAx>
        <c:axId val="5496012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549600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54FB0B5A-864E-4640-BEAF-51606F511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TotalTime>
  <Pages>157</Pages>
  <Words>40062</Words>
  <Characters>220341</Characters>
  <Application>Microsoft Office Word</Application>
  <DocSecurity>0</DocSecurity>
  <Lines>1836</Lines>
  <Paragraphs>519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292</cp:revision>
  <dcterms:created xsi:type="dcterms:W3CDTF">2015-03-06T00:24:00Z</dcterms:created>
  <dcterms:modified xsi:type="dcterms:W3CDTF">2015-03-19T08:30:00Z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